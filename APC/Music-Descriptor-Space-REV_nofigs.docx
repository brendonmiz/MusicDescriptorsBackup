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4CFB309B"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7F483871" w14:textId="63DD9495" w:rsidR="00FE4F9A" w:rsidRPr="00EF5B97" w:rsidRDefault="00B44E58" w:rsidP="00EB760E">
      <w:pPr>
        <w:pStyle w:val="BodyText"/>
        <w:spacing w:before="118" w:line="480" w:lineRule="auto"/>
        <w:ind w:left="882"/>
        <w:jc w:val="center"/>
        <w:rPr>
          <w:rFonts w:ascii="Times New Roman" w:hAnsi="Times New Roman" w:cs="Times New Roman"/>
          <w:kern w:val="16"/>
        </w:rPr>
      </w:pPr>
      <w:del w:id="0" w:author="Mizener, Brendon J" w:date="2021-10-25T10:46:00Z">
        <w:r w:rsidRPr="00EF5B97" w:rsidDel="009C1818">
          <w:rPr>
            <w:rFonts w:ascii="Times New Roman" w:hAnsi="Times New Roman" w:cs="Times New Roman"/>
            <w:kern w:val="16"/>
          </w:rPr>
          <w:delText xml:space="preserve">Cognitive Music Listening </w:delText>
        </w:r>
        <w:r w:rsidRPr="008E2EE3" w:rsidDel="009C1818">
          <w:rPr>
            <w:rFonts w:ascii="Times New Roman" w:hAnsi="Times New Roman" w:cs="Times New Roman"/>
            <w:color w:val="403152" w:themeColor="accent4" w:themeShade="80"/>
            <w:kern w:val="16"/>
            <w:rPrChange w:id="1" w:author="Mizener, Brendon J" w:date="2021-12-07T13:52:00Z">
              <w:rPr>
                <w:rFonts w:ascii="Times New Roman" w:hAnsi="Times New Roman" w:cs="Times New Roman"/>
                <w:kern w:val="16"/>
              </w:rPr>
            </w:rPrChange>
          </w:rPr>
          <w:delText>Space</w:delText>
        </w:r>
      </w:del>
      <w:ins w:id="2" w:author="Mizener, Brendon J" w:date="2021-10-25T10:46:00Z">
        <w:r w:rsidR="009C1818" w:rsidRPr="008E2EE3">
          <w:rPr>
            <w:rFonts w:ascii="Times New Roman" w:hAnsi="Times New Roman" w:cs="Times New Roman"/>
            <w:color w:val="403152" w:themeColor="accent4" w:themeShade="80"/>
            <w:kern w:val="16"/>
            <w:rPrChange w:id="3" w:author="Mizener, Brendon J" w:date="2021-12-07T13:52:00Z">
              <w:rPr>
                <w:rFonts w:ascii="Times New Roman" w:hAnsi="Times New Roman" w:cs="Times New Roman"/>
                <w:kern w:val="16"/>
              </w:rPr>
            </w:rPrChange>
          </w:rPr>
          <w:t>Musical Listening Qualia</w:t>
        </w:r>
      </w:ins>
      <w:r w:rsidRPr="00EF5B97">
        <w:rPr>
          <w:rFonts w:ascii="Times New Roman" w:hAnsi="Times New Roman" w:cs="Times New Roman"/>
          <w:kern w:val="16"/>
        </w:rPr>
        <w:t>: A Multivariate Approach</w:t>
      </w:r>
    </w:p>
    <w:p w14:paraId="10AA568B" w14:textId="12385A35" w:rsidR="00FE4F9A" w:rsidRPr="00EF5B97" w:rsidRDefault="00FE4F9A" w:rsidP="00EB760E">
      <w:pPr>
        <w:pStyle w:val="BodyText"/>
        <w:spacing w:before="9" w:line="480" w:lineRule="auto"/>
        <w:rPr>
          <w:rFonts w:ascii="Times New Roman" w:hAnsi="Times New Roman" w:cs="Times New Roman"/>
          <w:kern w:val="16"/>
        </w:rPr>
      </w:pPr>
    </w:p>
    <w:p w14:paraId="2EFE707F" w14:textId="77777777" w:rsidR="00FE3A69" w:rsidRPr="00EF5B97" w:rsidRDefault="00FE3A69" w:rsidP="00EB760E">
      <w:pPr>
        <w:pStyle w:val="BodyText"/>
        <w:spacing w:before="9" w:line="480" w:lineRule="auto"/>
        <w:rPr>
          <w:rFonts w:ascii="Times New Roman" w:hAnsi="Times New Roman" w:cs="Times New Roman"/>
          <w:kern w:val="16"/>
        </w:rPr>
      </w:pPr>
    </w:p>
    <w:p w14:paraId="71C6BFFA"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Brendon Mizener</w:t>
      </w:r>
      <w:r w:rsidRPr="00EF5B97">
        <w:rPr>
          <w:rFonts w:ascii="Times New Roman" w:hAnsi="Times New Roman" w:cs="Times New Roman"/>
          <w:kern w:val="16"/>
          <w:vertAlign w:val="superscript"/>
        </w:rPr>
        <w:t>1</w:t>
      </w:r>
      <w:r w:rsidRPr="00EF5B97">
        <w:rPr>
          <w:rFonts w:ascii="Times New Roman" w:hAnsi="Times New Roman" w:cs="Times New Roman"/>
          <w:kern w:val="16"/>
        </w:rPr>
        <w:t>, Mathilde Vandenberghe</w:t>
      </w:r>
      <w:r w:rsidRPr="00EF5B97">
        <w:rPr>
          <w:rFonts w:ascii="Times New Roman" w:hAnsi="Times New Roman" w:cs="Times New Roman"/>
          <w:kern w:val="16"/>
          <w:vertAlign w:val="superscript"/>
        </w:rPr>
        <w:t>2</w:t>
      </w:r>
      <w:r w:rsidRPr="00EF5B97">
        <w:rPr>
          <w:rFonts w:ascii="Times New Roman" w:hAnsi="Times New Roman" w:cs="Times New Roman"/>
          <w:kern w:val="16"/>
        </w:rPr>
        <w:t xml:space="preserve">, </w:t>
      </w:r>
      <w:proofErr w:type="spellStart"/>
      <w:r w:rsidRPr="00EF5B97">
        <w:rPr>
          <w:rFonts w:ascii="Times New Roman" w:hAnsi="Times New Roman" w:cs="Times New Roman"/>
          <w:kern w:val="16"/>
        </w:rPr>
        <w:t>Hervé</w:t>
      </w:r>
      <w:proofErr w:type="spellEnd"/>
      <w:r w:rsidRPr="00EF5B97">
        <w:rPr>
          <w:rFonts w:ascii="Times New Roman" w:hAnsi="Times New Roman" w:cs="Times New Roman"/>
          <w:kern w:val="16"/>
        </w:rPr>
        <w:t xml:space="preserve"> Abdi</w:t>
      </w:r>
      <w:r w:rsidRPr="00EF5B97">
        <w:rPr>
          <w:rFonts w:ascii="Times New Roman" w:hAnsi="Times New Roman" w:cs="Times New Roman"/>
          <w:kern w:val="16"/>
          <w:vertAlign w:val="superscript"/>
        </w:rPr>
        <w:t>1</w:t>
      </w:r>
      <w:r w:rsidRPr="00EF5B97">
        <w:rPr>
          <w:rFonts w:ascii="Times New Roman" w:hAnsi="Times New Roman" w:cs="Times New Roman"/>
          <w:kern w:val="16"/>
        </w:rPr>
        <w:t>, &amp; Sylvie Chollet</w:t>
      </w:r>
      <w:r w:rsidRPr="00EF5B97">
        <w:rPr>
          <w:rFonts w:ascii="Times New Roman" w:hAnsi="Times New Roman" w:cs="Times New Roman"/>
          <w:kern w:val="16"/>
          <w:vertAlign w:val="superscript"/>
        </w:rPr>
        <w:t>2</w:t>
      </w:r>
    </w:p>
    <w:p w14:paraId="06D4BB47" w14:textId="77777777" w:rsidR="00FE4F9A" w:rsidRPr="00EF5B97" w:rsidRDefault="00B44E58" w:rsidP="00EB760E">
      <w:pPr>
        <w:pStyle w:val="BodyText"/>
        <w:spacing w:line="480" w:lineRule="auto"/>
        <w:jc w:val="center"/>
        <w:rPr>
          <w:rFonts w:ascii="Times New Roman" w:hAnsi="Times New Roman" w:cs="Times New Roman"/>
          <w:kern w:val="16"/>
        </w:rPr>
      </w:pPr>
      <w:r w:rsidRPr="00EF5B97">
        <w:rPr>
          <w:rFonts w:ascii="Times New Roman" w:hAnsi="Times New Roman" w:cs="Times New Roman"/>
          <w:kern w:val="16"/>
          <w:vertAlign w:val="superscript"/>
        </w:rPr>
        <w:t>1</w:t>
      </w:r>
      <w:r w:rsidRPr="00EF5B97">
        <w:rPr>
          <w:rFonts w:ascii="Times New Roman" w:hAnsi="Times New Roman" w:cs="Times New Roman"/>
          <w:kern w:val="16"/>
        </w:rPr>
        <w:t xml:space="preserve"> University of Texas at Dallas</w:t>
      </w:r>
    </w:p>
    <w:p w14:paraId="2A21510F" w14:textId="77777777" w:rsidR="00FE4F9A" w:rsidRPr="005C7FA6" w:rsidRDefault="00B44E58" w:rsidP="00EB760E">
      <w:pPr>
        <w:pStyle w:val="BodyText"/>
        <w:spacing w:before="148" w:line="480" w:lineRule="auto"/>
        <w:jc w:val="center"/>
        <w:rPr>
          <w:rFonts w:ascii="Times New Roman" w:hAnsi="Times New Roman" w:cs="Times New Roman"/>
          <w:kern w:val="16"/>
          <w:lang w:val="fr-FR"/>
          <w:rPrChange w:id="4" w:author="Sylvie CHOLLET" w:date="2021-12-10T15:03:00Z">
            <w:rPr>
              <w:rFonts w:ascii="Times New Roman" w:hAnsi="Times New Roman" w:cs="Times New Roman"/>
              <w:kern w:val="16"/>
            </w:rPr>
          </w:rPrChange>
        </w:rPr>
      </w:pPr>
      <w:r w:rsidRPr="005C7FA6">
        <w:rPr>
          <w:rFonts w:ascii="Times New Roman" w:hAnsi="Times New Roman" w:cs="Times New Roman"/>
          <w:kern w:val="16"/>
          <w:vertAlign w:val="superscript"/>
          <w:lang w:val="fr-FR"/>
          <w:rPrChange w:id="5" w:author="Sylvie CHOLLET" w:date="2021-12-10T15:03:00Z">
            <w:rPr>
              <w:rFonts w:ascii="Times New Roman" w:hAnsi="Times New Roman" w:cs="Times New Roman"/>
              <w:kern w:val="16"/>
              <w:vertAlign w:val="superscript"/>
            </w:rPr>
          </w:rPrChange>
        </w:rPr>
        <w:t>2</w:t>
      </w:r>
      <w:r w:rsidRPr="005C7FA6">
        <w:rPr>
          <w:rFonts w:ascii="Times New Roman" w:hAnsi="Times New Roman" w:cs="Times New Roman"/>
          <w:kern w:val="16"/>
          <w:lang w:val="fr-FR"/>
          <w:rPrChange w:id="6" w:author="Sylvie CHOLLET" w:date="2021-12-10T15:03:00Z">
            <w:rPr>
              <w:rFonts w:ascii="Times New Roman" w:hAnsi="Times New Roman" w:cs="Times New Roman"/>
              <w:kern w:val="16"/>
            </w:rPr>
          </w:rPrChange>
        </w:rPr>
        <w:t xml:space="preserve"> </w:t>
      </w:r>
      <w:proofErr w:type="spellStart"/>
      <w:r w:rsidRPr="005C7FA6">
        <w:rPr>
          <w:rFonts w:ascii="Times New Roman" w:hAnsi="Times New Roman" w:cs="Times New Roman"/>
          <w:kern w:val="16"/>
          <w:lang w:val="fr-FR"/>
          <w:rPrChange w:id="7" w:author="Sylvie CHOLLET" w:date="2021-12-10T15:03:00Z">
            <w:rPr>
              <w:rFonts w:ascii="Times New Roman" w:hAnsi="Times New Roman" w:cs="Times New Roman"/>
              <w:kern w:val="16"/>
            </w:rPr>
          </w:rPrChange>
        </w:rPr>
        <w:t>Junia</w:t>
      </w:r>
      <w:proofErr w:type="spellEnd"/>
      <w:r w:rsidRPr="005C7FA6">
        <w:rPr>
          <w:rFonts w:ascii="Times New Roman" w:hAnsi="Times New Roman" w:cs="Times New Roman"/>
          <w:kern w:val="16"/>
          <w:lang w:val="fr-FR"/>
          <w:rPrChange w:id="8" w:author="Sylvie CHOLLET" w:date="2021-12-10T15:03:00Z">
            <w:rPr>
              <w:rFonts w:ascii="Times New Roman" w:hAnsi="Times New Roman" w:cs="Times New Roman"/>
              <w:kern w:val="16"/>
            </w:rPr>
          </w:rPrChange>
        </w:rPr>
        <w:t xml:space="preserve">, Univ. Artois, Université de Liège, Univ. Littoral Côte d’Opale, UMRT 1158 </w:t>
      </w:r>
      <w:proofErr w:type="spellStart"/>
      <w:r w:rsidRPr="005C7FA6">
        <w:rPr>
          <w:rFonts w:ascii="Times New Roman" w:hAnsi="Times New Roman" w:cs="Times New Roman"/>
          <w:kern w:val="16"/>
          <w:lang w:val="fr-FR"/>
          <w:rPrChange w:id="9" w:author="Sylvie CHOLLET" w:date="2021-12-10T15:03:00Z">
            <w:rPr>
              <w:rFonts w:ascii="Times New Roman" w:hAnsi="Times New Roman" w:cs="Times New Roman"/>
              <w:kern w:val="16"/>
            </w:rPr>
          </w:rPrChange>
        </w:rPr>
        <w:t>BioEcoAgro</w:t>
      </w:r>
      <w:proofErr w:type="spellEnd"/>
      <w:r w:rsidRPr="005C7FA6">
        <w:rPr>
          <w:rFonts w:ascii="Times New Roman" w:hAnsi="Times New Roman" w:cs="Times New Roman"/>
          <w:kern w:val="16"/>
          <w:lang w:val="fr-FR"/>
          <w:rPrChange w:id="10" w:author="Sylvie CHOLLET" w:date="2021-12-10T15:03:00Z">
            <w:rPr>
              <w:rFonts w:ascii="Times New Roman" w:hAnsi="Times New Roman" w:cs="Times New Roman"/>
              <w:kern w:val="16"/>
            </w:rPr>
          </w:rPrChange>
        </w:rPr>
        <w:t>, F-62000 Arras, France</w:t>
      </w:r>
    </w:p>
    <w:p w14:paraId="5B2F841D" w14:textId="5B849694" w:rsidR="00FE4F9A" w:rsidRPr="005C7FA6" w:rsidRDefault="00FE4F9A" w:rsidP="00EB760E">
      <w:pPr>
        <w:pStyle w:val="BodyText"/>
        <w:spacing w:line="480" w:lineRule="auto"/>
        <w:rPr>
          <w:rFonts w:ascii="Times New Roman" w:hAnsi="Times New Roman" w:cs="Times New Roman"/>
          <w:kern w:val="16"/>
          <w:lang w:val="fr-FR"/>
          <w:rPrChange w:id="11" w:author="Sylvie CHOLLET" w:date="2021-12-10T15:03:00Z">
            <w:rPr>
              <w:rFonts w:ascii="Times New Roman" w:hAnsi="Times New Roman" w:cs="Times New Roman"/>
              <w:kern w:val="16"/>
            </w:rPr>
          </w:rPrChange>
        </w:rPr>
      </w:pPr>
    </w:p>
    <w:p w14:paraId="089197AB" w14:textId="77777777" w:rsidR="00FE3A69" w:rsidRPr="005C7FA6" w:rsidRDefault="00FE3A69" w:rsidP="00EB760E">
      <w:pPr>
        <w:pStyle w:val="BodyText"/>
        <w:spacing w:line="480" w:lineRule="auto"/>
        <w:rPr>
          <w:rFonts w:ascii="Times New Roman" w:hAnsi="Times New Roman" w:cs="Times New Roman"/>
          <w:kern w:val="16"/>
          <w:lang w:val="fr-FR"/>
          <w:rPrChange w:id="12" w:author="Sylvie CHOLLET" w:date="2021-12-10T15:03:00Z">
            <w:rPr>
              <w:rFonts w:ascii="Times New Roman" w:hAnsi="Times New Roman" w:cs="Times New Roman"/>
              <w:kern w:val="16"/>
            </w:rPr>
          </w:rPrChange>
        </w:rPr>
      </w:pPr>
    </w:p>
    <w:p w14:paraId="2985A026"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Author Note</w:t>
      </w:r>
    </w:p>
    <w:p w14:paraId="4F305169" w14:textId="6B179A19" w:rsidR="00FE4F9A" w:rsidRPr="008E2EE3" w:rsidRDefault="00B44E58" w:rsidP="00EB760E">
      <w:pPr>
        <w:pStyle w:val="BodyText"/>
        <w:spacing w:line="480" w:lineRule="auto"/>
        <w:ind w:left="160" w:firstLine="576"/>
        <w:rPr>
          <w:rFonts w:ascii="Times New Roman" w:hAnsi="Times New Roman" w:cs="Times New Roman"/>
          <w:color w:val="403152" w:themeColor="accent4" w:themeShade="80"/>
          <w:kern w:val="16"/>
          <w:sz w:val="20"/>
          <w:szCs w:val="20"/>
          <w:rPrChange w:id="13" w:author="Mizener, Brendon J" w:date="2021-12-07T13:52:00Z">
            <w:rPr>
              <w:rFonts w:ascii="Times New Roman" w:hAnsi="Times New Roman" w:cs="Times New Roman"/>
              <w:kern w:val="16"/>
            </w:rPr>
          </w:rPrChange>
        </w:rPr>
      </w:pPr>
      <w:r w:rsidRPr="004723B9">
        <w:rPr>
          <w:rFonts w:ascii="Times New Roman" w:hAnsi="Times New Roman" w:cs="Times New Roman"/>
          <w:kern w:val="16"/>
          <w:sz w:val="20"/>
          <w:szCs w:val="20"/>
          <w:rPrChange w:id="14" w:author="Mizener, Brendon J" w:date="2021-12-03T13:38:00Z">
            <w:rPr>
              <w:rFonts w:ascii="Times New Roman" w:hAnsi="Times New Roman" w:cs="Times New Roman"/>
              <w:kern w:val="16"/>
            </w:rPr>
          </w:rPrChange>
        </w:rPr>
        <w:t>The authors have no conflict of interest to report. This study was approved by the UT Dallas IRB as initial submission 21-112.</w:t>
      </w:r>
      <w:r w:rsidR="00447E8C" w:rsidRPr="004723B9">
        <w:rPr>
          <w:rFonts w:ascii="Times New Roman" w:hAnsi="Times New Roman" w:cs="Times New Roman"/>
          <w:kern w:val="16"/>
          <w:sz w:val="20"/>
          <w:szCs w:val="20"/>
          <w:rPrChange w:id="15" w:author="Mizener, Brendon J" w:date="2021-12-03T13:38:00Z">
            <w:rPr>
              <w:rFonts w:ascii="Times New Roman" w:hAnsi="Times New Roman" w:cs="Times New Roman"/>
              <w:kern w:val="16"/>
            </w:rPr>
          </w:rPrChange>
        </w:rPr>
        <w:t xml:space="preserve"> Additional materials, including data and stimulus examples, are available at github.com/</w:t>
      </w:r>
      <w:proofErr w:type="spellStart"/>
      <w:r w:rsidR="00447E8C" w:rsidRPr="004723B9">
        <w:rPr>
          <w:rFonts w:ascii="Times New Roman" w:hAnsi="Times New Roman" w:cs="Times New Roman"/>
          <w:kern w:val="16"/>
          <w:sz w:val="20"/>
          <w:szCs w:val="20"/>
          <w:rPrChange w:id="16" w:author="Mizener, Brendon J" w:date="2021-12-03T13:38:00Z">
            <w:rPr>
              <w:rFonts w:ascii="Times New Roman" w:hAnsi="Times New Roman" w:cs="Times New Roman"/>
              <w:kern w:val="16"/>
            </w:rPr>
          </w:rPrChange>
        </w:rPr>
        <w:t>brendonmiz</w:t>
      </w:r>
      <w:proofErr w:type="spellEnd"/>
      <w:r w:rsidR="00447E8C" w:rsidRPr="004723B9">
        <w:rPr>
          <w:rFonts w:ascii="Times New Roman" w:hAnsi="Times New Roman" w:cs="Times New Roman"/>
          <w:kern w:val="16"/>
          <w:sz w:val="20"/>
          <w:szCs w:val="20"/>
          <w:rPrChange w:id="17" w:author="Mizener, Brendon J" w:date="2021-12-03T13:38:00Z">
            <w:rPr>
              <w:rFonts w:ascii="Times New Roman" w:hAnsi="Times New Roman" w:cs="Times New Roman"/>
              <w:kern w:val="16"/>
            </w:rPr>
          </w:rPrChange>
        </w:rPr>
        <w:t xml:space="preserve"> and at </w:t>
      </w:r>
      <w:ins w:id="18" w:author="Mizener, Brendon J" w:date="2021-12-03T13:36:00Z">
        <w:r w:rsidR="004723B9" w:rsidRPr="004723B9">
          <w:rPr>
            <w:rFonts w:ascii="Times New Roman" w:hAnsi="Times New Roman" w:cs="Times New Roman"/>
            <w:kern w:val="16"/>
            <w:sz w:val="20"/>
            <w:szCs w:val="20"/>
            <w:rPrChange w:id="19" w:author="Mizener, Brendon J" w:date="2021-12-03T13:38:00Z">
              <w:rPr>
                <w:rFonts w:ascii="Times New Roman" w:hAnsi="Times New Roman" w:cs="Times New Roman"/>
                <w:kern w:val="16"/>
              </w:rPr>
            </w:rPrChange>
          </w:rPr>
          <w:fldChar w:fldCharType="begin"/>
        </w:r>
        <w:r w:rsidR="004723B9" w:rsidRPr="004723B9">
          <w:rPr>
            <w:rFonts w:ascii="Times New Roman" w:hAnsi="Times New Roman" w:cs="Times New Roman"/>
            <w:kern w:val="16"/>
            <w:sz w:val="20"/>
            <w:szCs w:val="20"/>
            <w:rPrChange w:id="20" w:author="Mizener, Brendon J" w:date="2021-12-03T13:38:00Z">
              <w:rPr>
                <w:rFonts w:ascii="Times New Roman" w:hAnsi="Times New Roman" w:cs="Times New Roman"/>
                <w:kern w:val="16"/>
              </w:rPr>
            </w:rPrChange>
          </w:rPr>
          <w:instrText xml:space="preserve"> HYPERLINK "</w:instrText>
        </w:r>
      </w:ins>
      <w:r w:rsidR="004723B9" w:rsidRPr="004723B9">
        <w:rPr>
          <w:rFonts w:ascii="Times New Roman" w:hAnsi="Times New Roman" w:cs="Times New Roman"/>
          <w:kern w:val="16"/>
          <w:sz w:val="20"/>
          <w:szCs w:val="20"/>
          <w:rPrChange w:id="21" w:author="Mizener, Brendon J" w:date="2021-12-03T13:38:00Z">
            <w:rPr>
              <w:rFonts w:ascii="Times New Roman" w:hAnsi="Times New Roman" w:cs="Times New Roman"/>
              <w:kern w:val="16"/>
            </w:rPr>
          </w:rPrChange>
        </w:rPr>
        <w:instrText>https://osf.io/nkwdc/</w:instrText>
      </w:r>
      <w:ins w:id="22" w:author="Mizener, Brendon J" w:date="2021-12-03T13:36:00Z">
        <w:r w:rsidR="004723B9" w:rsidRPr="004723B9">
          <w:rPr>
            <w:rFonts w:ascii="Times New Roman" w:hAnsi="Times New Roman" w:cs="Times New Roman"/>
            <w:kern w:val="16"/>
            <w:sz w:val="20"/>
            <w:szCs w:val="20"/>
            <w:rPrChange w:id="23" w:author="Mizener, Brendon J" w:date="2021-12-03T13:38:00Z">
              <w:rPr>
                <w:rFonts w:ascii="Times New Roman" w:hAnsi="Times New Roman" w:cs="Times New Roman"/>
                <w:kern w:val="16"/>
              </w:rPr>
            </w:rPrChange>
          </w:rPr>
          <w:instrText xml:space="preserve">" </w:instrText>
        </w:r>
        <w:r w:rsidR="004723B9" w:rsidRPr="004723B9">
          <w:rPr>
            <w:rFonts w:ascii="Times New Roman" w:hAnsi="Times New Roman" w:cs="Times New Roman"/>
            <w:kern w:val="16"/>
            <w:sz w:val="20"/>
            <w:szCs w:val="20"/>
            <w:rPrChange w:id="24" w:author="Mizener, Brendon J" w:date="2021-12-03T13:38:00Z">
              <w:rPr>
                <w:rFonts w:ascii="Times New Roman" w:hAnsi="Times New Roman" w:cs="Times New Roman"/>
                <w:kern w:val="16"/>
              </w:rPr>
            </w:rPrChange>
          </w:rPr>
          <w:fldChar w:fldCharType="separate"/>
        </w:r>
      </w:ins>
      <w:r w:rsidR="004723B9" w:rsidRPr="004723B9">
        <w:rPr>
          <w:rStyle w:val="Hyperlink"/>
          <w:rFonts w:ascii="Times New Roman" w:hAnsi="Times New Roman" w:cs="Times New Roman"/>
          <w:kern w:val="16"/>
          <w:sz w:val="20"/>
          <w:szCs w:val="20"/>
          <w:rPrChange w:id="25" w:author="Mizener, Brendon J" w:date="2021-12-03T13:38:00Z">
            <w:rPr>
              <w:rStyle w:val="Hyperlink"/>
              <w:rFonts w:ascii="Times New Roman" w:hAnsi="Times New Roman" w:cs="Times New Roman"/>
              <w:kern w:val="16"/>
            </w:rPr>
          </w:rPrChange>
        </w:rPr>
        <w:t>https://osf.io/nkwdc/</w:t>
      </w:r>
      <w:ins w:id="26" w:author="Mizener, Brendon J" w:date="2021-12-03T13:36:00Z">
        <w:r w:rsidR="004723B9" w:rsidRPr="004723B9">
          <w:rPr>
            <w:rFonts w:ascii="Times New Roman" w:hAnsi="Times New Roman" w:cs="Times New Roman"/>
            <w:kern w:val="16"/>
            <w:sz w:val="20"/>
            <w:szCs w:val="20"/>
            <w:rPrChange w:id="27" w:author="Mizener, Brendon J" w:date="2021-12-03T13:38:00Z">
              <w:rPr>
                <w:rFonts w:ascii="Times New Roman" w:hAnsi="Times New Roman" w:cs="Times New Roman"/>
                <w:kern w:val="16"/>
              </w:rPr>
            </w:rPrChange>
          </w:rPr>
          <w:fldChar w:fldCharType="end"/>
        </w:r>
        <w:r w:rsidR="004723B9" w:rsidRPr="004723B9">
          <w:rPr>
            <w:rFonts w:ascii="Times New Roman" w:hAnsi="Times New Roman" w:cs="Times New Roman"/>
            <w:kern w:val="16"/>
            <w:sz w:val="20"/>
            <w:szCs w:val="20"/>
            <w:rPrChange w:id="28" w:author="Mizener, Brendon J" w:date="2021-12-03T13:38:00Z">
              <w:rPr>
                <w:rFonts w:ascii="Times New Roman" w:hAnsi="Times New Roman" w:cs="Times New Roman"/>
                <w:kern w:val="16"/>
              </w:rPr>
            </w:rPrChange>
          </w:rPr>
          <w:t xml:space="preserve">. </w:t>
        </w:r>
        <w:r w:rsidR="004723B9" w:rsidRPr="008E2EE3">
          <w:rPr>
            <w:rFonts w:ascii="Times New Roman" w:hAnsi="Times New Roman" w:cs="Times New Roman"/>
            <w:color w:val="403152" w:themeColor="accent4" w:themeShade="80"/>
            <w:kern w:val="16"/>
            <w:sz w:val="20"/>
            <w:szCs w:val="20"/>
            <w:rPrChange w:id="29" w:author="Mizener, Brendon J" w:date="2021-12-07T13:52:00Z">
              <w:rPr>
                <w:rFonts w:ascii="Times New Roman" w:hAnsi="Times New Roman" w:cs="Times New Roman"/>
                <w:kern w:val="16"/>
              </w:rPr>
            </w:rPrChange>
          </w:rPr>
          <w:t xml:space="preserve">The authors would like to </w:t>
        </w:r>
      </w:ins>
      <w:ins w:id="30" w:author="Mizener, Brendon J" w:date="2021-12-03T13:37:00Z">
        <w:r w:rsidR="004723B9" w:rsidRPr="008E2EE3">
          <w:rPr>
            <w:rFonts w:ascii="Times New Roman" w:hAnsi="Times New Roman" w:cs="Times New Roman"/>
            <w:color w:val="403152" w:themeColor="accent4" w:themeShade="80"/>
            <w:kern w:val="16"/>
            <w:sz w:val="20"/>
            <w:szCs w:val="20"/>
            <w:rPrChange w:id="31" w:author="Mizener, Brendon J" w:date="2021-12-07T13:52:00Z">
              <w:rPr>
                <w:rFonts w:ascii="Times New Roman" w:hAnsi="Times New Roman" w:cs="Times New Roman"/>
                <w:kern w:val="16"/>
              </w:rPr>
            </w:rPrChange>
          </w:rPr>
          <w:t xml:space="preserve">thank Pierre Descamps for his help </w:t>
        </w:r>
      </w:ins>
      <w:ins w:id="32" w:author="Mizener, Brendon J" w:date="2021-12-03T13:38:00Z">
        <w:r w:rsidR="004723B9" w:rsidRPr="008E2EE3">
          <w:rPr>
            <w:rFonts w:ascii="Times New Roman" w:hAnsi="Times New Roman" w:cs="Times New Roman"/>
            <w:color w:val="403152" w:themeColor="accent4" w:themeShade="80"/>
            <w:kern w:val="16"/>
            <w:sz w:val="20"/>
            <w:szCs w:val="20"/>
            <w:rPrChange w:id="33" w:author="Mizener, Brendon J" w:date="2021-12-07T13:52:00Z">
              <w:rPr>
                <w:rFonts w:ascii="Times New Roman" w:hAnsi="Times New Roman" w:cs="Times New Roman"/>
                <w:kern w:val="16"/>
              </w:rPr>
            </w:rPrChange>
          </w:rPr>
          <w:t xml:space="preserve">with French translations and musical terminology, and for </w:t>
        </w:r>
        <w:proofErr w:type="gramStart"/>
        <w:r w:rsidR="004723B9" w:rsidRPr="008E2EE3">
          <w:rPr>
            <w:rFonts w:ascii="Times New Roman" w:hAnsi="Times New Roman" w:cs="Times New Roman"/>
            <w:color w:val="403152" w:themeColor="accent4" w:themeShade="80"/>
            <w:kern w:val="16"/>
            <w:sz w:val="20"/>
            <w:szCs w:val="20"/>
            <w:rPrChange w:id="34" w:author="Mizener, Brendon J" w:date="2021-12-07T13:52:00Z">
              <w:rPr>
                <w:rFonts w:ascii="Times New Roman" w:hAnsi="Times New Roman" w:cs="Times New Roman"/>
                <w:kern w:val="16"/>
              </w:rPr>
            </w:rPrChange>
          </w:rPr>
          <w:t>all of</w:t>
        </w:r>
        <w:proofErr w:type="gramEnd"/>
        <w:r w:rsidR="004723B9" w:rsidRPr="008E2EE3">
          <w:rPr>
            <w:rFonts w:ascii="Times New Roman" w:hAnsi="Times New Roman" w:cs="Times New Roman"/>
            <w:color w:val="403152" w:themeColor="accent4" w:themeShade="80"/>
            <w:kern w:val="16"/>
            <w:sz w:val="20"/>
            <w:szCs w:val="20"/>
            <w:rPrChange w:id="35" w:author="Mizener, Brendon J" w:date="2021-12-07T13:52:00Z">
              <w:rPr>
                <w:rFonts w:ascii="Times New Roman" w:hAnsi="Times New Roman" w:cs="Times New Roman"/>
                <w:kern w:val="16"/>
              </w:rPr>
            </w:rPrChange>
          </w:rPr>
          <w:t xml:space="preserve"> the reviewers for the valuable insight and comments on </w:t>
        </w:r>
      </w:ins>
      <w:ins w:id="36" w:author="Hervé" w:date="2021-12-15T18:05:00Z">
        <w:r w:rsidR="00322D2C">
          <w:rPr>
            <w:rFonts w:ascii="Times New Roman" w:hAnsi="Times New Roman" w:cs="Times New Roman"/>
            <w:color w:val="403152" w:themeColor="accent4" w:themeShade="80"/>
            <w:kern w:val="16"/>
            <w:sz w:val="20"/>
            <w:szCs w:val="20"/>
          </w:rPr>
          <w:t>an</w:t>
        </w:r>
      </w:ins>
      <w:ins w:id="37" w:author="Mizener, Brendon J" w:date="2021-12-03T13:38:00Z">
        <w:del w:id="38" w:author="Hervé" w:date="2021-12-15T18:05:00Z">
          <w:r w:rsidR="004723B9" w:rsidRPr="008E2EE3" w:rsidDel="00322D2C">
            <w:rPr>
              <w:rFonts w:ascii="Times New Roman" w:hAnsi="Times New Roman" w:cs="Times New Roman"/>
              <w:color w:val="403152" w:themeColor="accent4" w:themeShade="80"/>
              <w:kern w:val="16"/>
              <w:sz w:val="20"/>
              <w:szCs w:val="20"/>
              <w:rPrChange w:id="39" w:author="Mizener, Brendon J" w:date="2021-12-07T13:52:00Z">
                <w:rPr>
                  <w:rFonts w:ascii="Times New Roman" w:hAnsi="Times New Roman" w:cs="Times New Roman"/>
                  <w:kern w:val="16"/>
                </w:rPr>
              </w:rPrChange>
            </w:rPr>
            <w:delText>the</w:delText>
          </w:r>
        </w:del>
        <w:r w:rsidR="004723B9" w:rsidRPr="008E2EE3">
          <w:rPr>
            <w:rFonts w:ascii="Times New Roman" w:hAnsi="Times New Roman" w:cs="Times New Roman"/>
            <w:color w:val="403152" w:themeColor="accent4" w:themeShade="80"/>
            <w:kern w:val="16"/>
            <w:sz w:val="20"/>
            <w:szCs w:val="20"/>
            <w:rPrChange w:id="40" w:author="Mizener, Brendon J" w:date="2021-12-07T13:52:00Z">
              <w:rPr>
                <w:rFonts w:ascii="Times New Roman" w:hAnsi="Times New Roman" w:cs="Times New Roman"/>
                <w:kern w:val="16"/>
              </w:rPr>
            </w:rPrChange>
          </w:rPr>
          <w:t xml:space="preserve"> initial draft of this paper.</w:t>
        </w:r>
      </w:ins>
    </w:p>
    <w:p w14:paraId="0BB00B3B" w14:textId="77777777" w:rsidR="00FE4F9A" w:rsidRPr="004723B9" w:rsidRDefault="00B44E58" w:rsidP="00EB760E">
      <w:pPr>
        <w:pStyle w:val="BodyText"/>
        <w:spacing w:before="237" w:line="480" w:lineRule="auto"/>
        <w:ind w:left="160" w:firstLine="576"/>
        <w:rPr>
          <w:rFonts w:ascii="Times New Roman" w:hAnsi="Times New Roman" w:cs="Times New Roman"/>
          <w:kern w:val="16"/>
          <w:sz w:val="20"/>
          <w:szCs w:val="20"/>
          <w:rPrChange w:id="41" w:author="Mizener, Brendon J" w:date="2021-12-03T13:38:00Z">
            <w:rPr>
              <w:rFonts w:ascii="Times New Roman" w:hAnsi="Times New Roman" w:cs="Times New Roman"/>
              <w:kern w:val="16"/>
            </w:rPr>
          </w:rPrChange>
        </w:rPr>
      </w:pPr>
      <w:r w:rsidRPr="004723B9">
        <w:rPr>
          <w:rFonts w:ascii="Times New Roman" w:hAnsi="Times New Roman" w:cs="Times New Roman"/>
          <w:kern w:val="16"/>
          <w:sz w:val="20"/>
          <w:szCs w:val="20"/>
          <w:rPrChange w:id="42" w:author="Mizener, Brendon J" w:date="2021-12-03T13:38:00Z">
            <w:rPr>
              <w:rFonts w:ascii="Times New Roman" w:hAnsi="Times New Roman" w:cs="Times New Roman"/>
              <w:kern w:val="16"/>
            </w:rPr>
          </w:rPrChange>
        </w:rPr>
        <w:t xml:space="preserve">The authors made the following contributions. Brendon Mizener: Stimuli creation, Survey design &amp; creation, Data collection &amp; processing, Statistical analyses, Writing - Original draft preparation, Writing - Review &amp; Editing; Mathilde </w:t>
      </w:r>
      <w:proofErr w:type="spellStart"/>
      <w:r w:rsidRPr="004723B9">
        <w:rPr>
          <w:rFonts w:ascii="Times New Roman" w:hAnsi="Times New Roman" w:cs="Times New Roman"/>
          <w:kern w:val="16"/>
          <w:sz w:val="20"/>
          <w:szCs w:val="20"/>
          <w:rPrChange w:id="43" w:author="Mizener, Brendon J" w:date="2021-12-03T13:38:00Z">
            <w:rPr>
              <w:rFonts w:ascii="Times New Roman" w:hAnsi="Times New Roman" w:cs="Times New Roman"/>
              <w:kern w:val="16"/>
            </w:rPr>
          </w:rPrChange>
        </w:rPr>
        <w:t>Vandenberghe</w:t>
      </w:r>
      <w:proofErr w:type="spellEnd"/>
      <w:r w:rsidRPr="004723B9">
        <w:rPr>
          <w:rFonts w:ascii="Times New Roman" w:hAnsi="Times New Roman" w:cs="Times New Roman"/>
          <w:kern w:val="16"/>
          <w:sz w:val="20"/>
          <w:szCs w:val="20"/>
          <w:rPrChange w:id="44" w:author="Mizener, Brendon J" w:date="2021-12-03T13:38:00Z">
            <w:rPr>
              <w:rFonts w:ascii="Times New Roman" w:hAnsi="Times New Roman" w:cs="Times New Roman"/>
              <w:kern w:val="16"/>
            </w:rPr>
          </w:rPrChange>
        </w:rPr>
        <w:t xml:space="preserve">: Original concept, Survey design &amp; creation, Writing - Review &amp; Editing; </w:t>
      </w:r>
      <w:proofErr w:type="spellStart"/>
      <w:r w:rsidRPr="004723B9">
        <w:rPr>
          <w:rFonts w:ascii="Times New Roman" w:hAnsi="Times New Roman" w:cs="Times New Roman"/>
          <w:kern w:val="16"/>
          <w:sz w:val="20"/>
          <w:szCs w:val="20"/>
          <w:rPrChange w:id="45" w:author="Mizener, Brendon J" w:date="2021-12-03T13:38:00Z">
            <w:rPr>
              <w:rFonts w:ascii="Times New Roman" w:hAnsi="Times New Roman" w:cs="Times New Roman"/>
              <w:kern w:val="16"/>
            </w:rPr>
          </w:rPrChange>
        </w:rPr>
        <w:t>Hervé</w:t>
      </w:r>
      <w:proofErr w:type="spellEnd"/>
      <w:r w:rsidRPr="004723B9">
        <w:rPr>
          <w:rFonts w:ascii="Times New Roman" w:hAnsi="Times New Roman" w:cs="Times New Roman"/>
          <w:kern w:val="16"/>
          <w:sz w:val="20"/>
          <w:szCs w:val="20"/>
          <w:rPrChange w:id="46" w:author="Mizener, Brendon J" w:date="2021-12-03T13:38:00Z">
            <w:rPr>
              <w:rFonts w:ascii="Times New Roman" w:hAnsi="Times New Roman" w:cs="Times New Roman"/>
              <w:kern w:val="16"/>
            </w:rPr>
          </w:rPrChange>
        </w:rPr>
        <w:t xml:space="preserve"> Abdi: Writing - Review &amp; Editing, Statistical guidance; Sylvie Chollet: Original concept, Writing - Review &amp; Editing.</w:t>
      </w:r>
    </w:p>
    <w:p w14:paraId="7D8070B4" w14:textId="671D6B8D" w:rsidR="00FE4F9A" w:rsidRPr="004723B9" w:rsidRDefault="00B44E58" w:rsidP="00EB760E">
      <w:pPr>
        <w:pStyle w:val="BodyText"/>
        <w:spacing w:before="233" w:line="480" w:lineRule="auto"/>
        <w:ind w:firstLine="736"/>
        <w:rPr>
          <w:rFonts w:ascii="Times New Roman" w:hAnsi="Times New Roman" w:cs="Times New Roman"/>
          <w:kern w:val="16"/>
          <w:sz w:val="20"/>
          <w:szCs w:val="20"/>
          <w:rPrChange w:id="47" w:author="Mizener, Brendon J" w:date="2021-12-03T13:38:00Z">
            <w:rPr>
              <w:rFonts w:ascii="Times New Roman" w:hAnsi="Times New Roman" w:cs="Times New Roman"/>
              <w:kern w:val="16"/>
            </w:rPr>
          </w:rPrChange>
        </w:rPr>
      </w:pPr>
      <w:r w:rsidRPr="004723B9">
        <w:rPr>
          <w:rFonts w:ascii="Times New Roman" w:hAnsi="Times New Roman" w:cs="Times New Roman"/>
          <w:kern w:val="16"/>
          <w:sz w:val="20"/>
          <w:szCs w:val="20"/>
          <w:rPrChange w:id="48" w:author="Mizener, Brendon J" w:date="2021-12-03T13:38:00Z">
            <w:rPr>
              <w:rFonts w:ascii="Times New Roman" w:hAnsi="Times New Roman" w:cs="Times New Roman"/>
              <w:kern w:val="16"/>
            </w:rPr>
          </w:rPrChange>
        </w:rPr>
        <w:t>Correspondence concerning this article should be addressed to Brendon Mizener, 800</w:t>
      </w:r>
      <w:r w:rsidR="00FE3A69" w:rsidRPr="004723B9">
        <w:rPr>
          <w:rFonts w:ascii="Times New Roman" w:hAnsi="Times New Roman" w:cs="Times New Roman"/>
          <w:kern w:val="16"/>
          <w:sz w:val="20"/>
          <w:szCs w:val="20"/>
          <w:rPrChange w:id="49" w:author="Mizener, Brendon J" w:date="2021-12-03T13:38:00Z">
            <w:rPr>
              <w:rFonts w:ascii="Times New Roman" w:hAnsi="Times New Roman" w:cs="Times New Roman"/>
              <w:kern w:val="16"/>
            </w:rPr>
          </w:rPrChange>
        </w:rPr>
        <w:t xml:space="preserve"> </w:t>
      </w:r>
      <w:r w:rsidRPr="004723B9">
        <w:rPr>
          <w:rFonts w:ascii="Times New Roman" w:hAnsi="Times New Roman" w:cs="Times New Roman"/>
          <w:kern w:val="16"/>
          <w:sz w:val="20"/>
          <w:szCs w:val="20"/>
          <w:rPrChange w:id="50" w:author="Mizener, Brendon J" w:date="2021-12-03T13:38:00Z">
            <w:rPr>
              <w:rFonts w:ascii="Times New Roman" w:hAnsi="Times New Roman" w:cs="Times New Roman"/>
              <w:kern w:val="16"/>
            </w:rPr>
          </w:rPrChange>
        </w:rPr>
        <w:t xml:space="preserve">W. Campbell Rd., Richardson Tex. E-mail: </w:t>
      </w:r>
      <w:r w:rsidR="00F9564D" w:rsidRPr="004723B9">
        <w:rPr>
          <w:sz w:val="20"/>
          <w:szCs w:val="20"/>
          <w:rPrChange w:id="51" w:author="Mizener, Brendon J" w:date="2021-12-03T13:38:00Z">
            <w:rPr/>
          </w:rPrChange>
        </w:rPr>
        <w:fldChar w:fldCharType="begin"/>
      </w:r>
      <w:r w:rsidR="00F9564D" w:rsidRPr="004723B9">
        <w:rPr>
          <w:sz w:val="20"/>
          <w:szCs w:val="20"/>
          <w:rPrChange w:id="52" w:author="Mizener, Brendon J" w:date="2021-12-03T13:38:00Z">
            <w:rPr/>
          </w:rPrChange>
        </w:rPr>
        <w:instrText xml:space="preserve"> HYPERLINK "mailto:bmizener@utdallas.edu" \h </w:instrText>
      </w:r>
      <w:r w:rsidR="00F9564D" w:rsidRPr="004723B9">
        <w:rPr>
          <w:sz w:val="20"/>
          <w:szCs w:val="20"/>
          <w:rPrChange w:id="53" w:author="Mizener, Brendon J" w:date="2021-12-03T13:38:00Z">
            <w:rPr>
              <w:rFonts w:ascii="Times New Roman" w:hAnsi="Times New Roman" w:cs="Times New Roman"/>
              <w:kern w:val="16"/>
            </w:rPr>
          </w:rPrChange>
        </w:rPr>
        <w:fldChar w:fldCharType="separate"/>
      </w:r>
      <w:r w:rsidRPr="004723B9">
        <w:rPr>
          <w:rFonts w:ascii="Times New Roman" w:hAnsi="Times New Roman" w:cs="Times New Roman"/>
          <w:kern w:val="16"/>
          <w:sz w:val="20"/>
          <w:szCs w:val="20"/>
          <w:rPrChange w:id="54" w:author="Mizener, Brendon J" w:date="2021-12-03T13:38:00Z">
            <w:rPr>
              <w:rFonts w:ascii="Times New Roman" w:hAnsi="Times New Roman" w:cs="Times New Roman"/>
              <w:kern w:val="16"/>
            </w:rPr>
          </w:rPrChange>
        </w:rPr>
        <w:t>bmizener@utdallas.edu</w:t>
      </w:r>
      <w:r w:rsidR="00F9564D" w:rsidRPr="004723B9">
        <w:rPr>
          <w:rFonts w:ascii="Times New Roman" w:hAnsi="Times New Roman" w:cs="Times New Roman"/>
          <w:kern w:val="16"/>
          <w:sz w:val="20"/>
          <w:szCs w:val="20"/>
          <w:rPrChange w:id="55" w:author="Mizener, Brendon J" w:date="2021-12-03T13:38:00Z">
            <w:rPr>
              <w:rFonts w:ascii="Times New Roman" w:hAnsi="Times New Roman" w:cs="Times New Roman"/>
              <w:kern w:val="16"/>
            </w:rPr>
          </w:rPrChange>
        </w:rPr>
        <w:fldChar w:fldCharType="end"/>
      </w:r>
    </w:p>
    <w:p w14:paraId="4370A0E7" w14:textId="77777777" w:rsidR="00FE4F9A" w:rsidRPr="00EF5B97" w:rsidRDefault="00FE4F9A" w:rsidP="00EB760E">
      <w:pPr>
        <w:spacing w:line="480" w:lineRule="auto"/>
        <w:rPr>
          <w:rFonts w:ascii="Times New Roman" w:hAnsi="Times New Roman" w:cs="Times New Roman"/>
          <w:kern w:val="16"/>
        </w:rPr>
        <w:sectPr w:rsidR="00FE4F9A" w:rsidRPr="00EF5B97" w:rsidSect="0084557C">
          <w:headerReference w:type="default" r:id="rId8"/>
          <w:type w:val="continuous"/>
          <w:pgSz w:w="12240" w:h="15840"/>
          <w:pgMar w:top="1440" w:right="1440" w:bottom="1440" w:left="1440" w:header="649" w:footer="0" w:gutter="0"/>
          <w:pgNumType w:start="1"/>
          <w:cols w:space="720"/>
          <w:docGrid w:linePitch="299"/>
        </w:sectPr>
      </w:pPr>
    </w:p>
    <w:p w14:paraId="52D98CF7" w14:textId="77777777" w:rsidR="00FE4F9A" w:rsidRPr="00EF5B97" w:rsidRDefault="00B44E58" w:rsidP="00EB760E">
      <w:pPr>
        <w:pStyle w:val="BodyText"/>
        <w:spacing w:before="113" w:line="480" w:lineRule="auto"/>
        <w:ind w:left="882"/>
        <w:jc w:val="center"/>
        <w:rPr>
          <w:rFonts w:ascii="Times New Roman" w:hAnsi="Times New Roman" w:cs="Times New Roman"/>
          <w:kern w:val="16"/>
        </w:rPr>
      </w:pPr>
      <w:r w:rsidRPr="00EF5B97">
        <w:rPr>
          <w:rFonts w:ascii="Times New Roman" w:hAnsi="Times New Roman" w:cs="Times New Roman"/>
          <w:kern w:val="16"/>
        </w:rPr>
        <w:lastRenderedPageBreak/>
        <w:t>Abstract</w:t>
      </w:r>
    </w:p>
    <w:p w14:paraId="03D95DF1" w14:textId="77777777" w:rsidR="00FE4F9A" w:rsidRPr="00EF5B97" w:rsidRDefault="00B44E58">
      <w:pPr>
        <w:pStyle w:val="BodyText"/>
        <w:spacing w:line="480" w:lineRule="auto"/>
        <w:rPr>
          <w:rFonts w:ascii="Times New Roman" w:hAnsi="Times New Roman" w:cs="Times New Roman"/>
          <w:kern w:val="16"/>
        </w:rPr>
        <w:pPrChange w:id="60" w:author="Mizener, Brendon J" w:date="2021-12-03T13:39:00Z">
          <w:pPr>
            <w:pStyle w:val="BodyText"/>
            <w:spacing w:line="480" w:lineRule="auto"/>
            <w:ind w:left="151" w:firstLine="86"/>
          </w:pPr>
        </w:pPrChange>
      </w:pPr>
      <w:r w:rsidRPr="00EF5B97">
        <w:rPr>
          <w:rFonts w:ascii="Times New Roman" w:hAnsi="Times New Roman" w:cs="Times New Roman"/>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5B97" w:rsidRDefault="00B44E58">
      <w:pPr>
        <w:pStyle w:val="BodyText"/>
        <w:spacing w:before="231" w:line="480" w:lineRule="auto"/>
        <w:ind w:firstLine="576"/>
        <w:rPr>
          <w:rFonts w:ascii="Times New Roman" w:hAnsi="Times New Roman" w:cs="Times New Roman"/>
          <w:kern w:val="16"/>
        </w:rPr>
        <w:pPrChange w:id="61" w:author="Mizener, Brendon J" w:date="2021-12-03T13:39:00Z">
          <w:pPr>
            <w:pStyle w:val="BodyText"/>
            <w:spacing w:before="231" w:line="480" w:lineRule="auto"/>
            <w:ind w:left="160" w:firstLine="576"/>
          </w:pPr>
        </w:pPrChange>
      </w:pPr>
      <w:r w:rsidRPr="00EF5B97">
        <w:rPr>
          <w:rFonts w:ascii="Times New Roman" w:hAnsi="Times New Roman" w:cs="Times New Roman"/>
          <w:i/>
          <w:kern w:val="16"/>
        </w:rPr>
        <w:t xml:space="preserve">Keywords: </w:t>
      </w:r>
      <w:r w:rsidRPr="00EF5B97">
        <w:rPr>
          <w:rFonts w:ascii="Times New Roman" w:hAnsi="Times New Roman" w:cs="Times New Roman"/>
          <w:kern w:val="16"/>
        </w:rPr>
        <w:t>Music Cognition, Multivariate Analyses, Correspondence Analysis, Hierarchical Cluster Analysis, Multiple Factor Analysis, Partial Least Squares Correlation</w:t>
      </w:r>
    </w:p>
    <w:p w14:paraId="1ED1FCD1" w14:textId="77777777" w:rsidR="00FE4F9A" w:rsidRPr="00EF5B97" w:rsidRDefault="00B44E58">
      <w:pPr>
        <w:pStyle w:val="BodyText"/>
        <w:spacing w:line="480" w:lineRule="auto"/>
        <w:ind w:firstLine="576"/>
        <w:rPr>
          <w:rFonts w:ascii="Times New Roman" w:hAnsi="Times New Roman" w:cs="Times New Roman"/>
          <w:kern w:val="16"/>
        </w:rPr>
        <w:pPrChange w:id="62" w:author="Mizener, Brendon J" w:date="2021-12-03T13:39:00Z">
          <w:pPr>
            <w:pStyle w:val="BodyText"/>
            <w:spacing w:line="480" w:lineRule="auto"/>
            <w:ind w:left="736"/>
          </w:pPr>
        </w:pPrChange>
      </w:pPr>
      <w:r w:rsidRPr="00EF5B97">
        <w:rPr>
          <w:rFonts w:ascii="Times New Roman" w:hAnsi="Times New Roman" w:cs="Times New Roman"/>
          <w:kern w:val="16"/>
        </w:rPr>
        <w:t>Word count: 7271</w:t>
      </w:r>
    </w:p>
    <w:p w14:paraId="78DCB2F7" w14:textId="77777777" w:rsidR="00FE4F9A" w:rsidRPr="00EF5B97" w:rsidRDefault="00FE4F9A" w:rsidP="00EB760E">
      <w:pPr>
        <w:spacing w:line="480" w:lineRule="auto"/>
        <w:rPr>
          <w:rFonts w:ascii="Times New Roman" w:hAnsi="Times New Roman" w:cs="Times New Roman"/>
          <w:kern w:val="16"/>
        </w:rPr>
        <w:sectPr w:rsidR="00FE4F9A" w:rsidRPr="00EF5B97">
          <w:headerReference w:type="default" r:id="rId9"/>
          <w:pgSz w:w="12240" w:h="15840"/>
          <w:pgMar w:top="1360" w:right="1260" w:bottom="280" w:left="1280" w:header="649" w:footer="0" w:gutter="0"/>
          <w:pgNumType w:start="2"/>
          <w:cols w:space="720"/>
        </w:sectPr>
      </w:pPr>
    </w:p>
    <w:p w14:paraId="45CAB427" w14:textId="7418C0A4" w:rsidR="00FE4F9A" w:rsidRPr="00EF5B97" w:rsidRDefault="00B44E58" w:rsidP="00EB760E">
      <w:pPr>
        <w:pStyle w:val="BodyText"/>
        <w:spacing w:before="113" w:line="480" w:lineRule="auto"/>
        <w:ind w:left="882"/>
        <w:jc w:val="center"/>
        <w:rPr>
          <w:rFonts w:ascii="Times New Roman" w:hAnsi="Times New Roman" w:cs="Times New Roman"/>
          <w:b/>
          <w:bCs/>
          <w:kern w:val="16"/>
        </w:rPr>
      </w:pPr>
      <w:del w:id="63" w:author="Mizener, Brendon J" w:date="2021-10-25T10:47:00Z">
        <w:r w:rsidRPr="00315E4A" w:rsidDel="009C1818">
          <w:rPr>
            <w:rFonts w:ascii="Times New Roman" w:hAnsi="Times New Roman" w:cs="Times New Roman"/>
            <w:b/>
            <w:bCs/>
            <w:color w:val="5F497A" w:themeColor="accent4" w:themeShade="BF"/>
            <w:kern w:val="16"/>
            <w:rPrChange w:id="64" w:author="Mizener, Brendon J" w:date="2021-12-09T10:08:00Z">
              <w:rPr>
                <w:rFonts w:ascii="Times New Roman" w:hAnsi="Times New Roman" w:cs="Times New Roman"/>
                <w:b/>
                <w:bCs/>
                <w:kern w:val="16"/>
              </w:rPr>
            </w:rPrChange>
          </w:rPr>
          <w:lastRenderedPageBreak/>
          <w:delText>Cognitive Music Listening Space</w:delText>
        </w:r>
      </w:del>
      <w:ins w:id="65" w:author="Mizener, Brendon J" w:date="2021-10-25T10:47:00Z">
        <w:r w:rsidR="009C1818" w:rsidRPr="00315E4A">
          <w:rPr>
            <w:rFonts w:ascii="Times New Roman" w:hAnsi="Times New Roman" w:cs="Times New Roman"/>
            <w:b/>
            <w:bCs/>
            <w:color w:val="5F497A" w:themeColor="accent4" w:themeShade="BF"/>
            <w:kern w:val="16"/>
            <w:rPrChange w:id="66" w:author="Mizener, Brendon J" w:date="2021-12-09T10:08:00Z">
              <w:rPr>
                <w:rFonts w:ascii="Times New Roman" w:hAnsi="Times New Roman" w:cs="Times New Roman"/>
                <w:b/>
                <w:bCs/>
                <w:kern w:val="16"/>
              </w:rPr>
            </w:rPrChange>
          </w:rPr>
          <w:t>Music Listening Qualia</w:t>
        </w:r>
      </w:ins>
      <w:r w:rsidRPr="00315E4A">
        <w:rPr>
          <w:rFonts w:ascii="Times New Roman" w:hAnsi="Times New Roman" w:cs="Times New Roman"/>
          <w:b/>
          <w:bCs/>
          <w:color w:val="5F497A" w:themeColor="accent4" w:themeShade="BF"/>
          <w:kern w:val="16"/>
          <w:rPrChange w:id="67" w:author="Mizener, Brendon J" w:date="2021-12-09T10:08:00Z">
            <w:rPr>
              <w:rFonts w:ascii="Times New Roman" w:hAnsi="Times New Roman" w:cs="Times New Roman"/>
              <w:b/>
              <w:bCs/>
              <w:kern w:val="16"/>
            </w:rPr>
          </w:rPrChange>
        </w:rPr>
        <w:t xml:space="preserve">: </w:t>
      </w:r>
      <w:r w:rsidRPr="00EF5B97">
        <w:rPr>
          <w:rFonts w:ascii="Times New Roman" w:hAnsi="Times New Roman" w:cs="Times New Roman"/>
          <w:b/>
          <w:bCs/>
          <w:kern w:val="16"/>
        </w:rPr>
        <w:t>A Multivariate Approach</w:t>
      </w:r>
    </w:p>
    <w:p w14:paraId="758BA531" w14:textId="0F25988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have a data collection problem: World </w:t>
      </w:r>
      <w:ins w:id="68" w:author="Hervé" w:date="2021-11-09T15:23:00Z">
        <w:r w:rsidR="0016118D" w:rsidRPr="008E2EE3">
          <w:rPr>
            <w:rFonts w:ascii="Times New Roman" w:hAnsi="Times New Roman" w:cs="Times New Roman"/>
            <w:color w:val="403152" w:themeColor="accent4" w:themeShade="80"/>
            <w:kern w:val="16"/>
            <w:rPrChange w:id="69" w:author="Mizener, Brendon J" w:date="2021-12-07T13:53:00Z">
              <w:rPr>
                <w:rFonts w:ascii="Times New Roman" w:hAnsi="Times New Roman" w:cs="Times New Roman"/>
                <w:kern w:val="16"/>
              </w:rPr>
            </w:rPrChange>
          </w:rPr>
          <w:t>E</w:t>
        </w:r>
      </w:ins>
      <w:del w:id="70" w:author="Hervé" w:date="2021-11-09T15:23:00Z">
        <w:r w:rsidRPr="008E2EE3" w:rsidDel="0016118D">
          <w:rPr>
            <w:rFonts w:ascii="Times New Roman" w:hAnsi="Times New Roman" w:cs="Times New Roman"/>
            <w:color w:val="403152" w:themeColor="accent4" w:themeShade="80"/>
            <w:kern w:val="16"/>
            <w:rPrChange w:id="71" w:author="Mizener, Brendon J" w:date="2021-12-07T13:53:00Z">
              <w:rPr>
                <w:rFonts w:ascii="Times New Roman" w:hAnsi="Times New Roman" w:cs="Times New Roman"/>
                <w:kern w:val="16"/>
              </w:rPr>
            </w:rPrChange>
          </w:rPr>
          <w:delText>e</w:delText>
        </w:r>
      </w:del>
      <w:r w:rsidRPr="008E2EE3">
        <w:rPr>
          <w:rFonts w:ascii="Times New Roman" w:hAnsi="Times New Roman" w:cs="Times New Roman"/>
          <w:color w:val="403152" w:themeColor="accent4" w:themeShade="80"/>
          <w:kern w:val="16"/>
          <w:rPrChange w:id="72" w:author="Mizener, Brendon J" w:date="2021-12-07T13:53:00Z">
            <w:rPr>
              <w:rFonts w:ascii="Times New Roman" w:hAnsi="Times New Roman" w:cs="Times New Roman"/>
              <w:kern w:val="16"/>
            </w:rPr>
          </w:rPrChange>
        </w:rPr>
        <w:t>vents</w:t>
      </w:r>
      <w:r w:rsidRPr="00EF5B97">
        <w:rPr>
          <w:rFonts w:ascii="Times New Roman" w:hAnsi="Times New Roman" w:cs="Times New Roman"/>
          <w:kern w:val="16"/>
        </w:rPr>
        <w:t xml:space="preserve"> over the last </w:t>
      </w:r>
      <w:ins w:id="73" w:author="Hervé" w:date="2021-11-09T15:23:00Z">
        <w:r w:rsidR="0016118D" w:rsidRPr="008E2EE3">
          <w:rPr>
            <w:rFonts w:ascii="Times New Roman" w:hAnsi="Times New Roman" w:cs="Times New Roman"/>
            <w:color w:val="403152" w:themeColor="accent4" w:themeShade="80"/>
            <w:kern w:val="16"/>
            <w:rPrChange w:id="74" w:author="Mizener, Brendon J" w:date="2021-12-07T13:53:00Z">
              <w:rPr>
                <w:rFonts w:ascii="Times New Roman" w:hAnsi="Times New Roman" w:cs="Times New Roman"/>
                <w:kern w:val="16"/>
              </w:rPr>
            </w:rPrChange>
          </w:rPr>
          <w:t xml:space="preserve">two </w:t>
        </w:r>
      </w:ins>
      <w:r w:rsidRPr="008E2EE3">
        <w:rPr>
          <w:rFonts w:ascii="Times New Roman" w:hAnsi="Times New Roman" w:cs="Times New Roman"/>
          <w:color w:val="403152" w:themeColor="accent4" w:themeShade="80"/>
          <w:kern w:val="16"/>
          <w:rPrChange w:id="75" w:author="Mizener, Brendon J" w:date="2021-12-07T13:53:00Z">
            <w:rPr>
              <w:rFonts w:ascii="Times New Roman" w:hAnsi="Times New Roman" w:cs="Times New Roman"/>
              <w:kern w:val="16"/>
            </w:rPr>
          </w:rPrChange>
        </w:rPr>
        <w:t>year</w:t>
      </w:r>
      <w:ins w:id="76" w:author="Hervé" w:date="2021-11-09T15:23:00Z">
        <w:r w:rsidR="0016118D" w:rsidRPr="008E2EE3">
          <w:rPr>
            <w:rFonts w:ascii="Times New Roman" w:hAnsi="Times New Roman" w:cs="Times New Roman"/>
            <w:color w:val="403152" w:themeColor="accent4" w:themeShade="80"/>
            <w:kern w:val="16"/>
            <w:rPrChange w:id="77" w:author="Mizener, Brendon J" w:date="2021-12-07T13:53:00Z">
              <w:rPr>
                <w:rFonts w:ascii="Times New Roman" w:hAnsi="Times New Roman" w:cs="Times New Roman"/>
                <w:kern w:val="16"/>
              </w:rPr>
            </w:rPrChange>
          </w:rPr>
          <w:t>s</w:t>
        </w:r>
      </w:ins>
      <w:r w:rsidRPr="008E2EE3">
        <w:rPr>
          <w:rFonts w:ascii="Times New Roman" w:hAnsi="Times New Roman" w:cs="Times New Roman"/>
          <w:color w:val="403152" w:themeColor="accent4" w:themeShade="80"/>
          <w:kern w:val="16"/>
          <w:rPrChange w:id="78" w:author="Mizener, Brendon J" w:date="2021-12-07T13:53:00Z">
            <w:rPr>
              <w:rFonts w:ascii="Times New Roman" w:hAnsi="Times New Roman" w:cs="Times New Roman"/>
              <w:kern w:val="16"/>
            </w:rPr>
          </w:rPrChange>
        </w:rPr>
        <w:t xml:space="preserve"> </w:t>
      </w:r>
      <w:r w:rsidRPr="00EF5B97">
        <w:rPr>
          <w:rFonts w:ascii="Times New Roman" w:hAnsi="Times New Roman" w:cs="Times New Roman"/>
          <w:kern w:val="16"/>
        </w:rPr>
        <w:t>have shown that we need to be able to collect good data outside of the lab. In the lab, because we control error sources, we measure, on relatively small sets of observations, a few well-defined</w:t>
      </w:r>
      <w:del w:id="79" w:author="Hervé" w:date="2021-11-09T15:23:00Z">
        <w:r w:rsidRPr="008E2EE3" w:rsidDel="0016118D">
          <w:rPr>
            <w:rFonts w:ascii="Times New Roman" w:hAnsi="Times New Roman" w:cs="Times New Roman"/>
            <w:color w:val="403152" w:themeColor="accent4" w:themeShade="80"/>
            <w:kern w:val="16"/>
            <w:rPrChange w:id="80" w:author="Mizener, Brendon J" w:date="2021-12-07T13:53:00Z">
              <w:rPr>
                <w:rFonts w:ascii="Times New Roman" w:hAnsi="Times New Roman" w:cs="Times New Roman"/>
                <w:kern w:val="16"/>
              </w:rPr>
            </w:rPrChange>
          </w:rPr>
          <w:delText xml:space="preserve">, </w:delText>
        </w:r>
      </w:del>
      <w:ins w:id="81" w:author="Mizener, Brendon J" w:date="2021-11-10T09:31:00Z">
        <w:r w:rsidR="00CC44E5" w:rsidRPr="008E2EE3">
          <w:rPr>
            <w:rFonts w:ascii="Times New Roman" w:hAnsi="Times New Roman" w:cs="Times New Roman"/>
            <w:color w:val="403152" w:themeColor="accent4" w:themeShade="80"/>
            <w:kern w:val="16"/>
            <w:rPrChange w:id="82" w:author="Mizener, Brendon J" w:date="2021-12-07T13:53:00Z">
              <w:rPr>
                <w:rFonts w:ascii="Times New Roman" w:hAnsi="Times New Roman" w:cs="Times New Roman"/>
                <w:kern w:val="16"/>
              </w:rPr>
            </w:rPrChange>
          </w:rPr>
          <w:t xml:space="preserve"> </w:t>
        </w:r>
      </w:ins>
      <w:r w:rsidRPr="00EF5B97">
        <w:rPr>
          <w:rFonts w:ascii="Times New Roman" w:hAnsi="Times New Roman" w:cs="Times New Roman"/>
          <w:kern w:val="16"/>
        </w:rPr>
        <w:t>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49F5E31" w:rsidR="00FE4F9A" w:rsidRPr="00EF5B97" w:rsidRDefault="002532E3" w:rsidP="00EB760E">
      <w:pPr>
        <w:pStyle w:val="BodyText"/>
        <w:spacing w:line="480" w:lineRule="auto"/>
        <w:ind w:firstLine="720"/>
        <w:rPr>
          <w:rFonts w:ascii="Times New Roman" w:hAnsi="Times New Roman" w:cs="Times New Roman"/>
          <w:kern w:val="16"/>
        </w:rPr>
      </w:pPr>
      <w:ins w:id="83" w:author="Mizener, Brendon J" w:date="2021-12-03T14:42:00Z">
        <w:r w:rsidRPr="00315E4A">
          <w:rPr>
            <w:rFonts w:ascii="Times New Roman" w:hAnsi="Times New Roman" w:cs="Times New Roman"/>
            <w:color w:val="5F497A" w:themeColor="accent4" w:themeShade="BF"/>
            <w:rPrChange w:id="84" w:author="Mizener, Brendon J" w:date="2021-12-09T10:08:00Z">
              <w:rPr>
                <w:rFonts w:ascii="Times New Roman" w:hAnsi="Times New Roman" w:cs="Times New Roman"/>
              </w:rPr>
            </w:rPrChange>
          </w:rPr>
          <w:t xml:space="preserve">Something as simple as the sound of a crunch when eating a potato chip </w:t>
        </w:r>
        <w:del w:id="85" w:author="Hervé" w:date="2021-12-15T18:20:00Z">
          <w:r w:rsidRPr="00315E4A" w:rsidDel="00C32365">
            <w:rPr>
              <w:rFonts w:ascii="Times New Roman" w:hAnsi="Times New Roman" w:cs="Times New Roman"/>
              <w:color w:val="5F497A" w:themeColor="accent4" w:themeShade="BF"/>
              <w:rPrChange w:id="86" w:author="Mizener, Brendon J" w:date="2021-12-09T10:08:00Z">
                <w:rPr>
                  <w:rFonts w:ascii="Times New Roman" w:hAnsi="Times New Roman" w:cs="Times New Roman"/>
                </w:rPr>
              </w:rPrChange>
            </w:rPr>
            <w:delText>has been found</w:delText>
          </w:r>
        </w:del>
      </w:ins>
      <w:ins w:id="87" w:author="Hervé" w:date="2021-12-15T18:20:00Z">
        <w:r w:rsidR="00C32365">
          <w:rPr>
            <w:rFonts w:ascii="Times New Roman" w:hAnsi="Times New Roman" w:cs="Times New Roman"/>
            <w:color w:val="5F497A" w:themeColor="accent4" w:themeShade="BF"/>
          </w:rPr>
          <w:t>can</w:t>
        </w:r>
      </w:ins>
      <w:ins w:id="88" w:author="Mizener, Brendon J" w:date="2021-12-03T14:42:00Z">
        <w:del w:id="89" w:author="Hervé" w:date="2021-12-15T18:20:00Z">
          <w:r w:rsidRPr="00315E4A" w:rsidDel="00C32365">
            <w:rPr>
              <w:rFonts w:ascii="Times New Roman" w:hAnsi="Times New Roman" w:cs="Times New Roman"/>
              <w:color w:val="5F497A" w:themeColor="accent4" w:themeShade="BF"/>
              <w:rPrChange w:id="90" w:author="Mizener, Brendon J" w:date="2021-12-09T10:08:00Z">
                <w:rPr>
                  <w:rFonts w:ascii="Times New Roman" w:hAnsi="Times New Roman" w:cs="Times New Roman"/>
                </w:rPr>
              </w:rPrChange>
            </w:rPr>
            <w:delText xml:space="preserve"> to</w:delText>
          </w:r>
        </w:del>
        <w:r w:rsidRPr="00315E4A">
          <w:rPr>
            <w:rFonts w:ascii="Times New Roman" w:hAnsi="Times New Roman" w:cs="Times New Roman"/>
            <w:color w:val="5F497A" w:themeColor="accent4" w:themeShade="BF"/>
            <w:rPrChange w:id="91" w:author="Mizener, Brendon J" w:date="2021-12-09T10:08:00Z">
              <w:rPr>
                <w:rFonts w:ascii="Times New Roman" w:hAnsi="Times New Roman" w:cs="Times New Roman"/>
              </w:rPr>
            </w:rPrChange>
          </w:rPr>
          <w:t xml:space="preserve"> influence </w:t>
        </w:r>
      </w:ins>
      <w:ins w:id="92" w:author="Hervé" w:date="2021-12-15T18:20:00Z">
        <w:r w:rsidR="00C32365">
          <w:rPr>
            <w:rFonts w:ascii="Times New Roman" w:hAnsi="Times New Roman" w:cs="Times New Roman"/>
            <w:color w:val="5F497A" w:themeColor="accent4" w:themeShade="BF"/>
          </w:rPr>
          <w:t>i</w:t>
        </w:r>
      </w:ins>
      <w:ins w:id="93" w:author="Hervé" w:date="2021-12-15T18:21:00Z">
        <w:r w:rsidR="00C32365">
          <w:rPr>
            <w:rFonts w:ascii="Times New Roman" w:hAnsi="Times New Roman" w:cs="Times New Roman"/>
            <w:color w:val="5F497A" w:themeColor="accent4" w:themeShade="BF"/>
          </w:rPr>
          <w:t>ts</w:t>
        </w:r>
      </w:ins>
      <w:ins w:id="94" w:author="Mizener, Brendon J" w:date="2021-12-03T14:42:00Z">
        <w:del w:id="95" w:author="Hervé" w:date="2021-12-15T18:20:00Z">
          <w:r w:rsidRPr="00315E4A" w:rsidDel="00C32365">
            <w:rPr>
              <w:rFonts w:ascii="Times New Roman" w:hAnsi="Times New Roman" w:cs="Times New Roman"/>
              <w:color w:val="5F497A" w:themeColor="accent4" w:themeShade="BF"/>
              <w:rPrChange w:id="96" w:author="Mizener, Brendon J" w:date="2021-12-09T10:08:00Z">
                <w:rPr>
                  <w:rFonts w:ascii="Times New Roman" w:hAnsi="Times New Roman" w:cs="Times New Roman"/>
                </w:rPr>
              </w:rPrChange>
            </w:rPr>
            <w:delText>the</w:delText>
          </w:r>
        </w:del>
        <w:r w:rsidRPr="00315E4A">
          <w:rPr>
            <w:rFonts w:ascii="Times New Roman" w:hAnsi="Times New Roman" w:cs="Times New Roman"/>
            <w:color w:val="5F497A" w:themeColor="accent4" w:themeShade="BF"/>
            <w:rPrChange w:id="97" w:author="Mizener, Brendon J" w:date="2021-12-09T10:08:00Z">
              <w:rPr>
                <w:rFonts w:ascii="Times New Roman" w:hAnsi="Times New Roman" w:cs="Times New Roman"/>
              </w:rPr>
            </w:rPrChange>
          </w:rPr>
          <w:t xml:space="preserve"> taste (</w:t>
        </w:r>
        <w:proofErr w:type="spellStart"/>
        <w:r w:rsidRPr="00315E4A">
          <w:rPr>
            <w:rFonts w:ascii="Times New Roman" w:hAnsi="Times New Roman" w:cs="Times New Roman"/>
            <w:color w:val="5F497A" w:themeColor="accent4" w:themeShade="BF"/>
            <w:rPrChange w:id="98" w:author="Mizener, Brendon J" w:date="2021-12-09T10:08:00Z">
              <w:rPr>
                <w:rFonts w:ascii="Times New Roman" w:hAnsi="Times New Roman" w:cs="Times New Roman"/>
              </w:rPr>
            </w:rPrChange>
          </w:rPr>
          <w:t>Zampini</w:t>
        </w:r>
        <w:proofErr w:type="spellEnd"/>
        <w:r w:rsidRPr="00315E4A">
          <w:rPr>
            <w:rFonts w:ascii="Times New Roman" w:hAnsi="Times New Roman" w:cs="Times New Roman"/>
            <w:color w:val="5F497A" w:themeColor="accent4" w:themeShade="BF"/>
            <w:rPrChange w:id="99" w:author="Mizener, Brendon J" w:date="2021-12-09T10:08:00Z">
              <w:rPr>
                <w:rFonts w:ascii="Times New Roman" w:hAnsi="Times New Roman" w:cs="Times New Roman"/>
              </w:rPr>
            </w:rPrChange>
          </w:rPr>
          <w:t xml:space="preserve"> &amp; Spence, 2004).</w:t>
        </w:r>
      </w:ins>
      <w:del w:id="100" w:author="Mizener, Brendon J" w:date="2021-12-03T14:42:00Z">
        <w:r w:rsidR="00B44E58" w:rsidRPr="00315E4A" w:rsidDel="002532E3">
          <w:rPr>
            <w:rFonts w:ascii="Times New Roman" w:hAnsi="Times New Roman" w:cs="Times New Roman"/>
            <w:color w:val="5F497A" w:themeColor="accent4" w:themeShade="BF"/>
            <w:kern w:val="16"/>
            <w:rPrChange w:id="101" w:author="Mizener, Brendon J" w:date="2021-12-09T10:08:00Z">
              <w:rPr>
                <w:rFonts w:ascii="Times New Roman" w:hAnsi="Times New Roman" w:cs="Times New Roman"/>
                <w:kern w:val="16"/>
              </w:rPr>
            </w:rPrChange>
          </w:rPr>
          <w:delText>In 2004, Zampini and Spence demonstrated that something as simple as the sound of a crunch when eating a potato chip could influence its taste (Zampini &amp; Spence, 2004).</w:delText>
        </w:r>
      </w:del>
      <w:r w:rsidR="009F532F" w:rsidRPr="00315E4A">
        <w:rPr>
          <w:rFonts w:ascii="Times New Roman" w:hAnsi="Times New Roman" w:cs="Times New Roman"/>
          <w:color w:val="5F497A" w:themeColor="accent4" w:themeShade="BF"/>
          <w:kern w:val="16"/>
          <w:rPrChange w:id="102" w:author="Mizener, Brendon J" w:date="2021-12-09T10:08:00Z">
            <w:rPr>
              <w:rFonts w:ascii="Times New Roman" w:hAnsi="Times New Roman" w:cs="Times New Roman"/>
              <w:kern w:val="16"/>
            </w:rPr>
          </w:rPrChange>
        </w:rPr>
        <w:t xml:space="preserve"> </w:t>
      </w:r>
      <w:r w:rsidR="00B44E58" w:rsidRPr="00EF5B97">
        <w:rPr>
          <w:rFonts w:ascii="Times New Roman" w:hAnsi="Times New Roman" w:cs="Times New Roman"/>
          <w:kern w:val="16"/>
        </w:rPr>
        <w:t xml:space="preserve">What about a signal as complex as a string quartet? The present study was designed to quantify a music listening “space” that captures objective stimulus and </w:t>
      </w:r>
      <w:del w:id="103" w:author="Mizener, Brendon J" w:date="2021-10-25T10:47:00Z">
        <w:r w:rsidR="00B44E58" w:rsidRPr="00EF5B97" w:rsidDel="009C1818">
          <w:rPr>
            <w:rFonts w:ascii="Times New Roman" w:hAnsi="Times New Roman" w:cs="Times New Roman"/>
            <w:kern w:val="16"/>
          </w:rPr>
          <w:delText xml:space="preserve">cognitive </w:delText>
        </w:r>
      </w:del>
      <w:ins w:id="104" w:author="Mizener, Brendon J" w:date="2021-10-25T10:47:00Z">
        <w:r w:rsidR="009C1818" w:rsidRPr="008E2EE3">
          <w:rPr>
            <w:rFonts w:ascii="Times New Roman" w:hAnsi="Times New Roman" w:cs="Times New Roman"/>
            <w:color w:val="403152" w:themeColor="accent4" w:themeShade="80"/>
            <w:kern w:val="16"/>
            <w:rPrChange w:id="105" w:author="Mizener, Brendon J" w:date="2021-12-07T13:53:00Z">
              <w:rPr>
                <w:rFonts w:ascii="Times New Roman" w:hAnsi="Times New Roman" w:cs="Times New Roman"/>
                <w:kern w:val="16"/>
              </w:rPr>
            </w:rPrChange>
          </w:rPr>
          <w:t xml:space="preserve">qualia </w:t>
        </w:r>
      </w:ins>
      <w:r w:rsidR="00B44E58" w:rsidRPr="00EF5B97">
        <w:rPr>
          <w:rFonts w:ascii="Times New Roman" w:hAnsi="Times New Roman" w:cs="Times New Roman"/>
          <w:kern w:val="16"/>
        </w:rPr>
        <w:t>dimensions to use in future studies investigating cross-modal sensory mapping between food and music.</w:t>
      </w:r>
    </w:p>
    <w:p w14:paraId="3F98BF1C" w14:textId="41B72C8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For the present study, we have defined stimulus dimensions as quantitative musical qualities, such as tempo, range, and meter</w:t>
      </w:r>
      <w:ins w:id="106" w:author="Mizener, Brendon J" w:date="2021-12-15T13:24:00Z">
        <w:r w:rsidR="004866D7">
          <w:rPr>
            <w:rFonts w:ascii="Times New Roman" w:hAnsi="Times New Roman" w:cs="Times New Roman"/>
            <w:kern w:val="16"/>
          </w:rPr>
          <w:t>,</w:t>
        </w:r>
      </w:ins>
      <w:r w:rsidRPr="00EF5B97">
        <w:rPr>
          <w:rFonts w:ascii="Times New Roman" w:hAnsi="Times New Roman" w:cs="Times New Roman"/>
          <w:kern w:val="16"/>
        </w:rPr>
        <w:t xml:space="preserve"> and </w:t>
      </w:r>
      <w:del w:id="107" w:author="Mizener, Brendon J" w:date="2021-10-25T10:47:00Z">
        <w:r w:rsidRPr="00315E4A" w:rsidDel="009C1818">
          <w:rPr>
            <w:rFonts w:ascii="Times New Roman" w:hAnsi="Times New Roman" w:cs="Times New Roman"/>
            <w:color w:val="5F497A" w:themeColor="accent4" w:themeShade="BF"/>
            <w:kern w:val="16"/>
            <w:rPrChange w:id="108" w:author="Mizener, Brendon J" w:date="2021-12-09T10:08:00Z">
              <w:rPr>
                <w:rFonts w:ascii="Times New Roman" w:hAnsi="Times New Roman" w:cs="Times New Roman"/>
                <w:kern w:val="16"/>
              </w:rPr>
            </w:rPrChange>
          </w:rPr>
          <w:delText xml:space="preserve">cognitive </w:delText>
        </w:r>
      </w:del>
      <w:ins w:id="109" w:author="Mizener, Brendon J" w:date="2021-10-25T10:47:00Z">
        <w:r w:rsidR="009C1818" w:rsidRPr="00315E4A">
          <w:rPr>
            <w:rFonts w:ascii="Times New Roman" w:hAnsi="Times New Roman" w:cs="Times New Roman"/>
            <w:color w:val="5F497A" w:themeColor="accent4" w:themeShade="BF"/>
            <w:kern w:val="16"/>
            <w:rPrChange w:id="110" w:author="Mizener, Brendon J" w:date="2021-12-09T10:08:00Z">
              <w:rPr>
                <w:rFonts w:ascii="Times New Roman" w:hAnsi="Times New Roman" w:cs="Times New Roman"/>
                <w:kern w:val="16"/>
              </w:rPr>
            </w:rPrChange>
          </w:rPr>
          <w:t xml:space="preserve">qualia </w:t>
        </w:r>
      </w:ins>
      <w:r w:rsidRPr="00EF5B97">
        <w:rPr>
          <w:rFonts w:ascii="Times New Roman" w:hAnsi="Times New Roman" w:cs="Times New Roman"/>
          <w:kern w:val="16"/>
        </w:rPr>
        <w:t xml:space="preserve">dimensions as qualitative descriptions of music, such as “Dark,” “Warm,” and “Round.” These </w:t>
      </w:r>
      <w:del w:id="111" w:author="Mizener, Brendon J" w:date="2021-10-25T10:47:00Z">
        <w:r w:rsidRPr="00315E4A" w:rsidDel="009C1818">
          <w:rPr>
            <w:rFonts w:ascii="Times New Roman" w:hAnsi="Times New Roman" w:cs="Times New Roman"/>
            <w:color w:val="5F497A" w:themeColor="accent4" w:themeShade="BF"/>
            <w:kern w:val="16"/>
            <w:rPrChange w:id="112" w:author="Mizener, Brendon J" w:date="2021-12-09T10:09:00Z">
              <w:rPr>
                <w:rFonts w:ascii="Times New Roman" w:hAnsi="Times New Roman" w:cs="Times New Roman"/>
                <w:kern w:val="16"/>
              </w:rPr>
            </w:rPrChange>
          </w:rPr>
          <w:delText>cognitive</w:delText>
        </w:r>
      </w:del>
      <w:ins w:id="113" w:author="Mizener, Brendon J" w:date="2021-10-25T10:47:00Z">
        <w:r w:rsidR="009C1818" w:rsidRPr="00315E4A">
          <w:rPr>
            <w:rFonts w:ascii="Times New Roman" w:hAnsi="Times New Roman" w:cs="Times New Roman"/>
            <w:color w:val="5F497A" w:themeColor="accent4" w:themeShade="BF"/>
            <w:kern w:val="16"/>
            <w:rPrChange w:id="114" w:author="Mizener, Brendon J" w:date="2021-12-09T10:09:00Z">
              <w:rPr>
                <w:rFonts w:ascii="Times New Roman" w:hAnsi="Times New Roman" w:cs="Times New Roman"/>
                <w:kern w:val="16"/>
              </w:rPr>
            </w:rPrChange>
          </w:rPr>
          <w:t>qualia</w:t>
        </w:r>
      </w:ins>
      <w:r w:rsidRPr="00EF5B97">
        <w:rPr>
          <w:rFonts w:ascii="Times New Roman" w:hAnsi="Times New Roman" w:cs="Times New Roman"/>
          <w:kern w:val="16"/>
        </w:rPr>
        <w:t xml:space="preserve">/qualitative dimensions are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w:t>
      </w:r>
      <w:proofErr w:type="spellStart"/>
      <w:r w:rsidRPr="00EF5B97">
        <w:rPr>
          <w:rFonts w:ascii="Times New Roman" w:hAnsi="Times New Roman" w:cs="Times New Roman"/>
          <w:kern w:val="16"/>
        </w:rPr>
        <w:t>Braly</w:t>
      </w:r>
      <w:proofErr w:type="spellEnd"/>
      <w:r w:rsidRPr="00EF5B97">
        <w:rPr>
          <w:rFonts w:ascii="Times New Roman" w:hAnsi="Times New Roman" w:cs="Times New Roman"/>
          <w:kern w:val="16"/>
        </w:rPr>
        <w:t xml:space="preserve">, 1933; </w:t>
      </w:r>
      <w:proofErr w:type="spellStart"/>
      <w:r w:rsidRPr="00EF5B97">
        <w:rPr>
          <w:rFonts w:ascii="Times New Roman" w:hAnsi="Times New Roman" w:cs="Times New Roman"/>
          <w:kern w:val="16"/>
        </w:rPr>
        <w:t>Meyners</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Castura</w:t>
      </w:r>
      <w:proofErr w:type="spellEnd"/>
      <w:r w:rsidRPr="00EF5B97">
        <w:rPr>
          <w:rFonts w:ascii="Times New Roman" w:hAnsi="Times New Roman" w:cs="Times New Roman"/>
          <w:kern w:val="16"/>
        </w:rPr>
        <w:t>, 2014;</w:t>
      </w:r>
      <w:ins w:id="115" w:author="Hervé" w:date="2021-11-09T15:24:00Z">
        <w:r w:rsidR="00FE19B8">
          <w:rPr>
            <w:rFonts w:ascii="Times New Roman" w:hAnsi="Times New Roman" w:cs="Times New Roman"/>
            <w:kern w:val="16"/>
          </w:rPr>
          <w:t xml:space="preserve"> </w:t>
        </w:r>
        <w:r w:rsidR="00FE19B8" w:rsidRPr="00315E4A">
          <w:rPr>
            <w:rFonts w:ascii="Times New Roman" w:hAnsi="Times New Roman" w:cs="Times New Roman"/>
            <w:color w:val="5F497A" w:themeColor="accent4" w:themeShade="BF"/>
            <w:kern w:val="16"/>
            <w:rPrChange w:id="116" w:author="Mizener, Brendon J" w:date="2021-12-09T10:09:00Z">
              <w:rPr>
                <w:rFonts w:ascii="Times New Roman" w:hAnsi="Times New Roman" w:cs="Times New Roman"/>
                <w:kern w:val="16"/>
              </w:rPr>
            </w:rPrChange>
          </w:rPr>
          <w:t xml:space="preserve">also </w:t>
        </w:r>
      </w:ins>
      <w:ins w:id="117" w:author="Hervé" w:date="2021-11-09T15:26:00Z">
        <w:r w:rsidR="00FE19B8" w:rsidRPr="00315E4A">
          <w:rPr>
            <w:rFonts w:ascii="Times New Roman" w:hAnsi="Times New Roman" w:cs="Times New Roman"/>
            <w:color w:val="5F497A" w:themeColor="accent4" w:themeShade="BF"/>
            <w:kern w:val="16"/>
            <w:rPrChange w:id="118" w:author="Mizener, Brendon J" w:date="2021-12-09T10:09:00Z">
              <w:rPr>
                <w:rFonts w:ascii="Times New Roman" w:hAnsi="Times New Roman" w:cs="Times New Roman"/>
                <w:kern w:val="16"/>
              </w:rPr>
            </w:rPrChange>
          </w:rPr>
          <w:t>called</w:t>
        </w:r>
      </w:ins>
      <w:ins w:id="119" w:author="Hervé" w:date="2021-11-09T15:24:00Z">
        <w:r w:rsidR="00FE19B8" w:rsidRPr="00315E4A">
          <w:rPr>
            <w:rFonts w:ascii="Times New Roman" w:hAnsi="Times New Roman" w:cs="Times New Roman"/>
            <w:color w:val="5F497A" w:themeColor="accent4" w:themeShade="BF"/>
            <w:kern w:val="16"/>
            <w:rPrChange w:id="120" w:author="Mizener, Brendon J" w:date="2021-12-09T10:09:00Z">
              <w:rPr>
                <w:rFonts w:ascii="Times New Roman" w:hAnsi="Times New Roman" w:cs="Times New Roman"/>
                <w:kern w:val="16"/>
              </w:rPr>
            </w:rPrChange>
          </w:rPr>
          <w:t xml:space="preserve"> </w:t>
        </w:r>
      </w:ins>
      <w:ins w:id="121" w:author="Hervé" w:date="2021-11-09T15:26:00Z">
        <w:r w:rsidR="00FE19B8" w:rsidRPr="00315E4A">
          <w:rPr>
            <w:rFonts w:ascii="Times New Roman" w:hAnsi="Times New Roman" w:cs="Times New Roman"/>
            <w:color w:val="5F497A" w:themeColor="accent4" w:themeShade="BF"/>
            <w:kern w:val="16"/>
            <w:rPrChange w:id="122" w:author="Mizener, Brendon J" w:date="2021-12-09T10:09:00Z">
              <w:rPr>
                <w:rFonts w:ascii="Times New Roman" w:hAnsi="Times New Roman" w:cs="Times New Roman"/>
                <w:kern w:val="16"/>
              </w:rPr>
            </w:rPrChange>
          </w:rPr>
          <w:t>“</w:t>
        </w:r>
      </w:ins>
      <w:ins w:id="123" w:author="Hervé" w:date="2021-11-09T15:24:00Z">
        <w:r w:rsidR="00FE19B8" w:rsidRPr="00315E4A">
          <w:rPr>
            <w:rFonts w:ascii="Times New Roman" w:hAnsi="Times New Roman" w:cs="Times New Roman"/>
            <w:color w:val="5F497A" w:themeColor="accent4" w:themeShade="BF"/>
            <w:kern w:val="16"/>
            <w:rPrChange w:id="124" w:author="Mizener, Brendon J" w:date="2021-12-09T10:09:00Z">
              <w:rPr>
                <w:rFonts w:ascii="Times New Roman" w:hAnsi="Times New Roman" w:cs="Times New Roman"/>
                <w:kern w:val="16"/>
              </w:rPr>
            </w:rPrChange>
          </w:rPr>
          <w:t xml:space="preserve">pick </w:t>
        </w:r>
      </w:ins>
      <w:ins w:id="125" w:author="Hervé" w:date="2021-11-09T15:26:00Z">
        <w:r w:rsidR="00FE19B8" w:rsidRPr="00315E4A">
          <w:rPr>
            <w:rFonts w:ascii="Times New Roman" w:hAnsi="Times New Roman" w:cs="Times New Roman"/>
            <w:color w:val="5F497A" w:themeColor="accent4" w:themeShade="BF"/>
            <w:kern w:val="16"/>
            <w:rPrChange w:id="126" w:author="Mizener, Brendon J" w:date="2021-12-09T10:09:00Z">
              <w:rPr>
                <w:rFonts w:ascii="Times New Roman" w:hAnsi="Times New Roman" w:cs="Times New Roman"/>
                <w:kern w:val="16"/>
              </w:rPr>
            </w:rPrChange>
          </w:rPr>
          <w:t xml:space="preserve">any </w:t>
        </w:r>
      </w:ins>
      <w:ins w:id="127" w:author="Hervé" w:date="2021-11-09T15:25:00Z">
        <w:r w:rsidR="00FE19B8" w:rsidRPr="00315E4A">
          <w:rPr>
            <w:rFonts w:ascii="Times New Roman" w:hAnsi="Times New Roman" w:cs="Times New Roman"/>
            <w:i/>
            <w:iCs/>
            <w:color w:val="5F497A" w:themeColor="accent4" w:themeShade="BF"/>
            <w:kern w:val="16"/>
            <w:rPrChange w:id="128" w:author="Mizener, Brendon J" w:date="2021-12-09T10:09:00Z">
              <w:rPr>
                <w:rFonts w:ascii="Times New Roman" w:hAnsi="Times New Roman" w:cs="Times New Roman"/>
                <w:i/>
                <w:iCs/>
                <w:kern w:val="16"/>
              </w:rPr>
            </w:rPrChange>
          </w:rPr>
          <w:t>N</w:t>
        </w:r>
      </w:ins>
      <w:ins w:id="129" w:author="Hervé" w:date="2021-11-09T15:26:00Z">
        <w:r w:rsidR="00FE19B8" w:rsidRPr="00315E4A">
          <w:rPr>
            <w:rFonts w:ascii="Times New Roman" w:hAnsi="Times New Roman" w:cs="Times New Roman"/>
            <w:color w:val="5F497A" w:themeColor="accent4" w:themeShade="BF"/>
            <w:kern w:val="16"/>
            <w:rPrChange w:id="130" w:author="Mizener, Brendon J" w:date="2021-12-09T10:09:00Z">
              <w:rPr>
                <w:rFonts w:ascii="Times New Roman" w:hAnsi="Times New Roman" w:cs="Times New Roman"/>
                <w:i/>
                <w:iCs/>
                <w:kern w:val="16"/>
              </w:rPr>
            </w:rPrChange>
          </w:rPr>
          <w:t>”</w:t>
        </w:r>
      </w:ins>
      <w:ins w:id="131" w:author="Hervé" w:date="2021-11-09T15:25:00Z">
        <w:r w:rsidR="00FE19B8" w:rsidRPr="00315E4A">
          <w:rPr>
            <w:rFonts w:ascii="Times New Roman" w:hAnsi="Times New Roman" w:cs="Times New Roman"/>
            <w:color w:val="5F497A" w:themeColor="accent4" w:themeShade="BF"/>
            <w:kern w:val="16"/>
            <w:rPrChange w:id="132" w:author="Mizener, Brendon J" w:date="2021-12-09T10:09:00Z">
              <w:rPr>
                <w:rFonts w:ascii="Times New Roman" w:hAnsi="Times New Roman" w:cs="Times New Roman"/>
                <w:kern w:val="16"/>
              </w:rPr>
            </w:rPrChange>
          </w:rPr>
          <w:t xml:space="preserve"> by</w:t>
        </w:r>
      </w:ins>
      <w:r w:rsidRPr="00315E4A">
        <w:rPr>
          <w:rFonts w:ascii="Times New Roman" w:hAnsi="Times New Roman" w:cs="Times New Roman"/>
          <w:color w:val="5F497A" w:themeColor="accent4" w:themeShade="BF"/>
          <w:kern w:val="16"/>
          <w:rPrChange w:id="133" w:author="Mizener, Brendon J" w:date="2021-12-09T10:09:00Z">
            <w:rPr>
              <w:rFonts w:ascii="Times New Roman" w:hAnsi="Times New Roman" w:cs="Times New Roman"/>
              <w:kern w:val="16"/>
            </w:rPr>
          </w:rPrChange>
        </w:rPr>
        <w:t xml:space="preserve"> </w:t>
      </w:r>
      <w:r w:rsidRPr="00EF5B97">
        <w:rPr>
          <w:rFonts w:ascii="Times New Roman" w:hAnsi="Times New Roman" w:cs="Times New Roman"/>
          <w:kern w:val="16"/>
        </w:rPr>
        <w:t xml:space="preserve">Coombs et al., 1956); and </w:t>
      </w:r>
      <w:r w:rsidRPr="00EF5B97">
        <w:rPr>
          <w:rFonts w:ascii="Times New Roman" w:hAnsi="Times New Roman" w:cs="Times New Roman"/>
          <w:kern w:val="16"/>
        </w:rPr>
        <w:lastRenderedPageBreak/>
        <w:t>the third experiment incorporated both surveys in a single analysis.</w:t>
      </w:r>
    </w:p>
    <w:p w14:paraId="2D481424" w14:textId="3BD1552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analyze our data, we selected a set of multivariate analyses that can visualize the answers to each of our questions. These multivariate analyses reduce the dimensionality of a data set by computing new variables—called dimensions, components, </w:t>
      </w:r>
      <w:del w:id="134" w:author="Hervé" w:date="2021-11-09T15:28:00Z">
        <w:r w:rsidRPr="00EF5B97" w:rsidDel="005A1AD1">
          <w:rPr>
            <w:rFonts w:ascii="Times New Roman" w:hAnsi="Times New Roman" w:cs="Times New Roman"/>
            <w:kern w:val="16"/>
          </w:rPr>
          <w:delText>or</w:delText>
        </w:r>
      </w:del>
      <w:r w:rsidRPr="00EF5B97">
        <w:rPr>
          <w:rFonts w:ascii="Times New Roman" w:hAnsi="Times New Roman" w:cs="Times New Roman"/>
          <w:kern w:val="16"/>
        </w:rPr>
        <w:t xml:space="preserve"> factors</w:t>
      </w:r>
      <w:ins w:id="135" w:author="Hervé" w:date="2021-11-09T15:28:00Z">
        <w:r w:rsidR="005A1AD1" w:rsidRPr="008E2EE3">
          <w:rPr>
            <w:rFonts w:ascii="Times New Roman" w:hAnsi="Times New Roman" w:cs="Times New Roman"/>
            <w:color w:val="403152" w:themeColor="accent4" w:themeShade="80"/>
            <w:kern w:val="16"/>
            <w:rPrChange w:id="136" w:author="Mizener, Brendon J" w:date="2021-12-07T13:54:00Z">
              <w:rPr>
                <w:rFonts w:ascii="Times New Roman" w:hAnsi="Times New Roman" w:cs="Times New Roman"/>
                <w:kern w:val="16"/>
              </w:rPr>
            </w:rPrChange>
          </w:rPr>
          <w:t xml:space="preserve">, </w:t>
        </w:r>
        <w:r w:rsidR="005A1AD1" w:rsidRPr="00315E4A">
          <w:rPr>
            <w:rFonts w:ascii="Times New Roman" w:hAnsi="Times New Roman" w:cs="Times New Roman"/>
            <w:color w:val="5F497A" w:themeColor="accent4" w:themeShade="BF"/>
            <w:kern w:val="16"/>
            <w:rPrChange w:id="137" w:author="Mizener, Brendon J" w:date="2021-12-09T10:09:00Z">
              <w:rPr>
                <w:rFonts w:ascii="Times New Roman" w:hAnsi="Times New Roman" w:cs="Times New Roman"/>
                <w:kern w:val="16"/>
              </w:rPr>
            </w:rPrChange>
          </w:rPr>
          <w:t>or even latent variables</w:t>
        </w:r>
      </w:ins>
      <w:r w:rsidRPr="00EF5B97">
        <w:rPr>
          <w:rFonts w:ascii="Times New Roman" w:hAnsi="Times New Roman" w:cs="Times New Roman"/>
          <w:kern w:val="16"/>
        </w:rPr>
        <w:t xml:space="preserve">—that extract the important information in the table; With these new variables, the original observations (and variables) can be plotted as points in maps that can be interpreted as </w:t>
      </w:r>
      <w:r w:rsidRPr="00EF5B97">
        <w:rPr>
          <w:rFonts w:ascii="Times New Roman" w:hAnsi="Times New Roman" w:cs="Times New Roman"/>
          <w:i/>
          <w:kern w:val="16"/>
        </w:rPr>
        <w:t xml:space="preserve">conceptual </w:t>
      </w:r>
      <w:r w:rsidRPr="00EF5B97">
        <w:rPr>
          <w:rFonts w:ascii="Times New Roman" w:hAnsi="Times New Roman" w:cs="Times New Roman"/>
          <w:kern w:val="16"/>
        </w:rPr>
        <w:t xml:space="preserve">or </w:t>
      </w:r>
      <w:r w:rsidRPr="00EF5B97">
        <w:rPr>
          <w:rFonts w:ascii="Times New Roman" w:hAnsi="Times New Roman" w:cs="Times New Roman"/>
          <w:i/>
          <w:kern w:val="16"/>
        </w:rPr>
        <w:t xml:space="preserve">mental spaces </w:t>
      </w:r>
      <w:r w:rsidRPr="00EF5B97">
        <w:rPr>
          <w:rFonts w:ascii="Times New Roman" w:hAnsi="Times New Roman" w:cs="Times New Roman"/>
          <w:kern w:val="16"/>
        </w:rPr>
        <w:t>because they represent the similarity among variables or observations by their inter-distances (Abdi &amp; Williams, 2010</w:t>
      </w:r>
      <w:ins w:id="138" w:author="Mizener, Brendon J" w:date="2021-11-12T10:04:00Z">
        <w:r w:rsidR="007D2DD8" w:rsidRPr="00315E4A">
          <w:rPr>
            <w:rFonts w:ascii="Times New Roman" w:hAnsi="Times New Roman" w:cs="Times New Roman"/>
            <w:color w:val="5F497A" w:themeColor="accent4" w:themeShade="BF"/>
            <w:kern w:val="16"/>
            <w:rPrChange w:id="139" w:author="Mizener, Brendon J" w:date="2021-12-09T10:09:00Z">
              <w:rPr>
                <w:rFonts w:ascii="Times New Roman" w:hAnsi="Times New Roman" w:cs="Times New Roman"/>
                <w:kern w:val="16"/>
              </w:rPr>
            </w:rPrChange>
          </w:rPr>
          <w:t>; Shepard, 1980</w:t>
        </w:r>
      </w:ins>
      <w:r w:rsidRPr="008E2EE3">
        <w:rPr>
          <w:rFonts w:ascii="Times New Roman" w:hAnsi="Times New Roman" w:cs="Times New Roman"/>
          <w:color w:val="403152" w:themeColor="accent4" w:themeShade="80"/>
          <w:kern w:val="16"/>
          <w:rPrChange w:id="140" w:author="Mizener, Brendon J" w:date="2021-12-07T13:54:00Z">
            <w:rPr>
              <w:rFonts w:ascii="Times New Roman" w:hAnsi="Times New Roman" w:cs="Times New Roman"/>
              <w:kern w:val="16"/>
            </w:rPr>
          </w:rPrChange>
        </w:rPr>
        <w:t>).</w:t>
      </w:r>
    </w:p>
    <w:p w14:paraId="4139822B" w14:textId="2320F631"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These mental spaces were analyzed with Correspondence Analysis (CA)—a method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Principal Components Analysis (PCA)—created to analyze </w:t>
      </w:r>
      <w:ins w:id="141" w:author="Hervé" w:date="2021-12-05T22:27:00Z">
        <w:r w:rsidR="00355EE5" w:rsidRPr="00315E4A">
          <w:rPr>
            <w:rFonts w:ascii="Times New Roman" w:hAnsi="Times New Roman" w:cs="Times New Roman"/>
            <w:color w:val="5F497A" w:themeColor="accent4" w:themeShade="BF"/>
            <w:kern w:val="16"/>
            <w:rPrChange w:id="142" w:author="Mizener, Brendon J" w:date="2021-12-09T10:09:00Z">
              <w:rPr>
                <w:rFonts w:ascii="Times New Roman" w:hAnsi="Times New Roman" w:cs="Times New Roman"/>
                <w:kern w:val="16"/>
              </w:rPr>
            </w:rPrChange>
          </w:rPr>
          <w:t xml:space="preserve">multivariate </w:t>
        </w:r>
      </w:ins>
      <w:r w:rsidRPr="00EF5B97">
        <w:rPr>
          <w:rFonts w:ascii="Times New Roman" w:hAnsi="Times New Roman" w:cs="Times New Roman"/>
          <w:kern w:val="16"/>
        </w:rPr>
        <w:t>qualitative data</w:t>
      </w:r>
      <w:ins w:id="143" w:author="Hervé" w:date="2021-12-05T22:27:00Z">
        <w:r w:rsidR="00355EE5">
          <w:rPr>
            <w:rFonts w:ascii="Times New Roman" w:hAnsi="Times New Roman" w:cs="Times New Roman"/>
            <w:kern w:val="16"/>
          </w:rPr>
          <w:t xml:space="preserve"> </w:t>
        </w:r>
        <w:r w:rsidR="00355EE5" w:rsidRPr="00315E4A">
          <w:rPr>
            <w:rFonts w:ascii="Times New Roman" w:hAnsi="Times New Roman" w:cs="Times New Roman"/>
            <w:color w:val="5F497A" w:themeColor="accent4" w:themeShade="BF"/>
            <w:kern w:val="16"/>
            <w:rPrChange w:id="144" w:author="Mizener, Brendon J" w:date="2021-12-09T10:09:00Z">
              <w:rPr>
                <w:rFonts w:ascii="Times New Roman" w:hAnsi="Times New Roman" w:cs="Times New Roman"/>
                <w:kern w:val="16"/>
              </w:rPr>
            </w:rPrChange>
          </w:rPr>
          <w:t>(by contrast with PCA which analyze</w:t>
        </w:r>
      </w:ins>
      <w:ins w:id="145" w:author="Hervé" w:date="2021-12-15T18:25:00Z">
        <w:r w:rsidR="00C32365">
          <w:rPr>
            <w:rFonts w:ascii="Times New Roman" w:hAnsi="Times New Roman" w:cs="Times New Roman"/>
            <w:color w:val="5F497A" w:themeColor="accent4" w:themeShade="BF"/>
            <w:kern w:val="16"/>
          </w:rPr>
          <w:t>s</w:t>
        </w:r>
      </w:ins>
      <w:ins w:id="146" w:author="Hervé" w:date="2021-12-05T22:27:00Z">
        <w:r w:rsidR="00355EE5" w:rsidRPr="00315E4A">
          <w:rPr>
            <w:rFonts w:ascii="Times New Roman" w:hAnsi="Times New Roman" w:cs="Times New Roman"/>
            <w:color w:val="5F497A" w:themeColor="accent4" w:themeShade="BF"/>
            <w:kern w:val="16"/>
            <w:rPrChange w:id="147" w:author="Mizener, Brendon J" w:date="2021-12-09T10:09:00Z">
              <w:rPr>
                <w:rFonts w:ascii="Times New Roman" w:hAnsi="Times New Roman" w:cs="Times New Roman"/>
                <w:kern w:val="16"/>
              </w:rPr>
            </w:rPrChange>
          </w:rPr>
          <w:t xml:space="preserve"> quantitative data)</w:t>
        </w:r>
      </w:ins>
      <w:r w:rsidRPr="008E2EE3">
        <w:rPr>
          <w:rFonts w:ascii="Times New Roman" w:hAnsi="Times New Roman" w:cs="Times New Roman"/>
          <w:color w:val="403152" w:themeColor="accent4" w:themeShade="80"/>
          <w:kern w:val="16"/>
          <w:rPrChange w:id="148" w:author="Mizener, Brendon J" w:date="2021-12-07T13:54:00Z">
            <w:rPr>
              <w:rFonts w:ascii="Times New Roman" w:hAnsi="Times New Roman" w:cs="Times New Roman"/>
              <w:kern w:val="16"/>
            </w:rPr>
          </w:rPrChange>
        </w:rPr>
        <w:t xml:space="preserve">. </w:t>
      </w:r>
      <w:r w:rsidRPr="00EF5B97">
        <w:rPr>
          <w:rFonts w:ascii="Times New Roman" w:hAnsi="Times New Roman" w:cs="Times New Roman"/>
          <w:kern w:val="16"/>
        </w:rPr>
        <w:t>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5B97" w:rsidRDefault="00B44E58" w:rsidP="00EB760E">
      <w:pPr>
        <w:pStyle w:val="Heading1"/>
        <w:spacing w:line="480" w:lineRule="auto"/>
        <w:rPr>
          <w:rFonts w:ascii="Times New Roman" w:hAnsi="Times New Roman" w:cs="Times New Roman"/>
          <w:i/>
          <w:iCs/>
          <w:kern w:val="16"/>
        </w:rPr>
      </w:pPr>
      <w:bookmarkStart w:id="149" w:name="Music_Perception"/>
      <w:bookmarkEnd w:id="149"/>
      <w:r w:rsidRPr="00EF5B97">
        <w:rPr>
          <w:rFonts w:ascii="Times New Roman" w:hAnsi="Times New Roman" w:cs="Times New Roman"/>
          <w:i/>
          <w:iCs/>
          <w:kern w:val="16"/>
        </w:rPr>
        <w:t>Music Perception</w:t>
      </w:r>
    </w:p>
    <w:p w14:paraId="1C8C5404"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Quantifying music perception is an interesting test case for this kind of data gathering and analytical paradigm. Most music or auditory perception studies have the inherent confound </w:t>
      </w:r>
      <w:proofErr w:type="gramStart"/>
      <w:r w:rsidRPr="00EF5B97">
        <w:rPr>
          <w:rFonts w:ascii="Times New Roman" w:hAnsi="Times New Roman" w:cs="Times New Roman"/>
          <w:kern w:val="16"/>
        </w:rPr>
        <w:t>that small changes</w:t>
      </w:r>
      <w:proofErr w:type="gramEnd"/>
      <w:r w:rsidRPr="00EF5B97">
        <w:rPr>
          <w:rFonts w:ascii="Times New Roman" w:hAnsi="Times New Roman" w:cs="Times New Roman"/>
          <w:kern w:val="16"/>
        </w:rPr>
        <w:t xml:space="preserve"> can affect listeners’ perception, especially when the study involves timing, tuning, or sound localization. However, the experimental controls may be loosened slightly when </w:t>
      </w:r>
      <w:r w:rsidRPr="00EF5B97">
        <w:rPr>
          <w:rFonts w:ascii="Times New Roman" w:hAnsi="Times New Roman" w:cs="Times New Roman"/>
          <w:kern w:val="16"/>
        </w:rPr>
        <w:lastRenderedPageBreak/>
        <w:t>investigating holistic music listening, because no single musical element is more important than the whole.</w:t>
      </w:r>
    </w:p>
    <w:p w14:paraId="0C0016FB" w14:textId="71D1845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Quantitative and qualitative elements of music are theoretically distinct but practically inseparable (Bruner II, 1990). Listeners respond affectively to technical aspects</w:t>
      </w:r>
      <w:r w:rsidR="00FE3A69" w:rsidRPr="00EF5B97">
        <w:rPr>
          <w:rFonts w:ascii="Times New Roman" w:hAnsi="Times New Roman" w:cs="Times New Roman"/>
          <w:kern w:val="16"/>
        </w:rPr>
        <w:t xml:space="preserve"> </w:t>
      </w:r>
      <w:r w:rsidRPr="00EF5B97">
        <w:rPr>
          <w:rFonts w:ascii="Times New Roman" w:hAnsi="Times New Roman" w:cs="Times New Roman"/>
          <w:kern w:val="16"/>
        </w:rPr>
        <w:t>of music using schemata informed by their individual musical experiences and personality traits (Kopacz, 2005), and composers use various musical and compositional techniques to convey the emotions they want to express (</w:t>
      </w:r>
      <w:proofErr w:type="spellStart"/>
      <w:r w:rsidRPr="00EF5B97">
        <w:rPr>
          <w:rFonts w:ascii="Times New Roman" w:hAnsi="Times New Roman" w:cs="Times New Roman"/>
          <w:kern w:val="16"/>
        </w:rPr>
        <w:t>Battcock</w:t>
      </w:r>
      <w:proofErr w:type="spellEnd"/>
      <w:r w:rsidRPr="00EF5B97">
        <w:rPr>
          <w:rFonts w:ascii="Times New Roman" w:hAnsi="Times New Roman" w:cs="Times New Roman"/>
          <w:kern w:val="16"/>
        </w:rPr>
        <w:t xml:space="preserve"> &amp; Schutz, 2019; Bruner II, 1990).</w:t>
      </w:r>
      <w:r w:rsidR="009F532F" w:rsidRPr="00EF5B97">
        <w:rPr>
          <w:rFonts w:ascii="Times New Roman" w:hAnsi="Times New Roman" w:cs="Times New Roman"/>
          <w:kern w:val="16"/>
        </w:rPr>
        <w:t xml:space="preserve"> </w:t>
      </w:r>
      <w:r w:rsidRPr="00EF5B97">
        <w:rPr>
          <w:rFonts w:ascii="Times New Roman" w:hAnsi="Times New Roman" w:cs="Times New Roman"/>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w:t>
      </w:r>
      <w:del w:id="150" w:author="Mizener, Brendon J" w:date="2021-10-29T09:19:00Z">
        <w:r w:rsidRPr="00EF5B97" w:rsidDel="00275C5E">
          <w:rPr>
            <w:rFonts w:ascii="Times New Roman" w:hAnsi="Times New Roman" w:cs="Times New Roman"/>
            <w:kern w:val="16"/>
          </w:rPr>
          <w:delText xml:space="preserve">W. F. </w:delText>
        </w:r>
      </w:del>
      <w:r w:rsidRPr="00EF5B97">
        <w:rPr>
          <w:rFonts w:ascii="Times New Roman" w:hAnsi="Times New Roman" w:cs="Times New Roman"/>
          <w:kern w:val="16"/>
        </w:rPr>
        <w:t>Thompson, 1994).</w:t>
      </w:r>
    </w:p>
    <w:p w14:paraId="7A7E527A" w14:textId="7E26A24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Music emotion research—in contrast to the research mentioned above—has attempted to capture a more multifaceted perspective on music listening. This is a well</w:t>
      </w:r>
      <w:ins w:id="151" w:author="Hervé" w:date="2021-11-09T15:29:00Z">
        <w:r w:rsidR="00150F8E">
          <w:rPr>
            <w:rFonts w:ascii="Times New Roman" w:hAnsi="Times New Roman" w:cs="Times New Roman"/>
            <w:kern w:val="16"/>
          </w:rPr>
          <w:t>-</w:t>
        </w:r>
      </w:ins>
      <w:del w:id="152" w:author="Hervé" w:date="2021-11-09T15:29:00Z">
        <w:r w:rsidRPr="00EF5B97" w:rsidDel="00150F8E">
          <w:rPr>
            <w:rFonts w:ascii="Times New Roman" w:hAnsi="Times New Roman" w:cs="Times New Roman"/>
            <w:kern w:val="16"/>
          </w:rPr>
          <w:delText xml:space="preserve"> </w:delText>
        </w:r>
      </w:del>
      <w:r w:rsidRPr="00EF5B97">
        <w:rPr>
          <w:rFonts w:ascii="Times New Roman" w:hAnsi="Times New Roman" w:cs="Times New Roman"/>
          <w:kern w:val="16"/>
        </w:rPr>
        <w:t>trod domain—see, for example</w:t>
      </w:r>
      <w:ins w:id="153" w:author="Hervé" w:date="2021-12-15T18:26:00Z">
        <w:r w:rsidR="00C32365">
          <w:rPr>
            <w:rFonts w:ascii="Times New Roman" w:hAnsi="Times New Roman" w:cs="Times New Roman"/>
            <w:kern w:val="16"/>
          </w:rPr>
          <w:t>,</w:t>
        </w:r>
      </w:ins>
      <w:r w:rsidRPr="00EF5B97">
        <w:rPr>
          <w:rFonts w:ascii="Times New Roman" w:hAnsi="Times New Roman" w:cs="Times New Roman"/>
          <w:kern w:val="16"/>
        </w:rPr>
        <w:t xml:space="preserve"> </w:t>
      </w:r>
      <w:proofErr w:type="spellStart"/>
      <w:r w:rsidRPr="00EF5B97">
        <w:rPr>
          <w:rFonts w:ascii="Times New Roman" w:hAnsi="Times New Roman" w:cs="Times New Roman"/>
          <w:kern w:val="16"/>
        </w:rPr>
        <w:t>Juslin</w:t>
      </w:r>
      <w:proofErr w:type="spellEnd"/>
      <w:r w:rsidRPr="00EF5B97">
        <w:rPr>
          <w:rFonts w:ascii="Times New Roman" w:hAnsi="Times New Roman" w:cs="Times New Roman"/>
          <w:kern w:val="16"/>
        </w:rPr>
        <w:t xml:space="preserve"> and Sloboda (2010)—and the application of multivariate analyses to these questions is similarly well established. Early studies, including Gray and Wheeler (1967)</w:t>
      </w:r>
      <w:ins w:id="154" w:author="Mizener, Brendon J" w:date="2021-12-15T13:26:00Z">
        <w:r w:rsidR="00C45AF8">
          <w:rPr>
            <w:rFonts w:ascii="Times New Roman" w:hAnsi="Times New Roman" w:cs="Times New Roman"/>
            <w:kern w:val="16"/>
          </w:rPr>
          <w:t xml:space="preserve"> </w:t>
        </w:r>
        <w:r w:rsidR="00C45AF8" w:rsidRPr="00C45AF8">
          <w:rPr>
            <w:rFonts w:ascii="Times New Roman" w:hAnsi="Times New Roman" w:cs="Times New Roman"/>
            <w:color w:val="5F497A" w:themeColor="accent4" w:themeShade="BF"/>
            <w:kern w:val="16"/>
            <w:rPrChange w:id="155" w:author="Mizener, Brendon J" w:date="2021-12-15T13:27:00Z">
              <w:rPr>
                <w:rFonts w:ascii="Times New Roman" w:hAnsi="Times New Roman" w:cs="Times New Roman"/>
                <w:kern w:val="16"/>
              </w:rPr>
            </w:rPrChange>
          </w:rPr>
          <w:t>and</w:t>
        </w:r>
      </w:ins>
      <w:del w:id="156" w:author="Mizener, Brendon J" w:date="2021-12-15T13:26:00Z">
        <w:r w:rsidRPr="00C45AF8" w:rsidDel="00C45AF8">
          <w:rPr>
            <w:rFonts w:ascii="Times New Roman" w:hAnsi="Times New Roman" w:cs="Times New Roman"/>
            <w:color w:val="5F497A" w:themeColor="accent4" w:themeShade="BF"/>
            <w:kern w:val="16"/>
            <w:rPrChange w:id="157" w:author="Mizener, Brendon J" w:date="2021-12-15T13:27:00Z">
              <w:rPr>
                <w:rFonts w:ascii="Times New Roman" w:hAnsi="Times New Roman" w:cs="Times New Roman"/>
                <w:kern w:val="16"/>
              </w:rPr>
            </w:rPrChange>
          </w:rPr>
          <w:delText>,</w:delText>
        </w:r>
      </w:del>
      <w:r w:rsidRPr="00C45AF8">
        <w:rPr>
          <w:rFonts w:ascii="Times New Roman" w:hAnsi="Times New Roman" w:cs="Times New Roman"/>
          <w:color w:val="5F497A" w:themeColor="accent4" w:themeShade="BF"/>
          <w:kern w:val="16"/>
          <w:rPrChange w:id="158" w:author="Mizener, Brendon J" w:date="2021-12-15T13:27:00Z">
            <w:rPr>
              <w:rFonts w:ascii="Times New Roman" w:hAnsi="Times New Roman" w:cs="Times New Roman"/>
              <w:kern w:val="16"/>
            </w:rPr>
          </w:rPrChange>
        </w:rPr>
        <w:t xml:space="preserve"> </w:t>
      </w:r>
      <w:proofErr w:type="spellStart"/>
      <w:r w:rsidRPr="00EF5B97">
        <w:rPr>
          <w:rFonts w:ascii="Times New Roman" w:hAnsi="Times New Roman" w:cs="Times New Roman"/>
          <w:kern w:val="16"/>
        </w:rPr>
        <w:t>Wedin</w:t>
      </w:r>
      <w:proofErr w:type="spellEnd"/>
      <w:r w:rsidRPr="00EF5B97">
        <w:rPr>
          <w:rFonts w:ascii="Times New Roman" w:hAnsi="Times New Roman" w:cs="Times New Roman"/>
          <w:kern w:val="16"/>
        </w:rPr>
        <w:t xml:space="preserve"> (1969</w:t>
      </w:r>
      <w:ins w:id="159" w:author="Hervé" w:date="2021-12-05T22:28:00Z">
        <w:r w:rsidR="001F3A70" w:rsidRPr="00315E4A">
          <w:rPr>
            <w:rFonts w:ascii="Times New Roman" w:hAnsi="Times New Roman" w:cs="Times New Roman"/>
            <w:color w:val="5F497A" w:themeColor="accent4" w:themeShade="BF"/>
            <w:kern w:val="16"/>
            <w:rPrChange w:id="160" w:author="Mizener, Brendon J" w:date="2021-12-09T10:10:00Z">
              <w:rPr>
                <w:rFonts w:ascii="Times New Roman" w:hAnsi="Times New Roman" w:cs="Times New Roman"/>
                <w:kern w:val="16"/>
              </w:rPr>
            </w:rPrChange>
          </w:rPr>
          <w:t>,</w:t>
        </w:r>
      </w:ins>
      <w:del w:id="161" w:author="Hervé" w:date="2021-12-05T22:28:00Z">
        <w:r w:rsidRPr="00315E4A" w:rsidDel="001F3A70">
          <w:rPr>
            <w:rFonts w:ascii="Times New Roman" w:hAnsi="Times New Roman" w:cs="Times New Roman"/>
            <w:color w:val="5F497A" w:themeColor="accent4" w:themeShade="BF"/>
            <w:kern w:val="16"/>
            <w:rPrChange w:id="162" w:author="Mizener, Brendon J" w:date="2021-12-09T10:10:00Z">
              <w:rPr>
                <w:rFonts w:ascii="Times New Roman" w:hAnsi="Times New Roman" w:cs="Times New Roman"/>
                <w:kern w:val="16"/>
              </w:rPr>
            </w:rPrChange>
          </w:rPr>
          <w:delText>)</w:delText>
        </w:r>
      </w:del>
      <w:ins w:id="163" w:author="Hervé" w:date="2021-12-05T22:28:00Z">
        <w:r w:rsidR="001F3A70" w:rsidRPr="00315E4A" w:rsidDel="001F3A70">
          <w:rPr>
            <w:rFonts w:ascii="Times New Roman" w:hAnsi="Times New Roman" w:cs="Times New Roman"/>
            <w:color w:val="5F497A" w:themeColor="accent4" w:themeShade="BF"/>
            <w:kern w:val="16"/>
            <w:rPrChange w:id="164" w:author="Mizener, Brendon J" w:date="2021-12-09T10:10:00Z">
              <w:rPr>
                <w:rFonts w:ascii="Times New Roman" w:hAnsi="Times New Roman" w:cs="Times New Roman"/>
                <w:kern w:val="16"/>
              </w:rPr>
            </w:rPrChange>
          </w:rPr>
          <w:t xml:space="preserve"> </w:t>
        </w:r>
      </w:ins>
      <w:del w:id="165" w:author="Hervé" w:date="2021-12-05T22:28:00Z">
        <w:r w:rsidRPr="00315E4A" w:rsidDel="001F3A70">
          <w:rPr>
            <w:rFonts w:ascii="Times New Roman" w:hAnsi="Times New Roman" w:cs="Times New Roman"/>
            <w:color w:val="5F497A" w:themeColor="accent4" w:themeShade="BF"/>
            <w:kern w:val="16"/>
            <w:rPrChange w:id="166" w:author="Mizener, Brendon J" w:date="2021-12-09T10:10:00Z">
              <w:rPr>
                <w:rFonts w:ascii="Times New Roman" w:hAnsi="Times New Roman" w:cs="Times New Roman"/>
                <w:kern w:val="16"/>
              </w:rPr>
            </w:rPrChange>
          </w:rPr>
          <w:delText>, and Wedin (</w:delText>
        </w:r>
      </w:del>
      <w:r w:rsidRPr="00315E4A">
        <w:rPr>
          <w:rFonts w:ascii="Times New Roman" w:hAnsi="Times New Roman" w:cs="Times New Roman"/>
          <w:color w:val="5F497A" w:themeColor="accent4" w:themeShade="BF"/>
          <w:kern w:val="16"/>
          <w:rPrChange w:id="167" w:author="Mizener, Brendon J" w:date="2021-12-09T10:10:00Z">
            <w:rPr>
              <w:rFonts w:ascii="Times New Roman" w:hAnsi="Times New Roman" w:cs="Times New Roman"/>
              <w:kern w:val="16"/>
            </w:rPr>
          </w:rPrChange>
        </w:rPr>
        <w:t>1972</w:t>
      </w:r>
      <w:r w:rsidRPr="00EF5B97">
        <w:rPr>
          <w:rFonts w:ascii="Times New Roman" w:hAnsi="Times New Roman" w:cs="Times New Roman"/>
          <w:kern w:val="16"/>
        </w:rPr>
        <w:t>) used MDS to capture the affective space of various musical stimuli. MDS continues to be used commonly in more modern studies (</w:t>
      </w: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xml:space="preserve"> et al., 2005; Madsen, 1997; </w:t>
      </w:r>
      <w:proofErr w:type="spellStart"/>
      <w:r w:rsidRPr="00EF5B97">
        <w:rPr>
          <w:rFonts w:ascii="Times New Roman" w:hAnsi="Times New Roman" w:cs="Times New Roman"/>
          <w:kern w:val="16"/>
        </w:rPr>
        <w:t>Rodà</w:t>
      </w:r>
      <w:proofErr w:type="spellEnd"/>
      <w:r w:rsidRPr="00EF5B97">
        <w:rPr>
          <w:rFonts w:ascii="Times New Roman" w:hAnsi="Times New Roman" w:cs="Times New Roman"/>
          <w:kern w:val="16"/>
        </w:rPr>
        <w:t xml:space="preserve"> et al., 2014), with a narrow focus on valence and arousal, which were the dimensions originally proposed to be the most salient for perception by Osgood and </w:t>
      </w:r>
      <w:proofErr w:type="spellStart"/>
      <w:r w:rsidRPr="00EF5B97">
        <w:rPr>
          <w:rFonts w:ascii="Times New Roman" w:hAnsi="Times New Roman" w:cs="Times New Roman"/>
          <w:kern w:val="16"/>
        </w:rPr>
        <w:t>Suci</w:t>
      </w:r>
      <w:proofErr w:type="spellEnd"/>
      <w:r w:rsidRPr="00EF5B97">
        <w:rPr>
          <w:rFonts w:ascii="Times New Roman" w:hAnsi="Times New Roman" w:cs="Times New Roman"/>
          <w:kern w:val="16"/>
        </w:rPr>
        <w:t xml:space="preserve"> (1955).</w:t>
      </w:r>
    </w:p>
    <w:p w14:paraId="38312D11" w14:textId="23AF8DAD"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 few studies have specifically investigated dimensions beyond those first two (for example </w:t>
      </w:r>
      <w:proofErr w:type="spellStart"/>
      <w:r w:rsidRPr="00EF5B97">
        <w:rPr>
          <w:rFonts w:ascii="Times New Roman" w:hAnsi="Times New Roman" w:cs="Times New Roman"/>
          <w:kern w:val="16"/>
        </w:rPr>
        <w:t>Rodà</w:t>
      </w:r>
      <w:proofErr w:type="spellEnd"/>
      <w:r w:rsidRPr="00EF5B97">
        <w:rPr>
          <w:rFonts w:ascii="Times New Roman" w:hAnsi="Times New Roman" w:cs="Times New Roman"/>
          <w:kern w:val="16"/>
        </w:rPr>
        <w:t xml:space="preserve"> et al., 2014), and there are conflicting hypotheses about whether the valence-arousal plane or a different model of emotion perception represent the fundamental space around </w:t>
      </w:r>
      <w:r w:rsidRPr="00EF5B97">
        <w:rPr>
          <w:rFonts w:ascii="Times New Roman" w:hAnsi="Times New Roman" w:cs="Times New Roman"/>
          <w:kern w:val="16"/>
        </w:rPr>
        <w:lastRenderedPageBreak/>
        <w:t xml:space="preserve">music emotion perception (Cowen et al., 2020; </w:t>
      </w:r>
      <w:proofErr w:type="spellStart"/>
      <w:r w:rsidRPr="00EF5B97">
        <w:rPr>
          <w:rFonts w:ascii="Times New Roman" w:hAnsi="Times New Roman" w:cs="Times New Roman"/>
          <w:kern w:val="16"/>
        </w:rPr>
        <w:t>Juslin</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Västfjäll</w:t>
      </w:r>
      <w:proofErr w:type="spellEnd"/>
      <w:r w:rsidRPr="00EF5B97">
        <w:rPr>
          <w:rFonts w:ascii="Times New Roman" w:hAnsi="Times New Roman" w:cs="Times New Roman"/>
          <w:kern w:val="16"/>
        </w:rPr>
        <w:t>, 2008).</w:t>
      </w:r>
      <w:r w:rsidR="009F532F" w:rsidRPr="00EF5B97">
        <w:rPr>
          <w:rFonts w:ascii="Times New Roman" w:hAnsi="Times New Roman" w:cs="Times New Roman"/>
          <w:kern w:val="16"/>
        </w:rPr>
        <w:t xml:space="preserve"> </w:t>
      </w:r>
      <w:r w:rsidRPr="00EF5B97">
        <w:rPr>
          <w:rFonts w:ascii="Times New Roman" w:hAnsi="Times New Roman" w:cs="Times New Roman"/>
          <w:kern w:val="16"/>
        </w:rPr>
        <w:t>However, an important distinction between the present study and work in music emotion perception is that the adjectives we chose were informed by music composition and performance, rather than by emotion (</w:t>
      </w:r>
      <w:proofErr w:type="spellStart"/>
      <w:r w:rsidRPr="00EF5B97">
        <w:rPr>
          <w:rFonts w:ascii="Times New Roman" w:hAnsi="Times New Roman" w:cs="Times New Roman"/>
          <w:kern w:val="16"/>
        </w:rPr>
        <w:t>Wallmark</w:t>
      </w:r>
      <w:proofErr w:type="spellEnd"/>
      <w:r w:rsidRPr="00EF5B97">
        <w:rPr>
          <w:rFonts w:ascii="Times New Roman" w:hAnsi="Times New Roman" w:cs="Times New Roman"/>
          <w:kern w:val="16"/>
        </w:rPr>
        <w:t>, 2019).</w:t>
      </w:r>
    </w:p>
    <w:p w14:paraId="57A225FF" w14:textId="38A372F4" w:rsidR="00FE4F9A" w:rsidRPr="00EF5B97" w:rsidRDefault="00B44E58" w:rsidP="00EB760E">
      <w:pPr>
        <w:pStyle w:val="BodyText"/>
        <w:spacing w:line="480" w:lineRule="auto"/>
        <w:ind w:firstLine="720"/>
        <w:rPr>
          <w:rFonts w:ascii="Times New Roman" w:hAnsi="Times New Roman" w:cs="Times New Roman"/>
          <w:kern w:val="16"/>
        </w:rPr>
      </w:pPr>
      <w:proofErr w:type="gramStart"/>
      <w:r w:rsidRPr="00EF5B97">
        <w:rPr>
          <w:rFonts w:ascii="Times New Roman" w:hAnsi="Times New Roman" w:cs="Times New Roman"/>
          <w:kern w:val="16"/>
        </w:rPr>
        <w:t>With regard to</w:t>
      </w:r>
      <w:proofErr w:type="gramEnd"/>
      <w:r w:rsidRPr="00EF5B97">
        <w:rPr>
          <w:rFonts w:ascii="Times New Roman" w:hAnsi="Times New Roman" w:cs="Times New Roman"/>
          <w:kern w:val="16"/>
        </w:rPr>
        <w:t xml:space="preserve"> musical expertise, many studies evaluate the differences between trained and untrained listeners, but the verdict is still out as to whether trained musicians</w:t>
      </w:r>
      <w:r w:rsidR="00FE3A69" w:rsidRPr="00EF5B97">
        <w:rPr>
          <w:rFonts w:ascii="Times New Roman" w:hAnsi="Times New Roman" w:cs="Times New Roman"/>
          <w:kern w:val="16"/>
        </w:rPr>
        <w:t xml:space="preserve"> </w:t>
      </w:r>
      <w:r w:rsidRPr="00EF5B97">
        <w:rPr>
          <w:rFonts w:ascii="Times New Roman" w:hAnsi="Times New Roman" w:cs="Times New Roman"/>
          <w:kern w:val="16"/>
        </w:rPr>
        <w:t xml:space="preserve">are better listeners, an issue that could be due to </w:t>
      </w:r>
      <w:del w:id="168" w:author="Hervé" w:date="2021-11-09T15:59:00Z">
        <w:r w:rsidRPr="00315E4A" w:rsidDel="00AC344F">
          <w:rPr>
            <w:rFonts w:ascii="Times New Roman" w:hAnsi="Times New Roman" w:cs="Times New Roman"/>
            <w:color w:val="5F497A" w:themeColor="accent4" w:themeShade="BF"/>
            <w:kern w:val="16"/>
            <w:rPrChange w:id="169" w:author="Mizener, Brendon J" w:date="2021-12-09T10:10:00Z">
              <w:rPr>
                <w:rFonts w:ascii="Times New Roman" w:hAnsi="Times New Roman" w:cs="Times New Roman"/>
                <w:kern w:val="16"/>
              </w:rPr>
            </w:rPrChange>
          </w:rPr>
          <w:delText>multiple views</w:delText>
        </w:r>
      </w:del>
      <w:ins w:id="170" w:author="Hervé" w:date="2021-11-09T15:59:00Z">
        <w:r w:rsidR="00AC344F" w:rsidRPr="00315E4A">
          <w:rPr>
            <w:rFonts w:ascii="Times New Roman" w:hAnsi="Times New Roman" w:cs="Times New Roman"/>
            <w:color w:val="5F497A" w:themeColor="accent4" w:themeShade="BF"/>
            <w:kern w:val="16"/>
            <w:rPrChange w:id="171" w:author="Mizener, Brendon J" w:date="2021-12-09T10:10:00Z">
              <w:rPr>
                <w:rFonts w:ascii="Times New Roman" w:hAnsi="Times New Roman" w:cs="Times New Roman"/>
                <w:kern w:val="16"/>
              </w:rPr>
            </w:rPrChange>
          </w:rPr>
          <w:t>differences</w:t>
        </w:r>
      </w:ins>
      <w:r w:rsidRPr="00315E4A">
        <w:rPr>
          <w:rFonts w:ascii="Times New Roman" w:hAnsi="Times New Roman" w:cs="Times New Roman"/>
          <w:color w:val="5F497A" w:themeColor="accent4" w:themeShade="BF"/>
          <w:kern w:val="16"/>
          <w:rPrChange w:id="172" w:author="Mizener, Brendon J" w:date="2021-12-09T10:10:00Z">
            <w:rPr>
              <w:rFonts w:ascii="Times New Roman" w:hAnsi="Times New Roman" w:cs="Times New Roman"/>
              <w:kern w:val="16"/>
            </w:rPr>
          </w:rPrChange>
        </w:rPr>
        <w:t xml:space="preserve"> </w:t>
      </w:r>
      <w:ins w:id="173" w:author="Hervé" w:date="2021-11-09T15:59:00Z">
        <w:r w:rsidR="00AC344F" w:rsidRPr="00315E4A">
          <w:rPr>
            <w:rFonts w:ascii="Times New Roman" w:hAnsi="Times New Roman" w:cs="Times New Roman"/>
            <w:color w:val="5F497A" w:themeColor="accent4" w:themeShade="BF"/>
            <w:kern w:val="16"/>
            <w:rPrChange w:id="174" w:author="Mizener, Brendon J" w:date="2021-12-09T10:10:00Z">
              <w:rPr>
                <w:rFonts w:ascii="Times New Roman" w:hAnsi="Times New Roman" w:cs="Times New Roman"/>
                <w:kern w:val="16"/>
              </w:rPr>
            </w:rPrChange>
          </w:rPr>
          <w:t>about</w:t>
        </w:r>
        <w:del w:id="175" w:author="Mizener, Brendon J" w:date="2021-12-09T10:07:00Z">
          <w:r w:rsidR="00AC344F" w:rsidRPr="00315E4A" w:rsidDel="00315E4A">
            <w:rPr>
              <w:rFonts w:ascii="Times New Roman" w:hAnsi="Times New Roman" w:cs="Times New Roman"/>
              <w:color w:val="5F497A" w:themeColor="accent4" w:themeShade="BF"/>
              <w:kern w:val="16"/>
              <w:rPrChange w:id="176" w:author="Mizener, Brendon J" w:date="2021-12-09T10:10:00Z">
                <w:rPr>
                  <w:rFonts w:ascii="Times New Roman" w:hAnsi="Times New Roman" w:cs="Times New Roman"/>
                  <w:kern w:val="16"/>
                </w:rPr>
              </w:rPrChange>
            </w:rPr>
            <w:delText xml:space="preserve"> </w:delText>
          </w:r>
        </w:del>
      </w:ins>
      <w:del w:id="177" w:author="Hervé" w:date="2021-11-09T15:59:00Z">
        <w:r w:rsidRPr="00315E4A" w:rsidDel="00AC344F">
          <w:rPr>
            <w:rFonts w:ascii="Times New Roman" w:hAnsi="Times New Roman" w:cs="Times New Roman"/>
            <w:color w:val="5F497A" w:themeColor="accent4" w:themeShade="BF"/>
            <w:kern w:val="16"/>
            <w:rPrChange w:id="178" w:author="Mizener, Brendon J" w:date="2021-12-09T10:10:00Z">
              <w:rPr>
                <w:rFonts w:ascii="Times New Roman" w:hAnsi="Times New Roman" w:cs="Times New Roman"/>
                <w:kern w:val="16"/>
              </w:rPr>
            </w:rPrChange>
          </w:rPr>
          <w:delText>of</w:delText>
        </w:r>
      </w:del>
      <w:r w:rsidRPr="00315E4A">
        <w:rPr>
          <w:rFonts w:ascii="Times New Roman" w:hAnsi="Times New Roman" w:cs="Times New Roman"/>
          <w:color w:val="5F497A" w:themeColor="accent4" w:themeShade="BF"/>
          <w:kern w:val="16"/>
          <w:rPrChange w:id="179" w:author="Mizener, Brendon J" w:date="2021-12-09T10:10:00Z">
            <w:rPr>
              <w:rFonts w:ascii="Times New Roman" w:hAnsi="Times New Roman" w:cs="Times New Roman"/>
              <w:kern w:val="16"/>
            </w:rPr>
          </w:rPrChange>
        </w:rPr>
        <w:t xml:space="preserve"> </w:t>
      </w:r>
      <w:r w:rsidRPr="00EF5B97">
        <w:rPr>
          <w:rFonts w:ascii="Times New Roman" w:hAnsi="Times New Roman" w:cs="Times New Roman"/>
          <w:kern w:val="16"/>
        </w:rPr>
        <w:t>how much training is required for a participant to be “highly trained” (</w:t>
      </w: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xml:space="preserve"> &amp; Poulin-</w:t>
      </w:r>
      <w:proofErr w:type="spellStart"/>
      <w:r w:rsidRPr="00EF5B97">
        <w:rPr>
          <w:rFonts w:ascii="Times New Roman" w:hAnsi="Times New Roman" w:cs="Times New Roman"/>
          <w:kern w:val="16"/>
        </w:rPr>
        <w:t>Charronnat</w:t>
      </w:r>
      <w:proofErr w:type="spellEnd"/>
      <w:r w:rsidRPr="00EF5B97">
        <w:rPr>
          <w:rFonts w:ascii="Times New Roman" w:hAnsi="Times New Roman" w:cs="Times New Roman"/>
          <w:kern w:val="16"/>
        </w:rPr>
        <w:t>, 2006).</w:t>
      </w:r>
      <w:r w:rsidR="009F532F" w:rsidRPr="00EF5B97">
        <w:rPr>
          <w:rFonts w:ascii="Times New Roman" w:hAnsi="Times New Roman" w:cs="Times New Roman"/>
          <w:kern w:val="16"/>
        </w:rPr>
        <w:t xml:space="preserve"> </w:t>
      </w:r>
      <w:r w:rsidRPr="00EF5B97">
        <w:rPr>
          <w:rFonts w:ascii="Times New Roman" w:hAnsi="Times New Roman" w:cs="Times New Roman"/>
          <w:kern w:val="16"/>
        </w:rPr>
        <w:t xml:space="preserve">There are, however, reported benefits </w:t>
      </w:r>
      <w:proofErr w:type="gramStart"/>
      <w:r w:rsidRPr="00EF5B97">
        <w:rPr>
          <w:rFonts w:ascii="Times New Roman" w:hAnsi="Times New Roman" w:cs="Times New Roman"/>
          <w:kern w:val="16"/>
        </w:rPr>
        <w:t>with regard to</w:t>
      </w:r>
      <w:proofErr w:type="gramEnd"/>
      <w:r w:rsidRPr="00EF5B97">
        <w:rPr>
          <w:rFonts w:ascii="Times New Roman" w:hAnsi="Times New Roman" w:cs="Times New Roman"/>
          <w:kern w:val="16"/>
        </w:rPr>
        <w:t xml:space="preserve"> sensitivity to the emotional content in music (</w:t>
      </w:r>
      <w:proofErr w:type="spellStart"/>
      <w:r w:rsidRPr="00EF5B97">
        <w:rPr>
          <w:rFonts w:ascii="Times New Roman" w:hAnsi="Times New Roman" w:cs="Times New Roman"/>
          <w:kern w:val="16"/>
        </w:rPr>
        <w:t>Ladinig</w:t>
      </w:r>
      <w:proofErr w:type="spellEnd"/>
      <w:r w:rsidRPr="00EF5B97">
        <w:rPr>
          <w:rFonts w:ascii="Times New Roman" w:hAnsi="Times New Roman" w:cs="Times New Roman"/>
          <w:kern w:val="16"/>
        </w:rPr>
        <w:t xml:space="preserve"> &amp; Schellenberg, 2012) and familiarity with tonal systems (Bartlett &amp; Dowling, 1980; Dowling, 1978). Recent works suggest that these benefits may be limited to specific technical </w:t>
      </w:r>
      <w:proofErr w:type="gramStart"/>
      <w:r w:rsidRPr="00EF5B97">
        <w:rPr>
          <w:rFonts w:ascii="Times New Roman" w:hAnsi="Times New Roman" w:cs="Times New Roman"/>
          <w:kern w:val="16"/>
        </w:rPr>
        <w:t>aspects, and</w:t>
      </w:r>
      <w:proofErr w:type="gramEnd"/>
      <w:r w:rsidRPr="00EF5B97">
        <w:rPr>
          <w:rFonts w:ascii="Times New Roman" w:hAnsi="Times New Roman" w:cs="Times New Roman"/>
          <w:kern w:val="16"/>
        </w:rPr>
        <w:t xml:space="preserve">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5B97" w:rsidRDefault="00B44E58" w:rsidP="00EB760E">
      <w:pPr>
        <w:pStyle w:val="BodyText"/>
        <w:tabs>
          <w:tab w:val="left" w:pos="4634"/>
        </w:tabs>
        <w:spacing w:line="480" w:lineRule="auto"/>
        <w:rPr>
          <w:rFonts w:ascii="Times New Roman" w:hAnsi="Times New Roman" w:cs="Times New Roman"/>
          <w:b/>
          <w:kern w:val="16"/>
        </w:rPr>
      </w:pPr>
      <w:bookmarkStart w:id="180" w:name="Intercultural_music_perception"/>
      <w:bookmarkEnd w:id="180"/>
      <w:r w:rsidRPr="00EF5B97">
        <w:rPr>
          <w:rFonts w:ascii="Times New Roman" w:hAnsi="Times New Roman" w:cs="Times New Roman"/>
          <w:bCs/>
          <w:i/>
          <w:iCs/>
          <w:kern w:val="16"/>
        </w:rPr>
        <w:t>Intercultural music perception</w:t>
      </w:r>
    </w:p>
    <w:p w14:paraId="6A0BB144" w14:textId="4675D3BC" w:rsidR="00FE4F9A" w:rsidRPr="00EF5B97" w:rsidRDefault="00B44E58" w:rsidP="00EB760E">
      <w:pPr>
        <w:pStyle w:val="BodyText"/>
        <w:tabs>
          <w:tab w:val="left" w:pos="463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w:t>
      </w:r>
      <w:r w:rsidRPr="00EF5B97">
        <w:rPr>
          <w:rFonts w:ascii="Times New Roman" w:hAnsi="Times New Roman" w:cs="Times New Roman"/>
          <w:kern w:val="16"/>
        </w:rPr>
        <w:lastRenderedPageBreak/>
        <w:t>language in their evaluation of music perception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 which makes this </w:t>
      </w:r>
      <w:ins w:id="181" w:author="Hervé" w:date="2021-12-06T23:07:00Z">
        <w:r w:rsidR="00BF399F" w:rsidRPr="008E2EE3">
          <w:rPr>
            <w:rFonts w:ascii="Times New Roman" w:hAnsi="Times New Roman" w:cs="Times New Roman"/>
            <w:color w:val="403152" w:themeColor="accent4" w:themeShade="80"/>
            <w:kern w:val="16"/>
            <w:rPrChange w:id="182" w:author="Mizener, Brendon J" w:date="2021-12-07T13:55:00Z">
              <w:rPr>
                <w:rFonts w:ascii="Times New Roman" w:hAnsi="Times New Roman" w:cs="Times New Roman"/>
                <w:kern w:val="16"/>
              </w:rPr>
            </w:rPrChange>
          </w:rPr>
          <w:t xml:space="preserve">topic </w:t>
        </w:r>
      </w:ins>
      <w:r w:rsidRPr="00EF5B97">
        <w:rPr>
          <w:rFonts w:ascii="Times New Roman" w:hAnsi="Times New Roman" w:cs="Times New Roman"/>
          <w:kern w:val="16"/>
        </w:rPr>
        <w:t>a prime area for research.</w:t>
      </w:r>
    </w:p>
    <w:p w14:paraId="5D9C64BA" w14:textId="16E506F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research program presented in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 deals specifically with timbre perception, and their use of adjectives is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w:t>
      </w:r>
      <w:del w:id="183" w:author="Hervé" w:date="2021-12-06T23:07:00Z">
        <w:r w:rsidRPr="00315E4A" w:rsidDel="00976CCB">
          <w:rPr>
            <w:rFonts w:ascii="Times New Roman" w:hAnsi="Times New Roman" w:cs="Times New Roman"/>
            <w:color w:val="5F497A" w:themeColor="accent4" w:themeShade="BF"/>
            <w:kern w:val="16"/>
            <w:rPrChange w:id="184" w:author="Mizener, Brendon J" w:date="2021-12-09T10:10:00Z">
              <w:rPr>
                <w:rFonts w:ascii="Times New Roman" w:hAnsi="Times New Roman" w:cs="Times New Roman"/>
                <w:kern w:val="16"/>
              </w:rPr>
            </w:rPrChange>
          </w:rPr>
          <w:delText>the way</w:delText>
        </w:r>
      </w:del>
      <w:ins w:id="185" w:author="Hervé" w:date="2021-12-06T23:07:00Z">
        <w:r w:rsidR="00976CCB" w:rsidRPr="00315E4A">
          <w:rPr>
            <w:rFonts w:ascii="Times New Roman" w:hAnsi="Times New Roman" w:cs="Times New Roman"/>
            <w:color w:val="5F497A" w:themeColor="accent4" w:themeShade="BF"/>
            <w:kern w:val="16"/>
            <w:rPrChange w:id="186" w:author="Mizener, Brendon J" w:date="2021-12-09T10:10:00Z">
              <w:rPr>
                <w:rFonts w:ascii="Times New Roman" w:hAnsi="Times New Roman" w:cs="Times New Roman"/>
                <w:kern w:val="16"/>
              </w:rPr>
            </w:rPrChange>
          </w:rPr>
          <w:t>how</w:t>
        </w:r>
      </w:ins>
      <w:r w:rsidRPr="00315E4A">
        <w:rPr>
          <w:rFonts w:ascii="Times New Roman" w:hAnsi="Times New Roman" w:cs="Times New Roman"/>
          <w:color w:val="5F497A" w:themeColor="accent4" w:themeShade="BF"/>
          <w:kern w:val="16"/>
          <w:rPrChange w:id="187" w:author="Mizener, Brendon J" w:date="2021-12-09T10:10:00Z">
            <w:rPr>
              <w:rFonts w:ascii="Times New Roman" w:hAnsi="Times New Roman" w:cs="Times New Roman"/>
              <w:kern w:val="16"/>
            </w:rPr>
          </w:rPrChange>
        </w:rPr>
        <w:t xml:space="preserve"> </w:t>
      </w:r>
      <w:r w:rsidRPr="00EF5B97">
        <w:rPr>
          <w:rFonts w:ascii="Times New Roman" w:hAnsi="Times New Roman" w:cs="Times New Roman"/>
          <w:kern w:val="16"/>
        </w:rPr>
        <w:t xml:space="preserve">we use adjectives here. In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 Greek and English participants described timbre with adjectives from their native languages. These studies found that while there are some differences, overall, participants’ descriptions of timbre do not differ much between languages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w:t>
      </w:r>
    </w:p>
    <w:p w14:paraId="1A54B4C5" w14:textId="77777777" w:rsidR="00FE4F9A" w:rsidRPr="00EF5B97" w:rsidRDefault="00B44E58" w:rsidP="00EB760E">
      <w:pPr>
        <w:pStyle w:val="Heading1"/>
        <w:spacing w:line="480" w:lineRule="auto"/>
        <w:rPr>
          <w:rFonts w:ascii="Times New Roman" w:hAnsi="Times New Roman" w:cs="Times New Roman"/>
          <w:i/>
          <w:iCs/>
          <w:kern w:val="16"/>
        </w:rPr>
      </w:pPr>
      <w:bookmarkStart w:id="188" w:name="Present_questions_&amp;_methods_of_analysis"/>
      <w:bookmarkEnd w:id="188"/>
      <w:r w:rsidRPr="00EF5B97">
        <w:rPr>
          <w:rFonts w:ascii="Times New Roman" w:hAnsi="Times New Roman" w:cs="Times New Roman"/>
          <w:i/>
          <w:iCs/>
          <w:kern w:val="16"/>
        </w:rPr>
        <w:t>Present questions &amp; methods of analysis</w:t>
      </w:r>
    </w:p>
    <w:p w14:paraId="41A4C51F" w14:textId="727D182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primary question addressed in this study is: Can we quantify a </w:t>
      </w:r>
      <w:del w:id="189" w:author="Mizener, Brendon J" w:date="2021-10-25T10:48:00Z">
        <w:r w:rsidRPr="00EF5B97" w:rsidDel="009C1818">
          <w:rPr>
            <w:rFonts w:ascii="Times New Roman" w:hAnsi="Times New Roman" w:cs="Times New Roman"/>
            <w:kern w:val="16"/>
          </w:rPr>
          <w:delText xml:space="preserve">cognitive </w:delText>
        </w:r>
      </w:del>
      <w:r w:rsidRPr="00EF5B97">
        <w:rPr>
          <w:rFonts w:ascii="Times New Roman" w:hAnsi="Times New Roman" w:cs="Times New Roman"/>
          <w:kern w:val="16"/>
        </w:rPr>
        <w:t xml:space="preserve">space around music listening defined by both stimulus and </w:t>
      </w:r>
      <w:del w:id="190" w:author="Mizener, Brendon J" w:date="2021-10-25T10:48:00Z">
        <w:r w:rsidRPr="00315E4A" w:rsidDel="009C1818">
          <w:rPr>
            <w:rFonts w:ascii="Times New Roman" w:hAnsi="Times New Roman" w:cs="Times New Roman"/>
            <w:color w:val="5F497A" w:themeColor="accent4" w:themeShade="BF"/>
            <w:kern w:val="16"/>
            <w:rPrChange w:id="191" w:author="Mizener, Brendon J" w:date="2021-12-09T10:10:00Z">
              <w:rPr>
                <w:rFonts w:ascii="Times New Roman" w:hAnsi="Times New Roman" w:cs="Times New Roman"/>
                <w:kern w:val="16"/>
              </w:rPr>
            </w:rPrChange>
          </w:rPr>
          <w:delText xml:space="preserve">cognitive </w:delText>
        </w:r>
      </w:del>
      <w:ins w:id="192" w:author="Mizener, Brendon J" w:date="2021-10-25T10:48:00Z">
        <w:r w:rsidR="009C1818" w:rsidRPr="00315E4A">
          <w:rPr>
            <w:rFonts w:ascii="Times New Roman" w:hAnsi="Times New Roman" w:cs="Times New Roman"/>
            <w:color w:val="5F497A" w:themeColor="accent4" w:themeShade="BF"/>
            <w:kern w:val="16"/>
            <w:rPrChange w:id="193" w:author="Mizener, Brendon J" w:date="2021-12-09T10:10:00Z">
              <w:rPr>
                <w:rFonts w:ascii="Times New Roman" w:hAnsi="Times New Roman" w:cs="Times New Roman"/>
                <w:kern w:val="16"/>
              </w:rPr>
            </w:rPrChange>
          </w:rPr>
          <w:t xml:space="preserve">qualia </w:t>
        </w:r>
      </w:ins>
      <w:r w:rsidRPr="00EF5B97">
        <w:rPr>
          <w:rFonts w:ascii="Times New Roman" w:hAnsi="Times New Roman" w:cs="Times New Roman"/>
          <w:kern w:val="16"/>
        </w:rPr>
        <w:t>dimensions of music?</w:t>
      </w:r>
    </w:p>
    <w:p w14:paraId="692B143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Secondary questions include whether French and American participants describe music differently, and whether these differences may arise from cultural differences in music listening or </w:t>
      </w:r>
      <w:proofErr w:type="gramStart"/>
      <w:r w:rsidRPr="00EF5B97">
        <w:rPr>
          <w:rFonts w:ascii="Times New Roman" w:hAnsi="Times New Roman" w:cs="Times New Roman"/>
          <w:kern w:val="16"/>
        </w:rPr>
        <w:t>preferences, or</w:t>
      </w:r>
      <w:proofErr w:type="gramEnd"/>
      <w:r w:rsidRPr="00EF5B97">
        <w:rPr>
          <w:rFonts w:ascii="Times New Roman" w:hAnsi="Times New Roman" w:cs="Times New Roman"/>
          <w:kern w:val="16"/>
        </w:rPr>
        <w:t xml:space="preserve"> are purely semantic. To answer these questions, we employed a set of multivariate analyses that each offered a different perspective on the experimental results. We felt it may be useful to provide a quick overview of the data collection and </w:t>
      </w:r>
      <w:bookmarkStart w:id="194" w:name="Check-all-that-apply_(CATA)"/>
      <w:bookmarkEnd w:id="194"/>
      <w:r w:rsidRPr="00EF5B97">
        <w:rPr>
          <w:rFonts w:ascii="Times New Roman" w:hAnsi="Times New Roman" w:cs="Times New Roman"/>
          <w:kern w:val="16"/>
        </w:rPr>
        <w:t>analytical techniques for readers who may be unfamiliar with these methods.</w:t>
      </w:r>
    </w:p>
    <w:p w14:paraId="7CC31F48" w14:textId="53D4CE0F" w:rsidR="001458FE" w:rsidRPr="00EF5B97" w:rsidRDefault="00B44E58" w:rsidP="00EB760E">
      <w:pPr>
        <w:pStyle w:val="BodyText"/>
        <w:tabs>
          <w:tab w:val="left" w:pos="4498"/>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Check-all-that-apply</w:t>
      </w:r>
      <w:r w:rsidR="001458FE" w:rsidRPr="00EF5B97">
        <w:rPr>
          <w:rFonts w:ascii="Times New Roman" w:hAnsi="Times New Roman" w:cs="Times New Roman"/>
          <w:bCs/>
          <w:i/>
          <w:iCs/>
          <w:kern w:val="16"/>
        </w:rPr>
        <w:t xml:space="preserve"> </w:t>
      </w:r>
      <w:r w:rsidRPr="00EF5B97">
        <w:rPr>
          <w:rFonts w:ascii="Times New Roman" w:hAnsi="Times New Roman" w:cs="Times New Roman"/>
          <w:bCs/>
          <w:i/>
          <w:iCs/>
          <w:kern w:val="16"/>
        </w:rPr>
        <w:t>(CATA)</w:t>
      </w:r>
    </w:p>
    <w:p w14:paraId="34B3A001" w14:textId="490FC346" w:rsidR="00FE4F9A" w:rsidRPr="00EF5B97" w:rsidRDefault="00B44E58" w:rsidP="00EB760E">
      <w:pPr>
        <w:pStyle w:val="BodyText"/>
        <w:tabs>
          <w:tab w:val="left" w:pos="449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CATA technique—a method widely used in sensory evaluation (and elsewhere but under different names: Coombs et al., 1956; Katz &amp; </w:t>
      </w:r>
      <w:proofErr w:type="spellStart"/>
      <w:r w:rsidRPr="00EF5B97">
        <w:rPr>
          <w:rFonts w:ascii="Times New Roman" w:hAnsi="Times New Roman" w:cs="Times New Roman"/>
          <w:kern w:val="16"/>
        </w:rPr>
        <w:t>Braly</w:t>
      </w:r>
      <w:proofErr w:type="spellEnd"/>
      <w:r w:rsidRPr="00EF5B97">
        <w:rPr>
          <w:rFonts w:ascii="Times New Roman" w:hAnsi="Times New Roman" w:cs="Times New Roman"/>
          <w:kern w:val="16"/>
        </w:rPr>
        <w:t xml:space="preserve">, 1933; </w:t>
      </w:r>
      <w:proofErr w:type="spellStart"/>
      <w:r w:rsidRPr="00EF5B97">
        <w:rPr>
          <w:rFonts w:ascii="Times New Roman" w:hAnsi="Times New Roman" w:cs="Times New Roman"/>
          <w:kern w:val="16"/>
        </w:rPr>
        <w:t>Meyners</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Castura</w:t>
      </w:r>
      <w:proofErr w:type="spellEnd"/>
      <w:r w:rsidRPr="00EF5B97">
        <w:rPr>
          <w:rFonts w:ascii="Times New Roman" w:hAnsi="Times New Roman" w:cs="Times New Roman"/>
          <w:kern w:val="16"/>
        </w:rPr>
        <w:t>, 2014; Valentin et al., 2012)—measures how participants describe a set of stimuli. In a CATA task, stimuli are presented one at a time, and for each stimulus, participants are shown a list of descriptors and are asked to select the descriptors that apply to the presented stimulus (</w:t>
      </w:r>
      <w:proofErr w:type="spellStart"/>
      <w:r w:rsidRPr="00EF5B97">
        <w:rPr>
          <w:rFonts w:ascii="Times New Roman" w:hAnsi="Times New Roman" w:cs="Times New Roman"/>
          <w:kern w:val="16"/>
        </w:rPr>
        <w:t>Meyners</w:t>
      </w:r>
      <w:proofErr w:type="spellEnd"/>
      <w:r w:rsidRPr="00EF5B97">
        <w:rPr>
          <w:rFonts w:ascii="Times New Roman" w:hAnsi="Times New Roman" w:cs="Times New Roman"/>
          <w:kern w:val="16"/>
        </w:rPr>
        <w:t xml:space="preserve"> </w:t>
      </w:r>
      <w:r w:rsidRPr="00EF5B97">
        <w:rPr>
          <w:rFonts w:ascii="Times New Roman" w:hAnsi="Times New Roman" w:cs="Times New Roman"/>
          <w:kern w:val="16"/>
        </w:rPr>
        <w:lastRenderedPageBreak/>
        <w:t xml:space="preserve">&amp; </w:t>
      </w:r>
      <w:proofErr w:type="spellStart"/>
      <w:r w:rsidRPr="00EF5B97">
        <w:rPr>
          <w:rFonts w:ascii="Times New Roman" w:hAnsi="Times New Roman" w:cs="Times New Roman"/>
          <w:kern w:val="16"/>
        </w:rPr>
        <w:t>Castura</w:t>
      </w:r>
      <w:proofErr w:type="spellEnd"/>
      <w:r w:rsidRPr="00EF5B97">
        <w:rPr>
          <w:rFonts w:ascii="Times New Roman" w:hAnsi="Times New Roman" w:cs="Times New Roman"/>
          <w:kern w:val="16"/>
        </w:rPr>
        <w:t>, 2014). CATA easily assesses questions with multiple “correct” responses (Coombs et al., 1956), and places little cognitive demand on participants because they do not have to generate responses (Ares et al., 2010).</w:t>
      </w:r>
    </w:p>
    <w:p w14:paraId="3B6C1743" w14:textId="7EF28A6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CATA data are analyzed by 1) computing a pseudo contingency table that records the number of times descriptors were associated with stimuli and 2) analyzing this data table with Correspondence Analysis </w:t>
      </w:r>
      <w:proofErr w:type="gramStart"/>
      <w:r w:rsidRPr="00EF5B97">
        <w:rPr>
          <w:rFonts w:ascii="Times New Roman" w:hAnsi="Times New Roman" w:cs="Times New Roman"/>
          <w:kern w:val="16"/>
        </w:rPr>
        <w:t>in order to</w:t>
      </w:r>
      <w:proofErr w:type="gramEnd"/>
      <w:r w:rsidRPr="00EF5B97">
        <w:rPr>
          <w:rFonts w:ascii="Times New Roman" w:hAnsi="Times New Roman" w:cs="Times New Roman"/>
          <w:kern w:val="16"/>
        </w:rPr>
        <w:t xml:space="preserve"> visualize the patters of association between</w:t>
      </w:r>
      <w:r w:rsidR="001458FE" w:rsidRPr="00EF5B97">
        <w:rPr>
          <w:rFonts w:ascii="Times New Roman" w:hAnsi="Times New Roman" w:cs="Times New Roman"/>
          <w:kern w:val="16"/>
        </w:rPr>
        <w:t xml:space="preserve"> </w:t>
      </w:r>
      <w:bookmarkStart w:id="195" w:name="Correspondence_Analysis"/>
      <w:bookmarkEnd w:id="195"/>
      <w:r w:rsidRPr="00EF5B97">
        <w:rPr>
          <w:rFonts w:ascii="Times New Roman" w:hAnsi="Times New Roman" w:cs="Times New Roman"/>
          <w:kern w:val="16"/>
        </w:rPr>
        <w:t>a) stimuli, b) descriptors, and c) stimuli and descriptors.</w:t>
      </w:r>
    </w:p>
    <w:p w14:paraId="5B5F2CD4" w14:textId="15074AFF" w:rsidR="001458FE" w:rsidRPr="00EF5B97" w:rsidRDefault="00B44E58" w:rsidP="00EB760E">
      <w:pPr>
        <w:pStyle w:val="BodyText"/>
        <w:tabs>
          <w:tab w:val="left" w:pos="4009"/>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Correspondence Analysis</w:t>
      </w:r>
    </w:p>
    <w:p w14:paraId="2D7195A2" w14:textId="45D80A58" w:rsidR="00B2589E" w:rsidRPr="00315E4A" w:rsidDel="00C9158F" w:rsidRDefault="00B44E58" w:rsidP="00B2589E">
      <w:pPr>
        <w:pStyle w:val="BodyText"/>
        <w:tabs>
          <w:tab w:val="left" w:pos="4009"/>
        </w:tabs>
        <w:spacing w:line="480" w:lineRule="auto"/>
        <w:ind w:firstLine="720"/>
        <w:rPr>
          <w:ins w:id="196" w:author="Hervé" w:date="2021-11-09T16:52:00Z"/>
          <w:del w:id="197" w:author="Mizener, Brendon J" w:date="2021-11-10T14:32:00Z"/>
          <w:rFonts w:ascii="Times New Roman" w:hAnsi="Times New Roman" w:cs="Times New Roman"/>
          <w:color w:val="5F497A" w:themeColor="accent4" w:themeShade="BF"/>
          <w:kern w:val="16"/>
          <w:rPrChange w:id="198" w:author="Mizener, Brendon J" w:date="2021-12-09T10:10:00Z">
            <w:rPr>
              <w:ins w:id="199" w:author="Hervé" w:date="2021-11-09T16:52:00Z"/>
              <w:del w:id="200" w:author="Mizener, Brendon J" w:date="2021-11-10T14:32:00Z"/>
              <w:rFonts w:ascii="Times New Roman" w:hAnsi="Times New Roman" w:cs="Times New Roman"/>
              <w:kern w:val="16"/>
            </w:rPr>
          </w:rPrChange>
        </w:rPr>
      </w:pPr>
      <w:r w:rsidRPr="00EF5B97">
        <w:rPr>
          <w:rFonts w:ascii="Times New Roman" w:hAnsi="Times New Roman" w:cs="Times New Roman"/>
          <w:kern w:val="16"/>
        </w:rPr>
        <w:t xml:space="preserve">The primary analysis used on the stimulus response data collected in the surveys is Correspondence Analysis (CA, </w:t>
      </w:r>
      <w:proofErr w:type="spellStart"/>
      <w:r w:rsidRPr="00EF5B97">
        <w:rPr>
          <w:rFonts w:ascii="Times New Roman" w:hAnsi="Times New Roman" w:cs="Times New Roman"/>
          <w:kern w:val="16"/>
        </w:rPr>
        <w:t>Benzécri</w:t>
      </w:r>
      <w:proofErr w:type="spellEnd"/>
      <w:r w:rsidRPr="00EF5B97">
        <w:rPr>
          <w:rFonts w:ascii="Times New Roman" w:hAnsi="Times New Roman" w:cs="Times New Roman"/>
          <w:kern w:val="16"/>
        </w:rPr>
        <w:t>, 1973;</w:t>
      </w:r>
      <w:r w:rsidR="001458FE" w:rsidRPr="00EF5B97">
        <w:rPr>
          <w:rFonts w:ascii="Times New Roman" w:hAnsi="Times New Roman" w:cs="Times New Roman"/>
          <w:kern w:val="16"/>
        </w:rPr>
        <w:t xml:space="preserve"> </w:t>
      </w:r>
      <w:proofErr w:type="spellStart"/>
      <w:r w:rsidRPr="00EF5B97">
        <w:rPr>
          <w:rFonts w:ascii="Times New Roman" w:hAnsi="Times New Roman" w:cs="Times New Roman"/>
          <w:kern w:val="16"/>
        </w:rPr>
        <w:t>Escofier</w:t>
      </w:r>
      <w:proofErr w:type="spellEnd"/>
      <w:r w:rsidRPr="00EF5B97">
        <w:rPr>
          <w:rFonts w:ascii="Times New Roman" w:hAnsi="Times New Roman" w:cs="Times New Roman"/>
          <w:kern w:val="16"/>
        </w:rPr>
        <w:t xml:space="preserve">-Cordier, 1965; Greenacre, 1984). </w:t>
      </w:r>
      <w:ins w:id="201" w:author="Mizener, Brendon J" w:date="2021-11-02T12:37:00Z">
        <w:del w:id="202" w:author="Hervé" w:date="2021-11-09T16:35:00Z">
          <w:r w:rsidR="00CB277A" w:rsidRPr="00315E4A" w:rsidDel="00023677">
            <w:rPr>
              <w:rFonts w:ascii="Times New Roman" w:hAnsi="Times New Roman" w:cs="Times New Roman"/>
              <w:color w:val="5F497A" w:themeColor="accent4" w:themeShade="BF"/>
              <w:kern w:val="16"/>
              <w:rPrChange w:id="203" w:author="Mizener, Brendon J" w:date="2021-12-09T10:10:00Z">
                <w:rPr>
                  <w:rFonts w:ascii="Times New Roman" w:hAnsi="Times New Roman" w:cs="Times New Roman"/>
                  <w:kern w:val="16"/>
                </w:rPr>
              </w:rPrChange>
            </w:rPr>
            <w:delText>It</w:delText>
          </w:r>
        </w:del>
      </w:ins>
      <w:ins w:id="204" w:author="Hervé" w:date="2021-11-09T16:35:00Z">
        <w:r w:rsidR="00023677" w:rsidRPr="00315E4A">
          <w:rPr>
            <w:rFonts w:ascii="Times New Roman" w:hAnsi="Times New Roman" w:cs="Times New Roman"/>
            <w:color w:val="5F497A" w:themeColor="accent4" w:themeShade="BF"/>
            <w:kern w:val="16"/>
            <w:rPrChange w:id="205" w:author="Mizener, Brendon J" w:date="2021-12-09T10:10:00Z">
              <w:rPr>
                <w:rFonts w:ascii="Times New Roman" w:hAnsi="Times New Roman" w:cs="Times New Roman"/>
                <w:kern w:val="16"/>
              </w:rPr>
            </w:rPrChange>
          </w:rPr>
          <w:t>CA</w:t>
        </w:r>
      </w:ins>
      <w:ins w:id="206" w:author="Sylvie CHOLLET" w:date="2021-12-10T16:34:00Z">
        <w:r w:rsidR="00087C99">
          <w:rPr>
            <w:rFonts w:ascii="Times New Roman" w:hAnsi="Times New Roman" w:cs="Times New Roman"/>
            <w:color w:val="5F497A" w:themeColor="accent4" w:themeShade="BF"/>
            <w:kern w:val="16"/>
          </w:rPr>
          <w:t xml:space="preserve"> </w:t>
        </w:r>
      </w:ins>
      <w:ins w:id="207" w:author="Hervé" w:date="2021-11-09T16:35:00Z">
        <w:del w:id="208" w:author="Sylvie CHOLLET" w:date="2021-12-10T16:34:00Z">
          <w:r w:rsidR="00023677" w:rsidRPr="00315E4A" w:rsidDel="00087C99">
            <w:rPr>
              <w:rFonts w:ascii="Times New Roman" w:hAnsi="Times New Roman" w:cs="Times New Roman"/>
              <w:color w:val="5F497A" w:themeColor="accent4" w:themeShade="BF"/>
              <w:kern w:val="16"/>
              <w:rPrChange w:id="209" w:author="Mizener, Brendon J" w:date="2021-12-09T10:10:00Z">
                <w:rPr>
                  <w:rFonts w:ascii="Times New Roman" w:hAnsi="Times New Roman" w:cs="Times New Roman"/>
                  <w:kern w:val="16"/>
                </w:rPr>
              </w:rPrChange>
            </w:rPr>
            <w:delText xml:space="preserve"> </w:delText>
          </w:r>
        </w:del>
      </w:ins>
      <w:ins w:id="210" w:author="Mizener, Brendon J" w:date="2021-11-02T12:37:00Z">
        <w:del w:id="211" w:author="Sylvie CHOLLET" w:date="2021-12-10T15:03:00Z">
          <w:r w:rsidR="00CB277A" w:rsidRPr="00315E4A" w:rsidDel="005C7FA6">
            <w:rPr>
              <w:rFonts w:ascii="Times New Roman" w:hAnsi="Times New Roman" w:cs="Times New Roman"/>
              <w:color w:val="5F497A" w:themeColor="accent4" w:themeShade="BF"/>
              <w:kern w:val="16"/>
              <w:rPrChange w:id="212" w:author="Mizener, Brendon J" w:date="2021-12-09T10:10:00Z">
                <w:rPr>
                  <w:rFonts w:ascii="Times New Roman" w:hAnsi="Times New Roman" w:cs="Times New Roman"/>
                  <w:kern w:val="16"/>
                </w:rPr>
              </w:rPrChange>
            </w:rPr>
            <w:delText xml:space="preserve"> </w:delText>
          </w:r>
        </w:del>
        <w:r w:rsidR="00CB277A" w:rsidRPr="00315E4A">
          <w:rPr>
            <w:rFonts w:ascii="Times New Roman" w:hAnsi="Times New Roman" w:cs="Times New Roman"/>
            <w:color w:val="5F497A" w:themeColor="accent4" w:themeShade="BF"/>
            <w:kern w:val="16"/>
            <w:rPrChange w:id="213" w:author="Mizener, Brendon J" w:date="2021-12-09T10:10:00Z">
              <w:rPr>
                <w:rFonts w:ascii="Times New Roman" w:hAnsi="Times New Roman" w:cs="Times New Roman"/>
                <w:kern w:val="16"/>
              </w:rPr>
            </w:rPrChange>
          </w:rPr>
          <w:t xml:space="preserve">is </w:t>
        </w:r>
        <w:proofErr w:type="gramStart"/>
        <w:r w:rsidR="00CB277A" w:rsidRPr="00315E4A">
          <w:rPr>
            <w:rFonts w:ascii="Times New Roman" w:hAnsi="Times New Roman" w:cs="Times New Roman"/>
            <w:color w:val="5F497A" w:themeColor="accent4" w:themeShade="BF"/>
            <w:kern w:val="16"/>
            <w:rPrChange w:id="214" w:author="Mizener, Brendon J" w:date="2021-12-09T10:10:00Z">
              <w:rPr>
                <w:rFonts w:ascii="Times New Roman" w:hAnsi="Times New Roman" w:cs="Times New Roman"/>
                <w:kern w:val="16"/>
              </w:rPr>
            </w:rPrChange>
          </w:rPr>
          <w:t>similar to</w:t>
        </w:r>
        <w:proofErr w:type="gramEnd"/>
        <w:r w:rsidR="00CB277A" w:rsidRPr="00315E4A">
          <w:rPr>
            <w:rFonts w:ascii="Times New Roman" w:hAnsi="Times New Roman" w:cs="Times New Roman"/>
            <w:color w:val="5F497A" w:themeColor="accent4" w:themeShade="BF"/>
            <w:kern w:val="16"/>
            <w:rPrChange w:id="215" w:author="Mizener, Brendon J" w:date="2021-12-09T10:10:00Z">
              <w:rPr>
                <w:rFonts w:ascii="Times New Roman" w:hAnsi="Times New Roman" w:cs="Times New Roman"/>
                <w:kern w:val="16"/>
              </w:rPr>
            </w:rPrChange>
          </w:rPr>
          <w:t xml:space="preserve"> Principal Components Analysis (PCA) but </w:t>
        </w:r>
        <w:del w:id="216" w:author="Hervé" w:date="2021-11-09T16:35:00Z">
          <w:r w:rsidR="00CB277A" w:rsidRPr="00315E4A" w:rsidDel="00023677">
            <w:rPr>
              <w:rFonts w:ascii="Times New Roman" w:hAnsi="Times New Roman" w:cs="Times New Roman"/>
              <w:color w:val="5F497A" w:themeColor="accent4" w:themeShade="BF"/>
              <w:kern w:val="16"/>
              <w:rPrChange w:id="217" w:author="Mizener, Brendon J" w:date="2021-12-09T10:10:00Z">
                <w:rPr>
                  <w:rFonts w:ascii="Times New Roman" w:hAnsi="Times New Roman" w:cs="Times New Roman"/>
                  <w:kern w:val="16"/>
                </w:rPr>
              </w:rPrChange>
            </w:rPr>
            <w:delText>can be</w:delText>
          </w:r>
        </w:del>
      </w:ins>
      <w:ins w:id="218" w:author="Hervé" w:date="2021-11-09T16:35:00Z">
        <w:r w:rsidR="00023677" w:rsidRPr="00315E4A">
          <w:rPr>
            <w:rFonts w:ascii="Times New Roman" w:hAnsi="Times New Roman" w:cs="Times New Roman"/>
            <w:color w:val="5F497A" w:themeColor="accent4" w:themeShade="BF"/>
            <w:kern w:val="16"/>
            <w:rPrChange w:id="219" w:author="Mizener, Brendon J" w:date="2021-12-09T10:10:00Z">
              <w:rPr>
                <w:rFonts w:ascii="Times New Roman" w:hAnsi="Times New Roman" w:cs="Times New Roman"/>
                <w:kern w:val="16"/>
              </w:rPr>
            </w:rPrChange>
          </w:rPr>
          <w:t>is</w:t>
        </w:r>
      </w:ins>
      <w:ins w:id="220" w:author="Mizener, Brendon J" w:date="2021-11-02T12:37:00Z">
        <w:r w:rsidR="00CB277A" w:rsidRPr="00315E4A">
          <w:rPr>
            <w:rFonts w:ascii="Times New Roman" w:hAnsi="Times New Roman" w:cs="Times New Roman"/>
            <w:color w:val="5F497A" w:themeColor="accent4" w:themeShade="BF"/>
            <w:kern w:val="16"/>
            <w:rPrChange w:id="221" w:author="Mizener, Brendon J" w:date="2021-12-09T10:10:00Z">
              <w:rPr>
                <w:rFonts w:ascii="Times New Roman" w:hAnsi="Times New Roman" w:cs="Times New Roman"/>
                <w:kern w:val="16"/>
              </w:rPr>
            </w:rPrChange>
          </w:rPr>
          <w:t xml:space="preserve"> performed on qualitative data. </w:t>
        </w:r>
      </w:ins>
      <w:ins w:id="222" w:author="Mizener, Brendon J" w:date="2021-11-10T14:36:00Z">
        <w:r w:rsidR="00593286" w:rsidRPr="00315E4A">
          <w:rPr>
            <w:rFonts w:ascii="Times New Roman" w:hAnsi="Times New Roman" w:cs="Times New Roman"/>
            <w:color w:val="5F497A" w:themeColor="accent4" w:themeShade="BF"/>
            <w:kern w:val="16"/>
            <w:rPrChange w:id="223" w:author="Mizener, Brendon J" w:date="2021-12-09T10:10:00Z">
              <w:rPr>
                <w:rFonts w:ascii="Times New Roman" w:hAnsi="Times New Roman" w:cs="Times New Roman"/>
                <w:kern w:val="16"/>
              </w:rPr>
            </w:rPrChange>
          </w:rPr>
          <w:t xml:space="preserve"> </w:t>
        </w:r>
      </w:ins>
      <w:ins w:id="224" w:author="Hervé" w:date="2021-11-09T16:40:00Z">
        <w:del w:id="225" w:author="Mizener, Brendon J" w:date="2021-11-10T14:32:00Z">
          <w:r w:rsidR="00CD47E2" w:rsidRPr="00315E4A" w:rsidDel="009265BF">
            <w:rPr>
              <w:rFonts w:ascii="Times New Roman" w:hAnsi="Times New Roman" w:cs="Times New Roman"/>
              <w:color w:val="5F497A" w:themeColor="accent4" w:themeShade="BF"/>
              <w:kern w:val="16"/>
              <w:rPrChange w:id="226" w:author="Mizener, Brendon J" w:date="2021-12-09T10:10:00Z">
                <w:rPr>
                  <w:rFonts w:ascii="Times New Roman" w:hAnsi="Times New Roman" w:cs="Times New Roman"/>
                  <w:kern w:val="16"/>
                </w:rPr>
              </w:rPrChange>
            </w:rPr>
            <w:delText>S</w:delText>
          </w:r>
        </w:del>
      </w:ins>
      <w:ins w:id="227" w:author="Mizener, Brendon J" w:date="2021-11-10T14:32:00Z">
        <w:r w:rsidR="009265BF" w:rsidRPr="00315E4A">
          <w:rPr>
            <w:rFonts w:ascii="Times New Roman" w:hAnsi="Times New Roman" w:cs="Times New Roman"/>
            <w:color w:val="5F497A" w:themeColor="accent4" w:themeShade="BF"/>
            <w:kern w:val="16"/>
            <w:rPrChange w:id="228" w:author="Mizener, Brendon J" w:date="2021-12-09T10:10:00Z">
              <w:rPr>
                <w:rFonts w:ascii="Times New Roman" w:hAnsi="Times New Roman" w:cs="Times New Roman"/>
                <w:kern w:val="16"/>
              </w:rPr>
            </w:rPrChange>
          </w:rPr>
          <w:t>S</w:t>
        </w:r>
      </w:ins>
      <w:ins w:id="229" w:author="Hervé" w:date="2021-11-09T16:40:00Z">
        <w:r w:rsidR="00CD47E2" w:rsidRPr="00315E4A">
          <w:rPr>
            <w:rFonts w:ascii="Times New Roman" w:hAnsi="Times New Roman" w:cs="Times New Roman"/>
            <w:color w:val="5F497A" w:themeColor="accent4" w:themeShade="BF"/>
            <w:kern w:val="16"/>
            <w:rPrChange w:id="230" w:author="Mizener, Brendon J" w:date="2021-12-09T10:10:00Z">
              <w:rPr>
                <w:rFonts w:ascii="Times New Roman" w:hAnsi="Times New Roman" w:cs="Times New Roman"/>
                <w:kern w:val="16"/>
              </w:rPr>
            </w:rPrChange>
          </w:rPr>
          <w:t xml:space="preserve">pecifically, </w:t>
        </w:r>
      </w:ins>
      <w:ins w:id="231" w:author="Hervé" w:date="2021-12-15T18:36:00Z">
        <w:r w:rsidR="005B72F1">
          <w:rPr>
            <w:rFonts w:ascii="Times New Roman" w:hAnsi="Times New Roman" w:cs="Times New Roman"/>
            <w:color w:val="5F497A" w:themeColor="accent4" w:themeShade="BF"/>
            <w:kern w:val="16"/>
          </w:rPr>
          <w:t xml:space="preserve">just </w:t>
        </w:r>
      </w:ins>
      <w:ins w:id="232" w:author="Hervé" w:date="2021-12-15T18:37:00Z">
        <w:r w:rsidR="005B72F1">
          <w:rPr>
            <w:rFonts w:ascii="Times New Roman" w:hAnsi="Times New Roman" w:cs="Times New Roman"/>
            <w:color w:val="5F497A" w:themeColor="accent4" w:themeShade="BF"/>
            <w:kern w:val="16"/>
          </w:rPr>
          <w:t xml:space="preserve">like PCA, </w:t>
        </w:r>
      </w:ins>
      <w:r w:rsidRPr="00315E4A">
        <w:rPr>
          <w:rFonts w:ascii="Times New Roman" w:hAnsi="Times New Roman" w:cs="Times New Roman"/>
          <w:color w:val="5F497A" w:themeColor="accent4" w:themeShade="BF"/>
          <w:kern w:val="16"/>
          <w:rPrChange w:id="233" w:author="Mizener, Brendon J" w:date="2021-12-09T10:10:00Z">
            <w:rPr>
              <w:rFonts w:ascii="Times New Roman" w:hAnsi="Times New Roman" w:cs="Times New Roman"/>
              <w:kern w:val="16"/>
            </w:rPr>
          </w:rPrChange>
        </w:rPr>
        <w:t>CA analyzes</w:t>
      </w:r>
      <w:del w:id="234" w:author="Hervé" w:date="2021-11-09T16:41:00Z">
        <w:r w:rsidRPr="00315E4A" w:rsidDel="00FE76DF">
          <w:rPr>
            <w:rFonts w:ascii="Times New Roman" w:hAnsi="Times New Roman" w:cs="Times New Roman"/>
            <w:color w:val="5F497A" w:themeColor="accent4" w:themeShade="BF"/>
            <w:kern w:val="16"/>
            <w:rPrChange w:id="235" w:author="Mizener, Brendon J" w:date="2021-12-09T10:10:00Z">
              <w:rPr>
                <w:rFonts w:ascii="Times New Roman" w:hAnsi="Times New Roman" w:cs="Times New Roman"/>
                <w:kern w:val="16"/>
              </w:rPr>
            </w:rPrChange>
          </w:rPr>
          <w:delText xml:space="preserve"> a</w:delText>
        </w:r>
      </w:del>
      <w:ins w:id="236" w:author="Hervé" w:date="2021-11-09T16:50:00Z">
        <w:r w:rsidR="00166057" w:rsidRPr="00315E4A">
          <w:rPr>
            <w:rFonts w:ascii="Times New Roman" w:hAnsi="Times New Roman" w:cs="Times New Roman"/>
            <w:color w:val="5F497A" w:themeColor="accent4" w:themeShade="BF"/>
            <w:kern w:val="16"/>
            <w:rPrChange w:id="237" w:author="Mizener, Brendon J" w:date="2021-12-09T10:10:00Z">
              <w:rPr>
                <w:rFonts w:ascii="Times New Roman" w:hAnsi="Times New Roman" w:cs="Times New Roman"/>
                <w:kern w:val="16"/>
              </w:rPr>
            </w:rPrChange>
          </w:rPr>
          <w:t xml:space="preserve"> a </w:t>
        </w:r>
      </w:ins>
      <w:r w:rsidRPr="00315E4A">
        <w:rPr>
          <w:rFonts w:ascii="Times New Roman" w:hAnsi="Times New Roman" w:cs="Times New Roman"/>
          <w:color w:val="5F497A" w:themeColor="accent4" w:themeShade="BF"/>
          <w:kern w:val="16"/>
          <w:rPrChange w:id="238" w:author="Mizener, Brendon J" w:date="2021-12-09T10:10:00Z">
            <w:rPr>
              <w:rFonts w:ascii="Times New Roman" w:hAnsi="Times New Roman" w:cs="Times New Roman"/>
              <w:kern w:val="16"/>
            </w:rPr>
          </w:rPrChange>
        </w:rPr>
        <w:t xml:space="preserve"> contingency table</w:t>
      </w:r>
      <w:ins w:id="239" w:author="Hervé" w:date="2021-11-09T16:40:00Z">
        <w:r w:rsidR="00CD47E2" w:rsidRPr="00315E4A">
          <w:rPr>
            <w:rFonts w:ascii="Times New Roman" w:hAnsi="Times New Roman" w:cs="Times New Roman"/>
            <w:color w:val="5F497A" w:themeColor="accent4" w:themeShade="BF"/>
            <w:kern w:val="16"/>
            <w:rPrChange w:id="240" w:author="Mizener, Brendon J" w:date="2021-12-09T10:10:00Z">
              <w:rPr>
                <w:rFonts w:ascii="Times New Roman" w:hAnsi="Times New Roman" w:cs="Times New Roman"/>
                <w:kern w:val="16"/>
              </w:rPr>
            </w:rPrChange>
          </w:rPr>
          <w:t xml:space="preserve"> </w:t>
        </w:r>
      </w:ins>
      <w:del w:id="241" w:author="Hervé" w:date="2021-11-09T16:40:00Z">
        <w:r w:rsidRPr="00315E4A" w:rsidDel="00CD47E2">
          <w:rPr>
            <w:rFonts w:ascii="Times New Roman" w:hAnsi="Times New Roman" w:cs="Times New Roman"/>
            <w:color w:val="5F497A" w:themeColor="accent4" w:themeShade="BF"/>
            <w:kern w:val="16"/>
            <w:rPrChange w:id="242" w:author="Mizener, Brendon J" w:date="2021-12-09T10:10:00Z">
              <w:rPr>
                <w:rFonts w:ascii="Times New Roman" w:hAnsi="Times New Roman" w:cs="Times New Roman"/>
                <w:kern w:val="16"/>
              </w:rPr>
            </w:rPrChange>
          </w:rPr>
          <w:delText xml:space="preserve">, </w:delText>
        </w:r>
      </w:del>
      <w:del w:id="243" w:author="Hervé" w:date="2021-11-09T16:41:00Z">
        <w:r w:rsidRPr="00315E4A" w:rsidDel="00FE76DF">
          <w:rPr>
            <w:rFonts w:ascii="Times New Roman" w:hAnsi="Times New Roman" w:cs="Times New Roman"/>
            <w:color w:val="5F497A" w:themeColor="accent4" w:themeShade="BF"/>
            <w:kern w:val="16"/>
            <w:rPrChange w:id="244" w:author="Mizener, Brendon J" w:date="2021-12-09T10:10:00Z">
              <w:rPr>
                <w:rFonts w:ascii="Times New Roman" w:hAnsi="Times New Roman" w:cs="Times New Roman"/>
                <w:kern w:val="16"/>
              </w:rPr>
            </w:rPrChange>
          </w:rPr>
          <w:delText>or any data structured similarly, and</w:delText>
        </w:r>
      </w:del>
      <w:del w:id="245" w:author="Hervé" w:date="2021-12-15T18:36:00Z">
        <w:r w:rsidRPr="00315E4A" w:rsidDel="005B72F1">
          <w:rPr>
            <w:rFonts w:ascii="Times New Roman" w:hAnsi="Times New Roman" w:cs="Times New Roman"/>
            <w:color w:val="5F497A" w:themeColor="accent4" w:themeShade="BF"/>
            <w:kern w:val="16"/>
            <w:rPrChange w:id="246" w:author="Mizener, Brendon J" w:date="2021-12-09T10:10:00Z">
              <w:rPr>
                <w:rFonts w:ascii="Times New Roman" w:hAnsi="Times New Roman" w:cs="Times New Roman"/>
                <w:kern w:val="16"/>
              </w:rPr>
            </w:rPrChange>
          </w:rPr>
          <w:delText xml:space="preserve"> </w:delText>
        </w:r>
      </w:del>
      <w:ins w:id="247" w:author="Hervé" w:date="2021-11-09T16:41:00Z">
        <w:r w:rsidR="00FE76DF" w:rsidRPr="00315E4A">
          <w:rPr>
            <w:rFonts w:ascii="Times New Roman" w:hAnsi="Times New Roman" w:cs="Times New Roman"/>
            <w:color w:val="5F497A" w:themeColor="accent4" w:themeShade="BF"/>
            <w:kern w:val="16"/>
            <w:rPrChange w:id="248" w:author="Mizener, Brendon J" w:date="2021-12-09T10:10:00Z">
              <w:rPr>
                <w:rFonts w:ascii="Times New Roman" w:hAnsi="Times New Roman" w:cs="Times New Roman"/>
                <w:kern w:val="16"/>
              </w:rPr>
            </w:rPrChange>
          </w:rPr>
          <w:t xml:space="preserve">by computing components </w:t>
        </w:r>
      </w:ins>
      <w:ins w:id="249" w:author="Hervé" w:date="2021-11-09T16:49:00Z">
        <w:r w:rsidR="00166057" w:rsidRPr="00315E4A">
          <w:rPr>
            <w:rFonts w:ascii="Times New Roman" w:hAnsi="Times New Roman" w:cs="Times New Roman"/>
            <w:color w:val="5F497A" w:themeColor="accent4" w:themeShade="BF"/>
            <w:kern w:val="16"/>
            <w:rPrChange w:id="250" w:author="Mizener, Brendon J" w:date="2021-12-09T10:10:00Z">
              <w:rPr>
                <w:rFonts w:ascii="Times New Roman" w:hAnsi="Times New Roman" w:cs="Times New Roman"/>
                <w:kern w:val="16"/>
              </w:rPr>
            </w:rPrChange>
          </w:rPr>
          <w:t>(</w:t>
        </w:r>
      </w:ins>
      <w:ins w:id="251" w:author="Hervé" w:date="2021-12-15T18:37:00Z">
        <w:r w:rsidR="005B72F1">
          <w:rPr>
            <w:rFonts w:ascii="Times New Roman" w:hAnsi="Times New Roman" w:cs="Times New Roman"/>
            <w:color w:val="5F497A" w:themeColor="accent4" w:themeShade="BF"/>
            <w:kern w:val="16"/>
          </w:rPr>
          <w:t>w</w:t>
        </w:r>
      </w:ins>
      <w:ins w:id="252" w:author="Mizener, Brendon J" w:date="2021-12-15T13:10:00Z">
        <w:r w:rsidR="00D178B9">
          <w:rPr>
            <w:rFonts w:ascii="Times New Roman" w:hAnsi="Times New Roman" w:cs="Times New Roman"/>
            <w:color w:val="5F497A" w:themeColor="accent4" w:themeShade="BF"/>
            <w:kern w:val="16"/>
          </w:rPr>
          <w:t>h</w:t>
        </w:r>
      </w:ins>
      <w:ins w:id="253" w:author="Hervé" w:date="2021-12-15T18:37:00Z">
        <w:r w:rsidR="005B72F1">
          <w:rPr>
            <w:rFonts w:ascii="Times New Roman" w:hAnsi="Times New Roman" w:cs="Times New Roman"/>
            <w:color w:val="5F497A" w:themeColor="accent4" w:themeShade="BF"/>
            <w:kern w:val="16"/>
          </w:rPr>
          <w:t xml:space="preserve">ose number is </w:t>
        </w:r>
        <w:r w:rsidR="005B72F1" w:rsidRPr="00D11DD1">
          <w:rPr>
            <w:rFonts w:ascii="Times New Roman" w:hAnsi="Times New Roman" w:cs="Times New Roman"/>
            <w:color w:val="5F497A" w:themeColor="accent4" w:themeShade="BF"/>
            <w:kern w:val="16"/>
          </w:rPr>
          <w:t xml:space="preserve">the lesser of </w:t>
        </w:r>
        <w:r w:rsidR="005B72F1" w:rsidRPr="00D11DD1">
          <w:rPr>
            <w:rFonts w:ascii="Times New Roman" w:hAnsi="Times New Roman" w:cs="Times New Roman"/>
            <w:i/>
            <w:iCs/>
            <w:color w:val="5F497A" w:themeColor="accent4" w:themeShade="BF"/>
            <w:kern w:val="16"/>
          </w:rPr>
          <w:t xml:space="preserve">I </w:t>
        </w:r>
        <w:r w:rsidR="005B72F1" w:rsidRPr="00D11DD1">
          <w:rPr>
            <w:rFonts w:ascii="Times New Roman" w:hAnsi="Times New Roman" w:cs="Times New Roman"/>
            <w:color w:val="5F497A" w:themeColor="accent4" w:themeShade="BF"/>
            <w:kern w:val="16"/>
          </w:rPr>
          <w:t xml:space="preserve">–1 and </w:t>
        </w:r>
        <w:r w:rsidR="005B72F1" w:rsidRPr="00D11DD1">
          <w:rPr>
            <w:rFonts w:ascii="Times New Roman" w:hAnsi="Times New Roman" w:cs="Times New Roman"/>
            <w:i/>
            <w:iCs/>
            <w:color w:val="5F497A" w:themeColor="accent4" w:themeShade="BF"/>
            <w:kern w:val="16"/>
          </w:rPr>
          <w:t xml:space="preserve">J – </w:t>
        </w:r>
        <w:r w:rsidR="005B72F1" w:rsidRPr="00D11DD1">
          <w:rPr>
            <w:rFonts w:ascii="Times New Roman" w:hAnsi="Times New Roman" w:cs="Times New Roman"/>
            <w:color w:val="5F497A" w:themeColor="accent4" w:themeShade="BF"/>
            <w:kern w:val="16"/>
          </w:rPr>
          <w:t xml:space="preserve">1, where </w:t>
        </w:r>
        <w:r w:rsidR="005B72F1" w:rsidRPr="00D11DD1">
          <w:rPr>
            <w:rFonts w:ascii="Times New Roman" w:hAnsi="Times New Roman" w:cs="Times New Roman"/>
            <w:i/>
            <w:iCs/>
            <w:color w:val="5F497A" w:themeColor="accent4" w:themeShade="BF"/>
            <w:kern w:val="16"/>
          </w:rPr>
          <w:t>I</w:t>
        </w:r>
        <w:r w:rsidR="005B72F1" w:rsidRPr="00D11DD1">
          <w:rPr>
            <w:rFonts w:ascii="Times New Roman" w:hAnsi="Times New Roman" w:cs="Times New Roman"/>
            <w:color w:val="5F497A" w:themeColor="accent4" w:themeShade="BF"/>
            <w:kern w:val="16"/>
          </w:rPr>
          <w:t xml:space="preserve"> is the number of rows and </w:t>
        </w:r>
        <w:r w:rsidR="005B72F1" w:rsidRPr="00D11DD1">
          <w:rPr>
            <w:rFonts w:ascii="Times New Roman" w:hAnsi="Times New Roman" w:cs="Times New Roman"/>
            <w:i/>
            <w:iCs/>
            <w:color w:val="5F497A" w:themeColor="accent4" w:themeShade="BF"/>
            <w:kern w:val="16"/>
          </w:rPr>
          <w:t xml:space="preserve">J </w:t>
        </w:r>
        <w:r w:rsidR="005B72F1" w:rsidRPr="00D11DD1">
          <w:rPr>
            <w:rFonts w:ascii="Times New Roman" w:hAnsi="Times New Roman" w:cs="Times New Roman"/>
            <w:color w:val="5F497A" w:themeColor="accent4" w:themeShade="BF"/>
            <w:kern w:val="16"/>
          </w:rPr>
          <w:t>is the number of columns</w:t>
        </w:r>
      </w:ins>
      <w:ins w:id="254" w:author="Hervé" w:date="2021-11-09T16:49:00Z">
        <w:r w:rsidR="00166057" w:rsidRPr="00315E4A">
          <w:rPr>
            <w:rFonts w:ascii="Times New Roman" w:hAnsi="Times New Roman" w:cs="Times New Roman"/>
            <w:color w:val="5F497A" w:themeColor="accent4" w:themeShade="BF"/>
            <w:kern w:val="16"/>
            <w:rPrChange w:id="255" w:author="Mizener, Brendon J" w:date="2021-12-09T10:10:00Z">
              <w:rPr>
                <w:rFonts w:ascii="Times New Roman" w:hAnsi="Times New Roman" w:cs="Times New Roman"/>
                <w:kern w:val="16"/>
              </w:rPr>
            </w:rPrChange>
          </w:rPr>
          <w:t xml:space="preserve">) </w:t>
        </w:r>
      </w:ins>
      <w:del w:id="256" w:author="Hervé" w:date="2021-11-09T16:42:00Z">
        <w:r w:rsidRPr="00315E4A" w:rsidDel="00FE76DF">
          <w:rPr>
            <w:rFonts w:ascii="Times New Roman" w:hAnsi="Times New Roman" w:cs="Times New Roman"/>
            <w:color w:val="5F497A" w:themeColor="accent4" w:themeShade="BF"/>
            <w:kern w:val="16"/>
            <w:rPrChange w:id="257" w:author="Mizener, Brendon J" w:date="2021-12-09T10:10:00Z">
              <w:rPr>
                <w:rFonts w:ascii="Times New Roman" w:hAnsi="Times New Roman" w:cs="Times New Roman"/>
                <w:kern w:val="16"/>
              </w:rPr>
            </w:rPrChange>
          </w:rPr>
          <w:delText xml:space="preserve">computes </w:delText>
        </w:r>
      </w:del>
      <w:ins w:id="258" w:author="Hervé" w:date="2021-11-09T16:42:00Z">
        <w:r w:rsidR="00FE76DF" w:rsidRPr="00315E4A">
          <w:rPr>
            <w:rFonts w:ascii="Times New Roman" w:hAnsi="Times New Roman" w:cs="Times New Roman"/>
            <w:color w:val="5F497A" w:themeColor="accent4" w:themeShade="BF"/>
            <w:kern w:val="16"/>
            <w:rPrChange w:id="259" w:author="Mizener, Brendon J" w:date="2021-12-09T10:10:00Z">
              <w:rPr>
                <w:rFonts w:ascii="Times New Roman" w:hAnsi="Times New Roman" w:cs="Times New Roman"/>
                <w:kern w:val="16"/>
              </w:rPr>
            </w:rPrChange>
          </w:rPr>
          <w:t xml:space="preserve">that capture </w:t>
        </w:r>
      </w:ins>
      <w:r w:rsidRPr="00315E4A">
        <w:rPr>
          <w:rFonts w:ascii="Times New Roman" w:hAnsi="Times New Roman" w:cs="Times New Roman"/>
          <w:color w:val="5F497A" w:themeColor="accent4" w:themeShade="BF"/>
          <w:kern w:val="16"/>
          <w:rPrChange w:id="260" w:author="Mizener, Brendon J" w:date="2021-12-09T10:10:00Z">
            <w:rPr>
              <w:rFonts w:ascii="Times New Roman" w:hAnsi="Times New Roman" w:cs="Times New Roman"/>
              <w:kern w:val="16"/>
            </w:rPr>
          </w:rPrChange>
        </w:rPr>
        <w:t xml:space="preserve">the relationships </w:t>
      </w:r>
      <w:del w:id="261" w:author="Hervé" w:date="2021-11-09T16:42:00Z">
        <w:r w:rsidRPr="00315E4A" w:rsidDel="00FE76DF">
          <w:rPr>
            <w:rFonts w:ascii="Times New Roman" w:hAnsi="Times New Roman" w:cs="Times New Roman"/>
            <w:color w:val="5F497A" w:themeColor="accent4" w:themeShade="BF"/>
            <w:kern w:val="16"/>
            <w:rPrChange w:id="262" w:author="Mizener, Brendon J" w:date="2021-12-09T10:10:00Z">
              <w:rPr>
                <w:rFonts w:ascii="Times New Roman" w:hAnsi="Times New Roman" w:cs="Times New Roman"/>
                <w:kern w:val="16"/>
              </w:rPr>
            </w:rPrChange>
          </w:rPr>
          <w:delText xml:space="preserve">between </w:delText>
        </w:r>
      </w:del>
      <w:ins w:id="263" w:author="Hervé" w:date="2021-11-09T16:42:00Z">
        <w:r w:rsidR="00FE76DF" w:rsidRPr="00315E4A">
          <w:rPr>
            <w:rFonts w:ascii="Times New Roman" w:hAnsi="Times New Roman" w:cs="Times New Roman"/>
            <w:color w:val="5F497A" w:themeColor="accent4" w:themeShade="BF"/>
            <w:kern w:val="16"/>
            <w:rPrChange w:id="264" w:author="Mizener, Brendon J" w:date="2021-12-09T10:10:00Z">
              <w:rPr>
                <w:rFonts w:ascii="Times New Roman" w:hAnsi="Times New Roman" w:cs="Times New Roman"/>
                <w:kern w:val="16"/>
              </w:rPr>
            </w:rPrChange>
          </w:rPr>
          <w:t>within</w:t>
        </w:r>
      </w:ins>
      <w:ins w:id="265" w:author="Hervé" w:date="2021-11-09T16:43:00Z">
        <w:r w:rsidR="00FE76DF" w:rsidRPr="00315E4A">
          <w:rPr>
            <w:rFonts w:ascii="Times New Roman" w:hAnsi="Times New Roman" w:cs="Times New Roman"/>
            <w:color w:val="5F497A" w:themeColor="accent4" w:themeShade="BF"/>
            <w:kern w:val="16"/>
            <w:rPrChange w:id="266" w:author="Mizener, Brendon J" w:date="2021-12-09T10:10:00Z">
              <w:rPr>
                <w:rFonts w:ascii="Times New Roman" w:hAnsi="Times New Roman" w:cs="Times New Roman"/>
                <w:kern w:val="16"/>
              </w:rPr>
            </w:rPrChange>
          </w:rPr>
          <w:t>,</w:t>
        </w:r>
      </w:ins>
      <w:ins w:id="267" w:author="Hervé" w:date="2021-11-09T16:42:00Z">
        <w:r w:rsidR="00FE76DF" w:rsidRPr="00315E4A">
          <w:rPr>
            <w:rFonts w:ascii="Times New Roman" w:hAnsi="Times New Roman" w:cs="Times New Roman"/>
            <w:color w:val="5F497A" w:themeColor="accent4" w:themeShade="BF"/>
            <w:kern w:val="16"/>
            <w:rPrChange w:id="268" w:author="Mizener, Brendon J" w:date="2021-12-09T10:10:00Z">
              <w:rPr>
                <w:rFonts w:ascii="Times New Roman" w:hAnsi="Times New Roman" w:cs="Times New Roman"/>
                <w:kern w:val="16"/>
              </w:rPr>
            </w:rPrChange>
          </w:rPr>
          <w:t xml:space="preserve"> respectively</w:t>
        </w:r>
      </w:ins>
      <w:ins w:id="269" w:author="Hervé" w:date="2021-11-09T16:43:00Z">
        <w:r w:rsidR="00FE76DF" w:rsidRPr="00315E4A">
          <w:rPr>
            <w:rFonts w:ascii="Times New Roman" w:hAnsi="Times New Roman" w:cs="Times New Roman"/>
            <w:color w:val="5F497A" w:themeColor="accent4" w:themeShade="BF"/>
            <w:kern w:val="16"/>
            <w:rPrChange w:id="270" w:author="Mizener, Brendon J" w:date="2021-12-09T10:10:00Z">
              <w:rPr>
                <w:rFonts w:ascii="Times New Roman" w:hAnsi="Times New Roman" w:cs="Times New Roman"/>
                <w:kern w:val="16"/>
              </w:rPr>
            </w:rPrChange>
          </w:rPr>
          <w:t>, the</w:t>
        </w:r>
      </w:ins>
      <w:ins w:id="271" w:author="Hervé" w:date="2021-11-09T16:42:00Z">
        <w:r w:rsidR="00FE76DF" w:rsidRPr="00315E4A">
          <w:rPr>
            <w:rFonts w:ascii="Times New Roman" w:hAnsi="Times New Roman" w:cs="Times New Roman"/>
            <w:color w:val="5F497A" w:themeColor="accent4" w:themeShade="BF"/>
            <w:kern w:val="16"/>
            <w:rPrChange w:id="272" w:author="Mizener, Brendon J" w:date="2021-12-09T10:10:00Z">
              <w:rPr>
                <w:rFonts w:ascii="Times New Roman" w:hAnsi="Times New Roman" w:cs="Times New Roman"/>
                <w:kern w:val="16"/>
              </w:rPr>
            </w:rPrChange>
          </w:rPr>
          <w:t xml:space="preserve"> </w:t>
        </w:r>
      </w:ins>
      <w:r w:rsidRPr="00315E4A">
        <w:rPr>
          <w:rFonts w:ascii="Times New Roman" w:hAnsi="Times New Roman" w:cs="Times New Roman"/>
          <w:color w:val="5F497A" w:themeColor="accent4" w:themeShade="BF"/>
          <w:kern w:val="16"/>
          <w:rPrChange w:id="273" w:author="Mizener, Brendon J" w:date="2021-12-09T10:10:00Z">
            <w:rPr>
              <w:rFonts w:ascii="Times New Roman" w:hAnsi="Times New Roman" w:cs="Times New Roman"/>
              <w:kern w:val="16"/>
            </w:rPr>
          </w:rPrChange>
        </w:rPr>
        <w:t>rows (observations) and columns (variables)</w:t>
      </w:r>
      <w:ins w:id="274" w:author="Hervé" w:date="2021-11-09T16:43:00Z">
        <w:r w:rsidR="00FE76DF" w:rsidRPr="00315E4A">
          <w:rPr>
            <w:rFonts w:ascii="Times New Roman" w:hAnsi="Times New Roman" w:cs="Times New Roman"/>
            <w:color w:val="5F497A" w:themeColor="accent4" w:themeShade="BF"/>
            <w:kern w:val="16"/>
            <w:rPrChange w:id="275" w:author="Mizener, Brendon J" w:date="2021-12-09T10:10:00Z">
              <w:rPr>
                <w:rFonts w:ascii="Times New Roman" w:hAnsi="Times New Roman" w:cs="Times New Roman"/>
                <w:kern w:val="16"/>
              </w:rPr>
            </w:rPrChange>
          </w:rPr>
          <w:t xml:space="preserve"> of the data table</w:t>
        </w:r>
      </w:ins>
      <w:del w:id="276" w:author="Hervé" w:date="2021-11-09T16:42:00Z">
        <w:r w:rsidRPr="00315E4A" w:rsidDel="00FE76DF">
          <w:rPr>
            <w:rFonts w:ascii="Times New Roman" w:hAnsi="Times New Roman" w:cs="Times New Roman"/>
            <w:color w:val="5F497A" w:themeColor="accent4" w:themeShade="BF"/>
            <w:kern w:val="16"/>
            <w:rPrChange w:id="277" w:author="Mizener, Brendon J" w:date="2021-12-09T10:10:00Z">
              <w:rPr>
                <w:rFonts w:ascii="Times New Roman" w:hAnsi="Times New Roman" w:cs="Times New Roman"/>
                <w:kern w:val="16"/>
              </w:rPr>
            </w:rPrChange>
          </w:rPr>
          <w:delText>;</w:delText>
        </w:r>
      </w:del>
      <w:ins w:id="278" w:author="Hervé" w:date="2021-11-09T16:42:00Z">
        <w:r w:rsidR="00FE76DF" w:rsidRPr="00315E4A">
          <w:rPr>
            <w:rFonts w:ascii="Times New Roman" w:hAnsi="Times New Roman" w:cs="Times New Roman"/>
            <w:color w:val="5F497A" w:themeColor="accent4" w:themeShade="BF"/>
            <w:kern w:val="16"/>
            <w:rPrChange w:id="279" w:author="Mizener, Brendon J" w:date="2021-12-09T10:10:00Z">
              <w:rPr>
                <w:rFonts w:ascii="Times New Roman" w:hAnsi="Times New Roman" w:cs="Times New Roman"/>
                <w:kern w:val="16"/>
              </w:rPr>
            </w:rPrChange>
          </w:rPr>
          <w:t>—</w:t>
        </w:r>
      </w:ins>
      <w:del w:id="280" w:author="Hervé" w:date="2021-11-09T16:42:00Z">
        <w:r w:rsidRPr="00315E4A" w:rsidDel="00FE76DF">
          <w:rPr>
            <w:rFonts w:ascii="Times New Roman" w:hAnsi="Times New Roman" w:cs="Times New Roman"/>
            <w:color w:val="5F497A" w:themeColor="accent4" w:themeShade="BF"/>
            <w:kern w:val="16"/>
            <w:rPrChange w:id="281" w:author="Mizener, Brendon J" w:date="2021-12-09T10:10:00Z">
              <w:rPr>
                <w:rFonts w:ascii="Times New Roman" w:hAnsi="Times New Roman" w:cs="Times New Roman"/>
                <w:kern w:val="16"/>
              </w:rPr>
            </w:rPrChange>
          </w:rPr>
          <w:delText xml:space="preserve"> </w:delText>
        </w:r>
      </w:del>
      <w:r w:rsidRPr="00315E4A">
        <w:rPr>
          <w:rFonts w:ascii="Times New Roman" w:hAnsi="Times New Roman" w:cs="Times New Roman"/>
          <w:color w:val="5F497A" w:themeColor="accent4" w:themeShade="BF"/>
          <w:kern w:val="16"/>
          <w:rPrChange w:id="282" w:author="Mizener, Brendon J" w:date="2021-12-09T10:10:00Z">
            <w:rPr>
              <w:rFonts w:ascii="Times New Roman" w:hAnsi="Times New Roman" w:cs="Times New Roman"/>
              <w:kern w:val="16"/>
            </w:rPr>
          </w:rPrChange>
        </w:rPr>
        <w:t>in our case between musical excerpts and descriptors</w:t>
      </w:r>
      <w:ins w:id="283" w:author="Mizener, Brendon J" w:date="2021-12-02T17:06:00Z">
        <w:del w:id="284" w:author="Hervé" w:date="2021-12-15T18:36:00Z">
          <w:r w:rsidR="00BE74D3" w:rsidRPr="00315E4A" w:rsidDel="005B72F1">
            <w:rPr>
              <w:rFonts w:ascii="Times New Roman" w:hAnsi="Times New Roman" w:cs="Times New Roman"/>
              <w:color w:val="5F497A" w:themeColor="accent4" w:themeShade="BF"/>
              <w:kern w:val="16"/>
              <w:rPrChange w:id="285" w:author="Mizener, Brendon J" w:date="2021-12-09T10:10:00Z">
                <w:rPr>
                  <w:rFonts w:ascii="Times New Roman" w:hAnsi="Times New Roman" w:cs="Times New Roman"/>
                  <w:kern w:val="16"/>
                </w:rPr>
              </w:rPrChange>
            </w:rPr>
            <w:delText>.</w:delText>
          </w:r>
        </w:del>
      </w:ins>
      <w:del w:id="286" w:author="Hervé" w:date="2021-11-09T16:43:00Z">
        <w:r w:rsidRPr="00315E4A" w:rsidDel="00FE76DF">
          <w:rPr>
            <w:rFonts w:ascii="Times New Roman" w:hAnsi="Times New Roman" w:cs="Times New Roman"/>
            <w:color w:val="5F497A" w:themeColor="accent4" w:themeShade="BF"/>
            <w:kern w:val="16"/>
            <w:rPrChange w:id="287" w:author="Mizener, Brendon J" w:date="2021-12-09T10:10:00Z">
              <w:rPr>
                <w:rFonts w:ascii="Times New Roman" w:hAnsi="Times New Roman" w:cs="Times New Roman"/>
                <w:kern w:val="16"/>
              </w:rPr>
            </w:rPrChange>
          </w:rPr>
          <w:delText>.</w:delText>
        </w:r>
      </w:del>
      <w:del w:id="288" w:author="Hervé" w:date="2021-12-15T18:36:00Z">
        <w:r w:rsidRPr="00315E4A" w:rsidDel="005B72F1">
          <w:rPr>
            <w:rFonts w:ascii="Times New Roman" w:hAnsi="Times New Roman" w:cs="Times New Roman"/>
            <w:color w:val="5F497A" w:themeColor="accent4" w:themeShade="BF"/>
            <w:kern w:val="16"/>
            <w:rPrChange w:id="289" w:author="Mizener, Brendon J" w:date="2021-12-09T10:10:00Z">
              <w:rPr>
                <w:rFonts w:ascii="Times New Roman" w:hAnsi="Times New Roman" w:cs="Times New Roman"/>
                <w:kern w:val="16"/>
              </w:rPr>
            </w:rPrChange>
          </w:rPr>
          <w:delText xml:space="preserve"> </w:delText>
        </w:r>
      </w:del>
      <w:ins w:id="290" w:author="Mizener, Brendon J" w:date="2021-12-04T14:05:00Z">
        <w:del w:id="291" w:author="Hervé" w:date="2021-12-15T18:36:00Z">
          <w:r w:rsidR="004A0D1B" w:rsidRPr="00315E4A" w:rsidDel="005B72F1">
            <w:rPr>
              <w:rFonts w:ascii="Times New Roman" w:hAnsi="Times New Roman" w:cs="Times New Roman"/>
              <w:color w:val="5F497A" w:themeColor="accent4" w:themeShade="BF"/>
              <w:kern w:val="16"/>
              <w:rPrChange w:id="292" w:author="Mizener, Brendon J" w:date="2021-12-09T10:10:00Z">
                <w:rPr>
                  <w:rFonts w:ascii="Times New Roman" w:hAnsi="Times New Roman" w:cs="Times New Roman"/>
                  <w:kern w:val="16"/>
                </w:rPr>
              </w:rPrChange>
            </w:rPr>
            <w:delText>One</w:delText>
          </w:r>
        </w:del>
      </w:ins>
      <w:ins w:id="293" w:author="Mizener, Brendon J" w:date="2021-12-03T14:11:00Z">
        <w:del w:id="294" w:author="Hervé" w:date="2021-12-15T18:36:00Z">
          <w:r w:rsidR="00414950" w:rsidRPr="00315E4A" w:rsidDel="005B72F1">
            <w:rPr>
              <w:rFonts w:ascii="Times New Roman" w:hAnsi="Times New Roman" w:cs="Times New Roman"/>
              <w:color w:val="5F497A" w:themeColor="accent4" w:themeShade="BF"/>
              <w:kern w:val="16"/>
              <w:rPrChange w:id="295" w:author="Mizener, Brendon J" w:date="2021-12-09T10:10:00Z">
                <w:rPr>
                  <w:rFonts w:ascii="Times New Roman" w:hAnsi="Times New Roman" w:cs="Times New Roman"/>
                  <w:kern w:val="16"/>
                </w:rPr>
              </w:rPrChange>
            </w:rPr>
            <w:delText xml:space="preserve"> </w:delText>
          </w:r>
        </w:del>
      </w:ins>
      <w:ins w:id="296" w:author="Mizener, Brendon J" w:date="2021-12-04T14:05:00Z">
        <w:del w:id="297" w:author="Hervé" w:date="2021-12-15T18:36:00Z">
          <w:r w:rsidR="004A0D1B" w:rsidRPr="00315E4A" w:rsidDel="005B72F1">
            <w:rPr>
              <w:rFonts w:ascii="Times New Roman" w:hAnsi="Times New Roman" w:cs="Times New Roman"/>
              <w:color w:val="5F497A" w:themeColor="accent4" w:themeShade="BF"/>
              <w:kern w:val="16"/>
              <w:rPrChange w:id="298" w:author="Mizener, Brendon J" w:date="2021-12-09T10:10:00Z">
                <w:rPr>
                  <w:rFonts w:ascii="Times New Roman" w:hAnsi="Times New Roman" w:cs="Times New Roman"/>
                  <w:kern w:val="16"/>
                </w:rPr>
              </w:rPrChange>
            </w:rPr>
            <w:delText>helpful comment from our reviewers</w:delText>
          </w:r>
        </w:del>
      </w:ins>
      <w:ins w:id="299" w:author="Mizener, Brendon J" w:date="2021-12-03T14:11:00Z">
        <w:del w:id="300" w:author="Hervé" w:date="2021-12-15T18:36:00Z">
          <w:r w:rsidR="00414950" w:rsidRPr="00315E4A" w:rsidDel="005B72F1">
            <w:rPr>
              <w:rFonts w:ascii="Times New Roman" w:hAnsi="Times New Roman" w:cs="Times New Roman"/>
              <w:color w:val="5F497A" w:themeColor="accent4" w:themeShade="BF"/>
              <w:kern w:val="16"/>
              <w:rPrChange w:id="301" w:author="Mizener, Brendon J" w:date="2021-12-09T10:10:00Z">
                <w:rPr>
                  <w:rFonts w:ascii="Times New Roman" w:hAnsi="Times New Roman" w:cs="Times New Roman"/>
                  <w:kern w:val="16"/>
                </w:rPr>
              </w:rPrChange>
            </w:rPr>
            <w:delText xml:space="preserve"> </w:delText>
          </w:r>
        </w:del>
      </w:ins>
      <w:ins w:id="302" w:author="Mizener, Brendon J" w:date="2021-12-04T14:05:00Z">
        <w:del w:id="303" w:author="Hervé" w:date="2021-12-15T18:36:00Z">
          <w:r w:rsidR="004A0D1B" w:rsidRPr="00315E4A" w:rsidDel="005B72F1">
            <w:rPr>
              <w:rFonts w:ascii="Times New Roman" w:hAnsi="Times New Roman" w:cs="Times New Roman"/>
              <w:color w:val="5F497A" w:themeColor="accent4" w:themeShade="BF"/>
              <w:kern w:val="16"/>
              <w:rPrChange w:id="304" w:author="Mizener, Brendon J" w:date="2021-12-09T10:10:00Z">
                <w:rPr>
                  <w:rFonts w:ascii="Times New Roman" w:hAnsi="Times New Roman" w:cs="Times New Roman"/>
                  <w:kern w:val="16"/>
                </w:rPr>
              </w:rPrChange>
            </w:rPr>
            <w:delText>suggested that</w:delText>
          </w:r>
        </w:del>
      </w:ins>
      <w:ins w:id="305" w:author="Mizener, Brendon J" w:date="2021-12-03T14:11:00Z">
        <w:del w:id="306" w:author="Hervé" w:date="2021-12-15T18:36:00Z">
          <w:r w:rsidR="00414950" w:rsidRPr="00315E4A" w:rsidDel="005B72F1">
            <w:rPr>
              <w:rFonts w:ascii="Times New Roman" w:hAnsi="Times New Roman" w:cs="Times New Roman"/>
              <w:color w:val="5F497A" w:themeColor="accent4" w:themeShade="BF"/>
              <w:kern w:val="16"/>
              <w:rPrChange w:id="307" w:author="Mizener, Brendon J" w:date="2021-12-09T10:10:00Z">
                <w:rPr>
                  <w:rFonts w:ascii="Times New Roman" w:hAnsi="Times New Roman" w:cs="Times New Roman"/>
                  <w:kern w:val="16"/>
                </w:rPr>
              </w:rPrChange>
            </w:rPr>
            <w:delText xml:space="preserve"> we should note that t</w:delText>
          </w:r>
        </w:del>
      </w:ins>
      <w:ins w:id="308" w:author="Mizener, Brendon J" w:date="2021-11-02T12:32:00Z">
        <w:del w:id="309" w:author="Hervé" w:date="2021-12-15T18:36:00Z">
          <w:r w:rsidR="00CB277A" w:rsidRPr="00315E4A" w:rsidDel="005B72F1">
            <w:rPr>
              <w:rFonts w:ascii="Times New Roman" w:hAnsi="Times New Roman" w:cs="Times New Roman"/>
              <w:color w:val="5F497A" w:themeColor="accent4" w:themeShade="BF"/>
              <w:kern w:val="16"/>
              <w:rPrChange w:id="310" w:author="Mizener, Brendon J" w:date="2021-12-09T10:10:00Z">
                <w:rPr>
                  <w:rFonts w:ascii="Times New Roman" w:hAnsi="Times New Roman" w:cs="Times New Roman"/>
                  <w:kern w:val="16"/>
                </w:rPr>
              </w:rPrChange>
            </w:rPr>
            <w:delText xml:space="preserve">he </w:delText>
          </w:r>
        </w:del>
        <w:del w:id="311" w:author="Hervé" w:date="2021-12-15T18:37:00Z">
          <w:r w:rsidR="00CB277A" w:rsidRPr="00315E4A" w:rsidDel="005B72F1">
            <w:rPr>
              <w:rFonts w:ascii="Times New Roman" w:hAnsi="Times New Roman" w:cs="Times New Roman"/>
              <w:color w:val="5F497A" w:themeColor="accent4" w:themeShade="BF"/>
              <w:kern w:val="16"/>
              <w:rPrChange w:id="312" w:author="Mizener, Brendon J" w:date="2021-12-09T10:10:00Z">
                <w:rPr>
                  <w:rFonts w:ascii="Times New Roman" w:hAnsi="Times New Roman" w:cs="Times New Roman"/>
                  <w:kern w:val="16"/>
                </w:rPr>
              </w:rPrChange>
            </w:rPr>
            <w:delText xml:space="preserve">number of dimensions </w:delText>
          </w:r>
        </w:del>
        <w:del w:id="313" w:author="Hervé" w:date="2021-12-03T11:23:00Z">
          <w:r w:rsidR="00CB277A" w:rsidRPr="00315E4A" w:rsidDel="00445C34">
            <w:rPr>
              <w:rFonts w:ascii="Times New Roman" w:hAnsi="Times New Roman" w:cs="Times New Roman"/>
              <w:color w:val="5F497A" w:themeColor="accent4" w:themeShade="BF"/>
              <w:kern w:val="16"/>
              <w:rPrChange w:id="314" w:author="Mizener, Brendon J" w:date="2021-12-09T10:10:00Z">
                <w:rPr>
                  <w:rFonts w:ascii="Times New Roman" w:hAnsi="Times New Roman" w:cs="Times New Roman"/>
                  <w:kern w:val="16"/>
                </w:rPr>
              </w:rPrChange>
            </w:rPr>
            <w:delText>analyzed</w:delText>
          </w:r>
        </w:del>
        <w:del w:id="315" w:author="Hervé" w:date="2021-12-15T18:37:00Z">
          <w:r w:rsidR="00CB277A" w:rsidRPr="00315E4A" w:rsidDel="005B72F1">
            <w:rPr>
              <w:rFonts w:ascii="Times New Roman" w:hAnsi="Times New Roman" w:cs="Times New Roman"/>
              <w:color w:val="5F497A" w:themeColor="accent4" w:themeShade="BF"/>
              <w:kern w:val="16"/>
              <w:rPrChange w:id="316" w:author="Mizener, Brendon J" w:date="2021-12-09T10:10:00Z">
                <w:rPr>
                  <w:rFonts w:ascii="Times New Roman" w:hAnsi="Times New Roman" w:cs="Times New Roman"/>
                  <w:kern w:val="16"/>
                </w:rPr>
              </w:rPrChange>
            </w:rPr>
            <w:delText xml:space="preserve"> in a CA is the lesser of </w:delText>
          </w:r>
        </w:del>
        <w:del w:id="317" w:author="Hervé" w:date="2021-11-09T16:05:00Z">
          <w:r w:rsidR="00CB277A" w:rsidRPr="00315E4A" w:rsidDel="004D3B53">
            <w:rPr>
              <w:rFonts w:ascii="Times New Roman" w:hAnsi="Times New Roman" w:cs="Times New Roman"/>
              <w:i/>
              <w:iCs/>
              <w:color w:val="5F497A" w:themeColor="accent4" w:themeShade="BF"/>
              <w:kern w:val="16"/>
              <w:rPrChange w:id="318" w:author="Mizener, Brendon J" w:date="2021-12-09T10:10:00Z">
                <w:rPr>
                  <w:rFonts w:ascii="Times New Roman" w:hAnsi="Times New Roman" w:cs="Times New Roman"/>
                  <w:i/>
                  <w:iCs/>
                  <w:kern w:val="16"/>
                </w:rPr>
              </w:rPrChange>
            </w:rPr>
            <w:delText>i</w:delText>
          </w:r>
          <w:r w:rsidR="00CB277A" w:rsidRPr="00315E4A" w:rsidDel="004D3B53">
            <w:rPr>
              <w:rFonts w:ascii="Times New Roman" w:hAnsi="Times New Roman" w:cs="Times New Roman"/>
              <w:color w:val="5F497A" w:themeColor="accent4" w:themeShade="BF"/>
              <w:kern w:val="16"/>
              <w:rPrChange w:id="319" w:author="Mizener, Brendon J" w:date="2021-12-09T10:10:00Z">
                <w:rPr>
                  <w:rFonts w:ascii="Times New Roman" w:hAnsi="Times New Roman" w:cs="Times New Roman"/>
                  <w:kern w:val="16"/>
                </w:rPr>
              </w:rPrChange>
            </w:rPr>
            <w:delText>-</w:delText>
          </w:r>
        </w:del>
        <w:del w:id="320" w:author="Hervé" w:date="2021-12-15T18:37:00Z">
          <w:r w:rsidR="00CB277A" w:rsidRPr="00315E4A" w:rsidDel="005B72F1">
            <w:rPr>
              <w:rFonts w:ascii="Times New Roman" w:hAnsi="Times New Roman" w:cs="Times New Roman"/>
              <w:color w:val="5F497A" w:themeColor="accent4" w:themeShade="BF"/>
              <w:kern w:val="16"/>
              <w:rPrChange w:id="321" w:author="Mizener, Brendon J" w:date="2021-12-09T10:10:00Z">
                <w:rPr>
                  <w:rFonts w:ascii="Times New Roman" w:hAnsi="Times New Roman" w:cs="Times New Roman"/>
                  <w:kern w:val="16"/>
                </w:rPr>
              </w:rPrChange>
            </w:rPr>
            <w:delText xml:space="preserve">1 </w:delText>
          </w:r>
        </w:del>
        <w:del w:id="322" w:author="Hervé" w:date="2021-11-09T16:06:00Z">
          <w:r w:rsidR="00CB277A" w:rsidRPr="00315E4A" w:rsidDel="00202F83">
            <w:rPr>
              <w:rFonts w:ascii="Times New Roman" w:hAnsi="Times New Roman" w:cs="Times New Roman"/>
              <w:color w:val="5F497A" w:themeColor="accent4" w:themeShade="BF"/>
              <w:kern w:val="16"/>
              <w:rPrChange w:id="323" w:author="Mizener, Brendon J" w:date="2021-12-09T10:10:00Z">
                <w:rPr>
                  <w:rFonts w:ascii="Times New Roman" w:hAnsi="Times New Roman" w:cs="Times New Roman"/>
                  <w:kern w:val="16"/>
                </w:rPr>
              </w:rPrChange>
            </w:rPr>
            <w:delText>or</w:delText>
          </w:r>
        </w:del>
        <w:del w:id="324" w:author="Hervé" w:date="2021-12-15T18:37:00Z">
          <w:r w:rsidR="00CB277A" w:rsidRPr="00315E4A" w:rsidDel="005B72F1">
            <w:rPr>
              <w:rFonts w:ascii="Times New Roman" w:hAnsi="Times New Roman" w:cs="Times New Roman"/>
              <w:color w:val="5F497A" w:themeColor="accent4" w:themeShade="BF"/>
              <w:kern w:val="16"/>
              <w:rPrChange w:id="325" w:author="Mizener, Brendon J" w:date="2021-12-09T10:10:00Z">
                <w:rPr>
                  <w:rFonts w:ascii="Times New Roman" w:hAnsi="Times New Roman" w:cs="Times New Roman"/>
                  <w:kern w:val="16"/>
                </w:rPr>
              </w:rPrChange>
            </w:rPr>
            <w:delText xml:space="preserve"> </w:delText>
          </w:r>
        </w:del>
        <w:del w:id="326" w:author="Hervé" w:date="2021-11-09T16:06:00Z">
          <w:r w:rsidR="00CB277A" w:rsidRPr="00315E4A" w:rsidDel="00202F83">
            <w:rPr>
              <w:rFonts w:ascii="Times New Roman" w:hAnsi="Times New Roman" w:cs="Times New Roman"/>
              <w:i/>
              <w:iCs/>
              <w:color w:val="5F497A" w:themeColor="accent4" w:themeShade="BF"/>
              <w:kern w:val="16"/>
              <w:rPrChange w:id="327" w:author="Mizener, Brendon J" w:date="2021-12-09T10:10:00Z">
                <w:rPr>
                  <w:rFonts w:ascii="Times New Roman" w:hAnsi="Times New Roman" w:cs="Times New Roman"/>
                  <w:i/>
                  <w:iCs/>
                  <w:kern w:val="16"/>
                </w:rPr>
              </w:rPrChange>
            </w:rPr>
            <w:delText>j</w:delText>
          </w:r>
          <w:r w:rsidR="00CB277A" w:rsidRPr="00315E4A" w:rsidDel="00202F83">
            <w:rPr>
              <w:rFonts w:ascii="Times New Roman" w:hAnsi="Times New Roman" w:cs="Times New Roman"/>
              <w:color w:val="5F497A" w:themeColor="accent4" w:themeShade="BF"/>
              <w:kern w:val="16"/>
              <w:rPrChange w:id="328" w:author="Mizener, Brendon J" w:date="2021-12-09T10:10:00Z">
                <w:rPr>
                  <w:rFonts w:ascii="Times New Roman" w:hAnsi="Times New Roman" w:cs="Times New Roman"/>
                  <w:kern w:val="16"/>
                </w:rPr>
              </w:rPrChange>
            </w:rPr>
            <w:delText>-</w:delText>
          </w:r>
        </w:del>
        <w:del w:id="329" w:author="Hervé" w:date="2021-12-15T18:37:00Z">
          <w:r w:rsidR="00CB277A" w:rsidRPr="00315E4A" w:rsidDel="005B72F1">
            <w:rPr>
              <w:rFonts w:ascii="Times New Roman" w:hAnsi="Times New Roman" w:cs="Times New Roman"/>
              <w:color w:val="5F497A" w:themeColor="accent4" w:themeShade="BF"/>
              <w:kern w:val="16"/>
              <w:rPrChange w:id="330" w:author="Mizener, Brendon J" w:date="2021-12-09T10:10:00Z">
                <w:rPr>
                  <w:rFonts w:ascii="Times New Roman" w:hAnsi="Times New Roman" w:cs="Times New Roman"/>
                  <w:kern w:val="16"/>
                </w:rPr>
              </w:rPrChange>
            </w:rPr>
            <w:delText>1, where</w:delText>
          </w:r>
        </w:del>
      </w:ins>
      <w:ins w:id="331" w:author="Mizener, Brendon J" w:date="2021-11-10T13:56:00Z">
        <w:del w:id="332" w:author="Hervé" w:date="2021-12-15T18:37:00Z">
          <w:r w:rsidR="005D1F82" w:rsidRPr="00315E4A" w:rsidDel="005B72F1">
            <w:rPr>
              <w:rFonts w:ascii="Times New Roman" w:hAnsi="Times New Roman" w:cs="Times New Roman"/>
              <w:color w:val="5F497A" w:themeColor="accent4" w:themeShade="BF"/>
              <w:kern w:val="16"/>
              <w:rPrChange w:id="333" w:author="Mizener, Brendon J" w:date="2021-12-09T10:10:00Z">
                <w:rPr>
                  <w:rFonts w:ascii="Times New Roman" w:hAnsi="Times New Roman" w:cs="Times New Roman"/>
                  <w:kern w:val="16"/>
                </w:rPr>
              </w:rPrChange>
            </w:rPr>
            <w:delText xml:space="preserve"> </w:delText>
          </w:r>
        </w:del>
      </w:ins>
      <w:ins w:id="334" w:author="Mizener, Brendon J" w:date="2021-11-02T12:32:00Z">
        <w:del w:id="335" w:author="Hervé" w:date="2021-11-09T16:06:00Z">
          <w:r w:rsidR="00CB277A" w:rsidRPr="00315E4A" w:rsidDel="00202F83">
            <w:rPr>
              <w:rFonts w:ascii="Times New Roman" w:hAnsi="Times New Roman" w:cs="Times New Roman"/>
              <w:color w:val="5F497A" w:themeColor="accent4" w:themeShade="BF"/>
              <w:kern w:val="16"/>
              <w:rPrChange w:id="336" w:author="Mizener, Brendon J" w:date="2021-12-09T10:10:00Z">
                <w:rPr>
                  <w:rFonts w:ascii="Times New Roman" w:hAnsi="Times New Roman" w:cs="Times New Roman"/>
                  <w:kern w:val="16"/>
                </w:rPr>
              </w:rPrChange>
            </w:rPr>
            <w:delText xml:space="preserve"> </w:delText>
          </w:r>
          <w:r w:rsidR="00CB277A" w:rsidRPr="00315E4A" w:rsidDel="00202F83">
            <w:rPr>
              <w:rFonts w:ascii="Times New Roman" w:hAnsi="Times New Roman" w:cs="Times New Roman"/>
              <w:i/>
              <w:iCs/>
              <w:color w:val="5F497A" w:themeColor="accent4" w:themeShade="BF"/>
              <w:kern w:val="16"/>
              <w:rPrChange w:id="337" w:author="Mizener, Brendon J" w:date="2021-12-09T10:10:00Z">
                <w:rPr>
                  <w:rFonts w:ascii="Times New Roman" w:hAnsi="Times New Roman" w:cs="Times New Roman"/>
                  <w:i/>
                  <w:iCs/>
                  <w:kern w:val="16"/>
                </w:rPr>
              </w:rPrChange>
            </w:rPr>
            <w:delText>i</w:delText>
          </w:r>
        </w:del>
        <w:del w:id="338" w:author="Hervé" w:date="2021-12-15T18:37:00Z">
          <w:r w:rsidR="00CB277A" w:rsidRPr="00315E4A" w:rsidDel="005B72F1">
            <w:rPr>
              <w:rFonts w:ascii="Times New Roman" w:hAnsi="Times New Roman" w:cs="Times New Roman"/>
              <w:color w:val="5F497A" w:themeColor="accent4" w:themeShade="BF"/>
              <w:kern w:val="16"/>
              <w:rPrChange w:id="339" w:author="Mizener, Brendon J" w:date="2021-12-09T10:10:00Z">
                <w:rPr>
                  <w:rFonts w:ascii="Times New Roman" w:hAnsi="Times New Roman" w:cs="Times New Roman"/>
                  <w:kern w:val="16"/>
                </w:rPr>
              </w:rPrChange>
            </w:rPr>
            <w:delText xml:space="preserve"> is the number of rows and </w:delText>
          </w:r>
        </w:del>
      </w:ins>
      <w:ins w:id="340" w:author="Mizener, Brendon J" w:date="2021-11-10T13:56:00Z">
        <w:del w:id="341" w:author="Hervé" w:date="2021-12-15T18:37:00Z">
          <w:r w:rsidR="005D1F82" w:rsidRPr="00315E4A" w:rsidDel="005B72F1">
            <w:rPr>
              <w:rFonts w:ascii="Times New Roman" w:hAnsi="Times New Roman" w:cs="Times New Roman"/>
              <w:i/>
              <w:iCs/>
              <w:color w:val="5F497A" w:themeColor="accent4" w:themeShade="BF"/>
              <w:kern w:val="16"/>
              <w:rPrChange w:id="342" w:author="Mizener, Brendon J" w:date="2021-12-09T10:10:00Z">
                <w:rPr>
                  <w:rFonts w:ascii="Times New Roman" w:hAnsi="Times New Roman" w:cs="Times New Roman"/>
                  <w:i/>
                  <w:iCs/>
                  <w:kern w:val="16"/>
                </w:rPr>
              </w:rPrChange>
            </w:rPr>
            <w:delText xml:space="preserve"> </w:delText>
          </w:r>
        </w:del>
      </w:ins>
      <w:ins w:id="343" w:author="Mizener, Brendon J" w:date="2021-11-02T12:32:00Z">
        <w:del w:id="344" w:author="Hervé" w:date="2021-11-09T16:06:00Z">
          <w:r w:rsidR="00CB277A" w:rsidRPr="00315E4A" w:rsidDel="00202F83">
            <w:rPr>
              <w:rFonts w:ascii="Times New Roman" w:hAnsi="Times New Roman" w:cs="Times New Roman"/>
              <w:i/>
              <w:iCs/>
              <w:color w:val="5F497A" w:themeColor="accent4" w:themeShade="BF"/>
              <w:kern w:val="16"/>
              <w:rPrChange w:id="345" w:author="Mizener, Brendon J" w:date="2021-12-09T10:10:00Z">
                <w:rPr>
                  <w:rFonts w:ascii="Times New Roman" w:hAnsi="Times New Roman" w:cs="Times New Roman"/>
                  <w:i/>
                  <w:iCs/>
                  <w:kern w:val="16"/>
                </w:rPr>
              </w:rPrChange>
            </w:rPr>
            <w:delText>j</w:delText>
          </w:r>
          <w:r w:rsidR="00CB277A" w:rsidRPr="00315E4A" w:rsidDel="00202F83">
            <w:rPr>
              <w:rFonts w:ascii="Times New Roman" w:hAnsi="Times New Roman" w:cs="Times New Roman"/>
              <w:color w:val="5F497A" w:themeColor="accent4" w:themeShade="BF"/>
              <w:kern w:val="16"/>
              <w:rPrChange w:id="346" w:author="Mizener, Brendon J" w:date="2021-12-09T10:10:00Z">
                <w:rPr>
                  <w:rFonts w:ascii="Times New Roman" w:hAnsi="Times New Roman" w:cs="Times New Roman"/>
                  <w:kern w:val="16"/>
                </w:rPr>
              </w:rPrChange>
            </w:rPr>
            <w:delText xml:space="preserve"> </w:delText>
          </w:r>
        </w:del>
        <w:del w:id="347" w:author="Hervé" w:date="2021-12-15T18:37:00Z">
          <w:r w:rsidR="00CB277A" w:rsidRPr="00315E4A" w:rsidDel="005B72F1">
            <w:rPr>
              <w:rFonts w:ascii="Times New Roman" w:hAnsi="Times New Roman" w:cs="Times New Roman"/>
              <w:color w:val="5F497A" w:themeColor="accent4" w:themeShade="BF"/>
              <w:kern w:val="16"/>
              <w:rPrChange w:id="348" w:author="Mizener, Brendon J" w:date="2021-12-09T10:10:00Z">
                <w:rPr>
                  <w:rFonts w:ascii="Times New Roman" w:hAnsi="Times New Roman" w:cs="Times New Roman"/>
                  <w:kern w:val="16"/>
                </w:rPr>
              </w:rPrChange>
            </w:rPr>
            <w:delText>is the number of columns</w:delText>
          </w:r>
        </w:del>
        <w:r w:rsidR="00CB277A" w:rsidRPr="00315E4A">
          <w:rPr>
            <w:rFonts w:ascii="Times New Roman" w:hAnsi="Times New Roman" w:cs="Times New Roman"/>
            <w:color w:val="5F497A" w:themeColor="accent4" w:themeShade="BF"/>
            <w:kern w:val="16"/>
            <w:rPrChange w:id="349" w:author="Mizener, Brendon J" w:date="2021-12-09T10:10:00Z">
              <w:rPr>
                <w:rFonts w:ascii="Times New Roman" w:hAnsi="Times New Roman" w:cs="Times New Roman"/>
                <w:kern w:val="16"/>
              </w:rPr>
            </w:rPrChange>
          </w:rPr>
          <w:t xml:space="preserve">. </w:t>
        </w:r>
      </w:ins>
      <w:ins w:id="350" w:author="Hervé" w:date="2021-11-09T16:50:00Z">
        <w:r w:rsidR="00166057" w:rsidRPr="00315E4A">
          <w:rPr>
            <w:rFonts w:ascii="Times New Roman" w:hAnsi="Times New Roman" w:cs="Times New Roman"/>
            <w:color w:val="5F497A" w:themeColor="accent4" w:themeShade="BF"/>
            <w:kern w:val="16"/>
            <w:rPrChange w:id="351" w:author="Mizener, Brendon J" w:date="2021-12-09T10:10:00Z">
              <w:rPr>
                <w:rFonts w:ascii="Times New Roman" w:hAnsi="Times New Roman" w:cs="Times New Roman"/>
                <w:kern w:val="16"/>
              </w:rPr>
            </w:rPrChange>
          </w:rPr>
          <w:t xml:space="preserve"> In </w:t>
        </w:r>
      </w:ins>
      <w:ins w:id="352" w:author="Hervé" w:date="2021-11-09T16:51:00Z">
        <w:r w:rsidR="00166057" w:rsidRPr="00315E4A">
          <w:rPr>
            <w:rFonts w:ascii="Times New Roman" w:hAnsi="Times New Roman" w:cs="Times New Roman"/>
            <w:color w:val="5F497A" w:themeColor="accent4" w:themeShade="BF"/>
            <w:kern w:val="16"/>
            <w:rPrChange w:id="353" w:author="Mizener, Brendon J" w:date="2021-12-09T10:10:00Z">
              <w:rPr>
                <w:rFonts w:ascii="Times New Roman" w:hAnsi="Times New Roman" w:cs="Times New Roman"/>
                <w:kern w:val="16"/>
              </w:rPr>
            </w:rPrChange>
          </w:rPr>
          <w:t>CA, the components for the rows and the columns have the same variance and can</w:t>
        </w:r>
        <w:del w:id="354" w:author="Mizener, Brendon J" w:date="2021-12-15T13:30:00Z">
          <w:r w:rsidR="00166057" w:rsidRPr="00315E4A" w:rsidDel="00C45AF8">
            <w:rPr>
              <w:rFonts w:ascii="Times New Roman" w:hAnsi="Times New Roman" w:cs="Times New Roman"/>
              <w:color w:val="5F497A" w:themeColor="accent4" w:themeShade="BF"/>
              <w:kern w:val="16"/>
              <w:rPrChange w:id="355" w:author="Mizener, Brendon J" w:date="2021-12-09T10:10:00Z">
                <w:rPr>
                  <w:rFonts w:ascii="Times New Roman" w:hAnsi="Times New Roman" w:cs="Times New Roman"/>
                  <w:kern w:val="16"/>
                </w:rPr>
              </w:rPrChange>
            </w:rPr>
            <w:delText>,</w:delText>
          </w:r>
        </w:del>
        <w:r w:rsidR="00166057" w:rsidRPr="00315E4A">
          <w:rPr>
            <w:rFonts w:ascii="Times New Roman" w:hAnsi="Times New Roman" w:cs="Times New Roman"/>
            <w:color w:val="5F497A" w:themeColor="accent4" w:themeShade="BF"/>
            <w:kern w:val="16"/>
            <w:rPrChange w:id="356" w:author="Mizener, Brendon J" w:date="2021-12-09T10:10:00Z">
              <w:rPr>
                <w:rFonts w:ascii="Times New Roman" w:hAnsi="Times New Roman" w:cs="Times New Roman"/>
                <w:kern w:val="16"/>
              </w:rPr>
            </w:rPrChange>
          </w:rPr>
          <w:t xml:space="preserve"> there</w:t>
        </w:r>
        <w:r w:rsidR="00B2589E" w:rsidRPr="00315E4A">
          <w:rPr>
            <w:rFonts w:ascii="Times New Roman" w:hAnsi="Times New Roman" w:cs="Times New Roman"/>
            <w:color w:val="5F497A" w:themeColor="accent4" w:themeShade="BF"/>
            <w:kern w:val="16"/>
            <w:rPrChange w:id="357" w:author="Mizener, Brendon J" w:date="2021-12-09T10:10:00Z">
              <w:rPr>
                <w:rFonts w:ascii="Times New Roman" w:hAnsi="Times New Roman" w:cs="Times New Roman"/>
                <w:kern w:val="16"/>
              </w:rPr>
            </w:rPrChange>
          </w:rPr>
          <w:t>fore</w:t>
        </w:r>
      </w:ins>
      <w:ins w:id="358" w:author="Hervé" w:date="2021-11-09T16:52:00Z">
        <w:r w:rsidR="00B2589E" w:rsidRPr="00315E4A">
          <w:rPr>
            <w:rFonts w:ascii="Times New Roman" w:hAnsi="Times New Roman" w:cs="Times New Roman"/>
            <w:color w:val="5F497A" w:themeColor="accent4" w:themeShade="BF"/>
            <w:kern w:val="16"/>
            <w:rPrChange w:id="359" w:author="Mizener, Brendon J" w:date="2021-12-09T10:10:00Z">
              <w:rPr>
                <w:rFonts w:ascii="Times New Roman" w:hAnsi="Times New Roman" w:cs="Times New Roman"/>
                <w:kern w:val="16"/>
              </w:rPr>
            </w:rPrChange>
          </w:rPr>
          <w:t xml:space="preserve"> be visualized in the same space. This makes CA a method of choice when the experimental questions </w:t>
        </w:r>
      </w:ins>
      <w:ins w:id="360" w:author="Hervé" w:date="2021-12-15T18:38:00Z">
        <w:r w:rsidR="009D1CFD">
          <w:rPr>
            <w:rFonts w:ascii="Times New Roman" w:hAnsi="Times New Roman" w:cs="Times New Roman"/>
            <w:color w:val="5F497A" w:themeColor="accent4" w:themeShade="BF"/>
            <w:kern w:val="16"/>
          </w:rPr>
          <w:t>investigate</w:t>
        </w:r>
      </w:ins>
      <w:ins w:id="361" w:author="Hervé" w:date="2021-11-09T16:52:00Z">
        <w:r w:rsidR="00B2589E" w:rsidRPr="00315E4A">
          <w:rPr>
            <w:rFonts w:ascii="Times New Roman" w:hAnsi="Times New Roman" w:cs="Times New Roman"/>
            <w:color w:val="5F497A" w:themeColor="accent4" w:themeShade="BF"/>
            <w:kern w:val="16"/>
            <w:rPrChange w:id="362" w:author="Mizener, Brendon J" w:date="2021-12-09T10:10:00Z">
              <w:rPr>
                <w:rFonts w:ascii="Times New Roman" w:hAnsi="Times New Roman" w:cs="Times New Roman"/>
                <w:kern w:val="16"/>
              </w:rPr>
            </w:rPrChange>
          </w:rPr>
          <w:t xml:space="preserve"> how all variables </w:t>
        </w:r>
        <w:r w:rsidR="00B2589E" w:rsidRPr="00315E4A">
          <w:rPr>
            <w:rFonts w:ascii="Times New Roman" w:hAnsi="Times New Roman" w:cs="Times New Roman"/>
            <w:i/>
            <w:iCs/>
            <w:color w:val="5F497A" w:themeColor="accent4" w:themeShade="BF"/>
            <w:kern w:val="16"/>
            <w:rPrChange w:id="363" w:author="Mizener, Brendon J" w:date="2021-12-09T10:10:00Z">
              <w:rPr>
                <w:rFonts w:ascii="Times New Roman" w:hAnsi="Times New Roman" w:cs="Times New Roman"/>
                <w:i/>
                <w:iCs/>
                <w:kern w:val="16"/>
              </w:rPr>
            </w:rPrChange>
          </w:rPr>
          <w:t>and</w:t>
        </w:r>
        <w:r w:rsidR="00B2589E" w:rsidRPr="00315E4A">
          <w:rPr>
            <w:rFonts w:ascii="Times New Roman" w:hAnsi="Times New Roman" w:cs="Times New Roman"/>
            <w:color w:val="5F497A" w:themeColor="accent4" w:themeShade="BF"/>
            <w:kern w:val="16"/>
            <w:rPrChange w:id="364" w:author="Mizener, Brendon J" w:date="2021-12-09T10:10:00Z">
              <w:rPr>
                <w:rFonts w:ascii="Times New Roman" w:hAnsi="Times New Roman" w:cs="Times New Roman"/>
                <w:kern w:val="16"/>
              </w:rPr>
            </w:rPrChange>
          </w:rPr>
          <w:t xml:space="preserve"> observations are related to one another</w:t>
        </w:r>
      </w:ins>
      <w:ins w:id="365" w:author="Hervé" w:date="2021-12-15T18:38:00Z">
        <w:r w:rsidR="009D1CFD">
          <w:rPr>
            <w:rFonts w:ascii="Times New Roman" w:hAnsi="Times New Roman" w:cs="Times New Roman"/>
            <w:color w:val="5F497A" w:themeColor="accent4" w:themeShade="BF"/>
            <w:kern w:val="16"/>
          </w:rPr>
          <w:t>.</w:t>
        </w:r>
      </w:ins>
    </w:p>
    <w:p w14:paraId="1BCEAC50" w14:textId="6A145930" w:rsidR="00FE4F9A" w:rsidRPr="00315E4A" w:rsidRDefault="00CB277A" w:rsidP="00EB760E">
      <w:pPr>
        <w:pStyle w:val="BodyText"/>
        <w:tabs>
          <w:tab w:val="left" w:pos="4009"/>
        </w:tabs>
        <w:spacing w:line="480" w:lineRule="auto"/>
        <w:ind w:firstLine="720"/>
        <w:rPr>
          <w:rFonts w:ascii="Times New Roman" w:hAnsi="Times New Roman" w:cs="Times New Roman"/>
          <w:color w:val="5F497A" w:themeColor="accent4" w:themeShade="BF"/>
          <w:kern w:val="16"/>
          <w:rPrChange w:id="366" w:author="Mizener, Brendon J" w:date="2021-12-09T10:10:00Z">
            <w:rPr>
              <w:rFonts w:ascii="Times New Roman" w:hAnsi="Times New Roman" w:cs="Times New Roman"/>
              <w:kern w:val="16"/>
            </w:rPr>
          </w:rPrChange>
        </w:rPr>
      </w:pPr>
      <w:ins w:id="367" w:author="Mizener, Brendon J" w:date="2021-11-02T12:32:00Z">
        <w:del w:id="368" w:author="Hervé" w:date="2021-11-09T16:52:00Z">
          <w:r w:rsidRPr="00315E4A" w:rsidDel="00B2589E">
            <w:rPr>
              <w:rFonts w:ascii="Times New Roman" w:hAnsi="Times New Roman" w:cs="Times New Roman"/>
              <w:color w:val="5F497A" w:themeColor="accent4" w:themeShade="BF"/>
              <w:kern w:val="16"/>
              <w:rPrChange w:id="369" w:author="Mizener, Brendon J" w:date="2021-12-09T10:10:00Z">
                <w:rPr>
                  <w:rFonts w:ascii="Times New Roman" w:hAnsi="Times New Roman" w:cs="Times New Roman"/>
                  <w:kern w:val="16"/>
                </w:rPr>
              </w:rPrChange>
            </w:rPr>
            <w:delText xml:space="preserve">One key aspect of CA is </w:delText>
          </w:r>
        </w:del>
        <w:del w:id="370" w:author="Hervé" w:date="2021-11-09T16:30:00Z">
          <w:r w:rsidRPr="00315E4A" w:rsidDel="00023677">
            <w:rPr>
              <w:rFonts w:ascii="Times New Roman" w:hAnsi="Times New Roman" w:cs="Times New Roman"/>
              <w:color w:val="5F497A" w:themeColor="accent4" w:themeShade="BF"/>
              <w:kern w:val="16"/>
              <w:rPrChange w:id="371" w:author="Mizener, Brendon J" w:date="2021-12-09T10:10:00Z">
                <w:rPr>
                  <w:rFonts w:ascii="Times New Roman" w:hAnsi="Times New Roman" w:cs="Times New Roman"/>
                  <w:kern w:val="16"/>
                </w:rPr>
              </w:rPrChange>
            </w:rPr>
            <w:delText xml:space="preserve">that </w:delText>
          </w:r>
        </w:del>
      </w:ins>
      <w:del w:id="372" w:author="Hervé" w:date="2021-11-09T16:30:00Z">
        <w:r w:rsidR="00B44E58" w:rsidRPr="00315E4A" w:rsidDel="00023677">
          <w:rPr>
            <w:rFonts w:ascii="Times New Roman" w:hAnsi="Times New Roman" w:cs="Times New Roman"/>
            <w:color w:val="5F497A" w:themeColor="accent4" w:themeShade="BF"/>
            <w:kern w:val="16"/>
            <w:rPrChange w:id="373" w:author="Mizener, Brendon J" w:date="2021-12-09T10:10:00Z">
              <w:rPr>
                <w:rFonts w:ascii="Times New Roman" w:hAnsi="Times New Roman" w:cs="Times New Roman"/>
                <w:kern w:val="16"/>
              </w:rPr>
            </w:rPrChange>
          </w:rPr>
          <w:delText>The nature of</w:delText>
        </w:r>
        <w:r w:rsidR="001458FE" w:rsidRPr="00315E4A" w:rsidDel="00023677">
          <w:rPr>
            <w:rFonts w:ascii="Times New Roman" w:hAnsi="Times New Roman" w:cs="Times New Roman"/>
            <w:color w:val="5F497A" w:themeColor="accent4" w:themeShade="BF"/>
            <w:kern w:val="16"/>
            <w:rPrChange w:id="374" w:author="Mizener, Brendon J" w:date="2021-12-09T10:10:00Z">
              <w:rPr>
                <w:rFonts w:ascii="Times New Roman" w:hAnsi="Times New Roman" w:cs="Times New Roman"/>
                <w:kern w:val="16"/>
              </w:rPr>
            </w:rPrChange>
          </w:rPr>
          <w:delText xml:space="preserve"> </w:delText>
        </w:r>
        <w:r w:rsidR="00B44E58" w:rsidRPr="00315E4A" w:rsidDel="00023677">
          <w:rPr>
            <w:rFonts w:ascii="Times New Roman" w:hAnsi="Times New Roman" w:cs="Times New Roman"/>
            <w:color w:val="5F497A" w:themeColor="accent4" w:themeShade="BF"/>
            <w:kern w:val="16"/>
            <w:rPrChange w:id="375" w:author="Mizener, Brendon J" w:date="2021-12-09T10:10:00Z">
              <w:rPr>
                <w:rFonts w:ascii="Times New Roman" w:hAnsi="Times New Roman" w:cs="Times New Roman"/>
                <w:kern w:val="16"/>
              </w:rPr>
            </w:rPrChange>
          </w:rPr>
          <w:delText xml:space="preserve">CA </w:delText>
        </w:r>
      </w:del>
      <w:ins w:id="376" w:author="Mizener, Brendon J" w:date="2021-11-02T12:32:00Z">
        <w:del w:id="377" w:author="Hervé" w:date="2021-11-09T16:30:00Z">
          <w:r w:rsidRPr="00315E4A" w:rsidDel="00023677">
            <w:rPr>
              <w:rFonts w:ascii="Times New Roman" w:hAnsi="Times New Roman" w:cs="Times New Roman"/>
              <w:color w:val="5F497A" w:themeColor="accent4" w:themeShade="BF"/>
              <w:kern w:val="16"/>
              <w:rPrChange w:id="378" w:author="Mizener, Brendon J" w:date="2021-12-09T10:10:00Z">
                <w:rPr>
                  <w:rFonts w:ascii="Times New Roman" w:hAnsi="Times New Roman" w:cs="Times New Roman"/>
                  <w:kern w:val="16"/>
                </w:rPr>
              </w:rPrChange>
            </w:rPr>
            <w:delText xml:space="preserve">it </w:delText>
          </w:r>
        </w:del>
      </w:ins>
      <w:del w:id="379" w:author="Hervé" w:date="2021-11-09T16:30:00Z">
        <w:r w:rsidR="00B44E58" w:rsidRPr="00315E4A" w:rsidDel="00023677">
          <w:rPr>
            <w:rFonts w:ascii="Times New Roman" w:hAnsi="Times New Roman" w:cs="Times New Roman"/>
            <w:color w:val="5F497A" w:themeColor="accent4" w:themeShade="BF"/>
            <w:kern w:val="16"/>
            <w:rPrChange w:id="380" w:author="Mizener, Brendon J" w:date="2021-12-09T10:10:00Z">
              <w:rPr>
                <w:rFonts w:ascii="Times New Roman" w:hAnsi="Times New Roman" w:cs="Times New Roman"/>
                <w:kern w:val="16"/>
              </w:rPr>
            </w:rPrChange>
          </w:rPr>
          <w:delText>allows</w:delText>
        </w:r>
      </w:del>
      <w:del w:id="381" w:author="Hervé" w:date="2021-11-09T16:52:00Z">
        <w:r w:rsidR="00B44E58" w:rsidRPr="00315E4A" w:rsidDel="00B2589E">
          <w:rPr>
            <w:rFonts w:ascii="Times New Roman" w:hAnsi="Times New Roman" w:cs="Times New Roman"/>
            <w:color w:val="5F497A" w:themeColor="accent4" w:themeShade="BF"/>
            <w:kern w:val="16"/>
            <w:rPrChange w:id="382" w:author="Mizener, Brendon J" w:date="2021-12-09T10:10:00Z">
              <w:rPr>
                <w:rFonts w:ascii="Times New Roman" w:hAnsi="Times New Roman" w:cs="Times New Roman"/>
                <w:kern w:val="16"/>
              </w:rPr>
            </w:rPrChange>
          </w:rPr>
          <w:delText xml:space="preserve"> for observations and variables </w:delText>
        </w:r>
      </w:del>
      <w:del w:id="383" w:author="Hervé" w:date="2021-11-09T16:51:00Z">
        <w:r w:rsidR="00B44E58" w:rsidRPr="00315E4A" w:rsidDel="00B2589E">
          <w:rPr>
            <w:rFonts w:ascii="Times New Roman" w:hAnsi="Times New Roman" w:cs="Times New Roman"/>
            <w:color w:val="5F497A" w:themeColor="accent4" w:themeShade="BF"/>
            <w:kern w:val="16"/>
            <w:rPrChange w:id="384" w:author="Mizener, Brendon J" w:date="2021-12-09T10:10:00Z">
              <w:rPr>
                <w:rFonts w:ascii="Times New Roman" w:hAnsi="Times New Roman" w:cs="Times New Roman"/>
                <w:kern w:val="16"/>
              </w:rPr>
            </w:rPrChange>
          </w:rPr>
          <w:delText>to be visualized in the same space</w:delText>
        </w:r>
      </w:del>
      <w:ins w:id="385" w:author="Mizener, Brendon J" w:date="2021-11-02T12:32:00Z">
        <w:del w:id="386" w:author="Hervé" w:date="2021-11-09T16:51:00Z">
          <w:r w:rsidRPr="00315E4A" w:rsidDel="00B2589E">
            <w:rPr>
              <w:rFonts w:ascii="Times New Roman" w:hAnsi="Times New Roman" w:cs="Times New Roman"/>
              <w:color w:val="5F497A" w:themeColor="accent4" w:themeShade="BF"/>
              <w:kern w:val="16"/>
              <w:rPrChange w:id="387" w:author="Mizener, Brendon J" w:date="2021-12-09T10:10:00Z">
                <w:rPr>
                  <w:rFonts w:ascii="Times New Roman" w:hAnsi="Times New Roman" w:cs="Times New Roman"/>
                  <w:kern w:val="16"/>
                </w:rPr>
              </w:rPrChange>
            </w:rPr>
            <w:delText xml:space="preserve">. </w:delText>
          </w:r>
        </w:del>
        <w:del w:id="388" w:author="Hervé" w:date="2021-11-09T16:07:00Z">
          <w:r w:rsidRPr="00315E4A" w:rsidDel="00202F83">
            <w:rPr>
              <w:rFonts w:ascii="Times New Roman" w:hAnsi="Times New Roman" w:cs="Times New Roman"/>
              <w:color w:val="5F497A" w:themeColor="accent4" w:themeShade="BF"/>
              <w:kern w:val="16"/>
              <w:rPrChange w:id="389" w:author="Mizener, Brendon J" w:date="2021-12-09T10:10:00Z">
                <w:rPr>
                  <w:rFonts w:ascii="Times New Roman" w:hAnsi="Times New Roman" w:cs="Times New Roman"/>
                  <w:kern w:val="16"/>
                </w:rPr>
              </w:rPrChange>
            </w:rPr>
            <w:delText>Thus it is useful</w:delText>
          </w:r>
        </w:del>
        <w:del w:id="390" w:author="Hervé" w:date="2021-11-09T16:51:00Z">
          <w:r w:rsidRPr="00315E4A" w:rsidDel="00B2589E">
            <w:rPr>
              <w:rFonts w:ascii="Times New Roman" w:hAnsi="Times New Roman" w:cs="Times New Roman"/>
              <w:color w:val="5F497A" w:themeColor="accent4" w:themeShade="BF"/>
              <w:kern w:val="16"/>
              <w:rPrChange w:id="391" w:author="Mizener, Brendon J" w:date="2021-12-09T10:10:00Z">
                <w:rPr>
                  <w:rFonts w:ascii="Times New Roman" w:hAnsi="Times New Roman" w:cs="Times New Roman"/>
                  <w:kern w:val="16"/>
                </w:rPr>
              </w:rPrChange>
            </w:rPr>
            <w:delText xml:space="preserve"> </w:delText>
          </w:r>
        </w:del>
      </w:ins>
      <w:ins w:id="392" w:author="Mizener, Brendon J" w:date="2021-11-02T12:33:00Z">
        <w:del w:id="393" w:author="Hervé" w:date="2021-11-09T16:51:00Z">
          <w:r w:rsidRPr="00315E4A" w:rsidDel="00B2589E">
            <w:rPr>
              <w:rFonts w:ascii="Times New Roman" w:hAnsi="Times New Roman" w:cs="Times New Roman"/>
              <w:color w:val="5F497A" w:themeColor="accent4" w:themeShade="BF"/>
              <w:kern w:val="16"/>
              <w:rPrChange w:id="394" w:author="Mizener, Brendon J" w:date="2021-12-09T10:10:00Z">
                <w:rPr>
                  <w:rFonts w:ascii="Times New Roman" w:hAnsi="Times New Roman" w:cs="Times New Roman"/>
                  <w:kern w:val="16"/>
                </w:rPr>
              </w:rPrChange>
            </w:rPr>
            <w:delText xml:space="preserve">when the experimental questions include </w:delText>
          </w:r>
        </w:del>
      </w:ins>
      <w:del w:id="395" w:author="Hervé" w:date="2021-11-09T16:51:00Z">
        <w:r w:rsidR="00B44E58" w:rsidRPr="00315E4A" w:rsidDel="00B2589E">
          <w:rPr>
            <w:rFonts w:ascii="Times New Roman" w:hAnsi="Times New Roman" w:cs="Times New Roman"/>
            <w:color w:val="5F497A" w:themeColor="accent4" w:themeShade="BF"/>
            <w:kern w:val="16"/>
            <w:rPrChange w:id="396" w:author="Mizener, Brendon J" w:date="2021-12-09T10:10:00Z">
              <w:rPr>
                <w:rFonts w:ascii="Times New Roman" w:hAnsi="Times New Roman" w:cs="Times New Roman"/>
                <w:kern w:val="16"/>
              </w:rPr>
            </w:rPrChange>
          </w:rPr>
          <w:delText>.</w:delText>
        </w:r>
      </w:del>
      <w:ins w:id="397" w:author="Mizener, Brendon J" w:date="2021-11-02T12:34:00Z">
        <w:del w:id="398" w:author="Hervé" w:date="2021-11-09T16:51:00Z">
          <w:r w:rsidRPr="00315E4A" w:rsidDel="00B2589E">
            <w:rPr>
              <w:rFonts w:ascii="Times New Roman" w:hAnsi="Times New Roman" w:cs="Times New Roman"/>
              <w:color w:val="5F497A" w:themeColor="accent4" w:themeShade="BF"/>
              <w:kern w:val="16"/>
              <w:rPrChange w:id="399" w:author="Mizener, Brendon J" w:date="2021-12-09T10:10:00Z">
                <w:rPr>
                  <w:rFonts w:ascii="Times New Roman" w:hAnsi="Times New Roman" w:cs="Times New Roman"/>
                  <w:kern w:val="16"/>
                </w:rPr>
              </w:rPrChange>
            </w:rPr>
            <w:delText xml:space="preserve">how </w:delText>
          </w:r>
        </w:del>
      </w:ins>
      <w:ins w:id="400" w:author="Mizener, Brendon J" w:date="2021-11-02T12:38:00Z">
        <w:del w:id="401" w:author="Hervé" w:date="2021-11-09T16:51:00Z">
          <w:r w:rsidRPr="00315E4A" w:rsidDel="00B2589E">
            <w:rPr>
              <w:rFonts w:ascii="Times New Roman" w:hAnsi="Times New Roman" w:cs="Times New Roman"/>
              <w:color w:val="5F497A" w:themeColor="accent4" w:themeShade="BF"/>
              <w:kern w:val="16"/>
              <w:rPrChange w:id="402" w:author="Mizener, Brendon J" w:date="2021-12-09T10:10:00Z">
                <w:rPr>
                  <w:rFonts w:ascii="Times New Roman" w:hAnsi="Times New Roman" w:cs="Times New Roman"/>
                  <w:kern w:val="16"/>
                </w:rPr>
              </w:rPrChange>
            </w:rPr>
            <w:delText xml:space="preserve">all variables </w:delText>
          </w:r>
          <w:r w:rsidRPr="00315E4A" w:rsidDel="00B2589E">
            <w:rPr>
              <w:rFonts w:ascii="Times New Roman" w:hAnsi="Times New Roman" w:cs="Times New Roman"/>
              <w:i/>
              <w:iCs/>
              <w:color w:val="5F497A" w:themeColor="accent4" w:themeShade="BF"/>
              <w:kern w:val="16"/>
              <w:rPrChange w:id="403" w:author="Mizener, Brendon J" w:date="2021-12-09T10:10:00Z">
                <w:rPr>
                  <w:rFonts w:ascii="Times New Roman" w:hAnsi="Times New Roman" w:cs="Times New Roman"/>
                  <w:i/>
                  <w:iCs/>
                  <w:kern w:val="16"/>
                </w:rPr>
              </w:rPrChange>
            </w:rPr>
            <w:delText>and</w:delText>
          </w:r>
          <w:r w:rsidRPr="00315E4A" w:rsidDel="00B2589E">
            <w:rPr>
              <w:rFonts w:ascii="Times New Roman" w:hAnsi="Times New Roman" w:cs="Times New Roman"/>
              <w:color w:val="5F497A" w:themeColor="accent4" w:themeShade="BF"/>
              <w:kern w:val="16"/>
              <w:rPrChange w:id="404" w:author="Mizener, Brendon J" w:date="2021-12-09T10:10:00Z">
                <w:rPr>
                  <w:rFonts w:ascii="Times New Roman" w:hAnsi="Times New Roman" w:cs="Times New Roman"/>
                  <w:kern w:val="16"/>
                </w:rPr>
              </w:rPrChange>
            </w:rPr>
            <w:delText xml:space="preserve"> observations are related to one another</w:delText>
          </w:r>
        </w:del>
      </w:ins>
      <w:ins w:id="405" w:author="Mizener, Brendon J" w:date="2021-11-02T12:52:00Z">
        <w:del w:id="406" w:author="Hervé" w:date="2021-11-09T16:51:00Z">
          <w:r w:rsidR="00506CD4" w:rsidRPr="00315E4A" w:rsidDel="00B2589E">
            <w:rPr>
              <w:rFonts w:ascii="Times New Roman" w:hAnsi="Times New Roman" w:cs="Times New Roman"/>
              <w:color w:val="5F497A" w:themeColor="accent4" w:themeShade="BF"/>
              <w:kern w:val="16"/>
              <w:rPrChange w:id="407" w:author="Mizener, Brendon J" w:date="2021-12-09T10:10:00Z">
                <w:rPr>
                  <w:rFonts w:ascii="Times New Roman" w:hAnsi="Times New Roman" w:cs="Times New Roman"/>
                  <w:kern w:val="16"/>
                </w:rPr>
              </w:rPrChange>
            </w:rPr>
            <w:delText xml:space="preserve"> in the same space.</w:delText>
          </w:r>
        </w:del>
      </w:ins>
    </w:p>
    <w:p w14:paraId="5B219907" w14:textId="13C2035A" w:rsidR="001458FE" w:rsidRPr="00EF5B97" w:rsidRDefault="00B44E58" w:rsidP="00EB760E">
      <w:pPr>
        <w:pStyle w:val="BodyText"/>
        <w:tabs>
          <w:tab w:val="left" w:pos="4499"/>
        </w:tabs>
        <w:spacing w:line="480" w:lineRule="auto"/>
        <w:rPr>
          <w:rFonts w:ascii="Times New Roman" w:hAnsi="Times New Roman" w:cs="Times New Roman"/>
          <w:bCs/>
          <w:i/>
          <w:iCs/>
          <w:kern w:val="16"/>
        </w:rPr>
      </w:pPr>
      <w:bookmarkStart w:id="408" w:name="Hierarchical_Cluster_Analysis"/>
      <w:bookmarkEnd w:id="408"/>
      <w:r w:rsidRPr="00EF5B97">
        <w:rPr>
          <w:rFonts w:ascii="Times New Roman" w:hAnsi="Times New Roman" w:cs="Times New Roman"/>
          <w:bCs/>
          <w:i/>
          <w:iCs/>
          <w:kern w:val="16"/>
        </w:rPr>
        <w:t>Hierarchical Cluster Analysis</w:t>
      </w:r>
    </w:p>
    <w:p w14:paraId="5C8E6F63" w14:textId="39B4760D" w:rsidR="00FE4F9A" w:rsidRPr="00EF5B97" w:rsidRDefault="00B44E58" w:rsidP="00EB760E">
      <w:pPr>
        <w:pStyle w:val="BodyText"/>
        <w:tabs>
          <w:tab w:val="left" w:pos="4499"/>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Hierarchical Cluster Analysis (HCA, </w:t>
      </w:r>
      <w:proofErr w:type="spellStart"/>
      <w:r w:rsidRPr="00EF5B97">
        <w:rPr>
          <w:rFonts w:ascii="Times New Roman" w:hAnsi="Times New Roman" w:cs="Times New Roman"/>
          <w:kern w:val="16"/>
        </w:rPr>
        <w:t>Pielou</w:t>
      </w:r>
      <w:proofErr w:type="spellEnd"/>
      <w:r w:rsidRPr="00EF5B97">
        <w:rPr>
          <w:rFonts w:ascii="Times New Roman" w:hAnsi="Times New Roman" w:cs="Times New Roman"/>
          <w:kern w:val="16"/>
        </w:rPr>
        <w:t xml:space="preserve">,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w:t>
      </w:r>
      <w:r w:rsidRPr="00EF5B97">
        <w:rPr>
          <w:rFonts w:ascii="Times New Roman" w:hAnsi="Times New Roman" w:cs="Times New Roman"/>
          <w:kern w:val="16"/>
        </w:rPr>
        <w:lastRenderedPageBreak/>
        <w:t>ratings. These clusters were used as design or grouping variables and to select colors for visualizations.</w:t>
      </w:r>
    </w:p>
    <w:p w14:paraId="0342FD86" w14:textId="05AE88C8" w:rsidR="001458FE" w:rsidRPr="00EF5B97" w:rsidRDefault="00B44E58" w:rsidP="00EB760E">
      <w:pPr>
        <w:pStyle w:val="BodyText"/>
        <w:tabs>
          <w:tab w:val="left" w:pos="4023"/>
        </w:tabs>
        <w:spacing w:line="480" w:lineRule="auto"/>
        <w:rPr>
          <w:rFonts w:ascii="Times New Roman" w:hAnsi="Times New Roman" w:cs="Times New Roman"/>
          <w:b/>
          <w:kern w:val="16"/>
        </w:rPr>
      </w:pPr>
      <w:bookmarkStart w:id="409" w:name="Multidimensional_Scaling"/>
      <w:bookmarkEnd w:id="409"/>
      <w:r w:rsidRPr="00EF5B97">
        <w:rPr>
          <w:rFonts w:ascii="Times New Roman" w:hAnsi="Times New Roman" w:cs="Times New Roman"/>
          <w:bCs/>
          <w:i/>
          <w:iCs/>
          <w:kern w:val="16"/>
        </w:rPr>
        <w:t>Multidimensional Scaling</w:t>
      </w:r>
    </w:p>
    <w:p w14:paraId="5F541CBA" w14:textId="59DB4EA7" w:rsidR="00FE4F9A" w:rsidRPr="00EF5B97" w:rsidRDefault="000048B6" w:rsidP="00EB760E">
      <w:pPr>
        <w:pStyle w:val="BodyText"/>
        <w:tabs>
          <w:tab w:val="left" w:pos="4023"/>
        </w:tabs>
        <w:spacing w:line="480" w:lineRule="auto"/>
        <w:ind w:firstLine="720"/>
        <w:rPr>
          <w:rFonts w:ascii="Times New Roman" w:hAnsi="Times New Roman" w:cs="Times New Roman"/>
          <w:kern w:val="16"/>
        </w:rPr>
      </w:pPr>
      <w:ins w:id="410" w:author="Hervé" w:date="2021-12-03T11:25:00Z">
        <w:r w:rsidRPr="00315E4A">
          <w:rPr>
            <w:rFonts w:ascii="Times New Roman" w:hAnsi="Times New Roman" w:cs="Times New Roman"/>
            <w:color w:val="5F497A" w:themeColor="accent4" w:themeShade="BF"/>
            <w:kern w:val="16"/>
            <w:rPrChange w:id="411" w:author="Mizener, Brendon J" w:date="2021-12-09T10:11:00Z">
              <w:rPr>
                <w:rFonts w:ascii="Times New Roman" w:hAnsi="Times New Roman" w:cs="Times New Roman"/>
                <w:kern w:val="16"/>
              </w:rPr>
            </w:rPrChange>
          </w:rPr>
          <w:t>Metric</w:t>
        </w:r>
        <w:r w:rsidRPr="008E2EE3">
          <w:rPr>
            <w:rFonts w:ascii="Times New Roman" w:hAnsi="Times New Roman" w:cs="Times New Roman"/>
            <w:color w:val="403152" w:themeColor="accent4" w:themeShade="80"/>
            <w:kern w:val="16"/>
            <w:rPrChange w:id="412" w:author="Mizener, Brendon J" w:date="2021-12-07T13:55:00Z">
              <w:rPr>
                <w:rFonts w:ascii="Times New Roman" w:hAnsi="Times New Roman" w:cs="Times New Roman"/>
                <w:kern w:val="16"/>
              </w:rPr>
            </w:rPrChange>
          </w:rPr>
          <w:t xml:space="preserve"> </w:t>
        </w:r>
      </w:ins>
      <w:r w:rsidR="00B44E58" w:rsidRPr="00EF5B97">
        <w:rPr>
          <w:rFonts w:ascii="Times New Roman" w:hAnsi="Times New Roman" w:cs="Times New Roman"/>
          <w:kern w:val="16"/>
        </w:rPr>
        <w:t xml:space="preserve">Multidimensional Scaling (MDS, </w:t>
      </w:r>
      <w:ins w:id="413" w:author="Mizener, Brendon J" w:date="2021-12-03T14:11:00Z">
        <w:r w:rsidR="00414950" w:rsidRPr="00315E4A">
          <w:rPr>
            <w:rFonts w:ascii="Times New Roman" w:hAnsi="Times New Roman" w:cs="Times New Roman"/>
            <w:color w:val="5F497A" w:themeColor="accent4" w:themeShade="BF"/>
            <w:kern w:val="16"/>
            <w:rPrChange w:id="414" w:author="Mizener, Brendon J" w:date="2021-12-09T10:11:00Z">
              <w:rPr>
                <w:rFonts w:ascii="Times New Roman" w:hAnsi="Times New Roman" w:cs="Times New Roman"/>
                <w:kern w:val="16"/>
              </w:rPr>
            </w:rPrChange>
          </w:rPr>
          <w:t>Abdi, 200</w:t>
        </w:r>
      </w:ins>
      <w:ins w:id="415" w:author="Mizener, Brendon J" w:date="2021-12-03T14:12:00Z">
        <w:r w:rsidR="00414950" w:rsidRPr="00315E4A">
          <w:rPr>
            <w:rFonts w:ascii="Times New Roman" w:hAnsi="Times New Roman" w:cs="Times New Roman"/>
            <w:color w:val="5F497A" w:themeColor="accent4" w:themeShade="BF"/>
            <w:kern w:val="16"/>
            <w:rPrChange w:id="416" w:author="Mizener, Brendon J" w:date="2021-12-09T10:11:00Z">
              <w:rPr>
                <w:rFonts w:ascii="Times New Roman" w:hAnsi="Times New Roman" w:cs="Times New Roman"/>
                <w:kern w:val="16"/>
              </w:rPr>
            </w:rPrChange>
          </w:rPr>
          <w:t>7</w:t>
        </w:r>
        <w:r w:rsidR="00414950">
          <w:rPr>
            <w:rFonts w:ascii="Times New Roman" w:hAnsi="Times New Roman" w:cs="Times New Roman"/>
            <w:kern w:val="16"/>
          </w:rPr>
          <w:t xml:space="preserve">; </w:t>
        </w:r>
      </w:ins>
      <w:r w:rsidR="00B44E58" w:rsidRPr="00EF5B97">
        <w:rPr>
          <w:rFonts w:ascii="Times New Roman" w:hAnsi="Times New Roman" w:cs="Times New Roman"/>
          <w:kern w:val="16"/>
        </w:rPr>
        <w:t xml:space="preserve">Borg &amp; </w:t>
      </w:r>
      <w:proofErr w:type="spellStart"/>
      <w:r w:rsidR="00B44E58" w:rsidRPr="00EF5B97">
        <w:rPr>
          <w:rFonts w:ascii="Times New Roman" w:hAnsi="Times New Roman" w:cs="Times New Roman"/>
          <w:kern w:val="16"/>
        </w:rPr>
        <w:t>Groenen</w:t>
      </w:r>
      <w:proofErr w:type="spellEnd"/>
      <w:r w:rsidR="00B44E58" w:rsidRPr="00EF5B97">
        <w:rPr>
          <w:rFonts w:ascii="Times New Roman" w:hAnsi="Times New Roman" w:cs="Times New Roman"/>
          <w:kern w:val="16"/>
        </w:rPr>
        <w:t>, 2005; Gower, 1966</w:t>
      </w:r>
      <w:ins w:id="417" w:author="Mizener, Brendon J" w:date="2021-12-03T14:12:00Z">
        <w:r w:rsidR="00414950" w:rsidRPr="008E2EE3">
          <w:rPr>
            <w:rFonts w:ascii="Times New Roman" w:hAnsi="Times New Roman" w:cs="Times New Roman"/>
            <w:color w:val="403152" w:themeColor="accent4" w:themeShade="80"/>
            <w:kern w:val="16"/>
            <w:rPrChange w:id="418" w:author="Mizener, Brendon J" w:date="2021-12-07T13:55:00Z">
              <w:rPr>
                <w:rFonts w:ascii="Times New Roman" w:hAnsi="Times New Roman" w:cs="Times New Roman"/>
                <w:kern w:val="16"/>
              </w:rPr>
            </w:rPrChange>
          </w:rPr>
          <w:t xml:space="preserve">; </w:t>
        </w:r>
        <w:proofErr w:type="spellStart"/>
        <w:r w:rsidR="00414950" w:rsidRPr="00315E4A">
          <w:rPr>
            <w:rFonts w:ascii="Times New Roman" w:hAnsi="Times New Roman" w:cs="Times New Roman"/>
            <w:color w:val="5F497A" w:themeColor="accent4" w:themeShade="BF"/>
            <w:kern w:val="16"/>
            <w:rPrChange w:id="419" w:author="Mizener, Brendon J" w:date="2021-12-09T10:11:00Z">
              <w:rPr>
                <w:rFonts w:ascii="Times New Roman" w:hAnsi="Times New Roman" w:cs="Times New Roman"/>
                <w:kern w:val="16"/>
              </w:rPr>
            </w:rPrChange>
          </w:rPr>
          <w:t>Hout</w:t>
        </w:r>
        <w:proofErr w:type="spellEnd"/>
        <w:r w:rsidR="00414950" w:rsidRPr="00315E4A">
          <w:rPr>
            <w:rFonts w:ascii="Times New Roman" w:hAnsi="Times New Roman" w:cs="Times New Roman"/>
            <w:color w:val="5F497A" w:themeColor="accent4" w:themeShade="BF"/>
            <w:kern w:val="16"/>
            <w:rPrChange w:id="420" w:author="Mizener, Brendon J" w:date="2021-12-09T10:11:00Z">
              <w:rPr>
                <w:rFonts w:ascii="Times New Roman" w:hAnsi="Times New Roman" w:cs="Times New Roman"/>
                <w:kern w:val="16"/>
              </w:rPr>
            </w:rPrChange>
          </w:rPr>
          <w:t xml:space="preserve"> et al. 2013; Kruskal &amp; Wish, 1978</w:t>
        </w:r>
      </w:ins>
      <w:r w:rsidR="00B44E58" w:rsidRPr="00EF5B97">
        <w:rPr>
          <w:rFonts w:ascii="Times New Roman" w:hAnsi="Times New Roman" w:cs="Times New Roman"/>
          <w:kern w:val="16"/>
        </w:rPr>
        <w:t>; Torgerson, 1958</w:t>
      </w:r>
      <w:ins w:id="421" w:author="Mizener, Brendon J" w:date="2021-11-12T09:42:00Z">
        <w:r w:rsidR="00AB5C9E" w:rsidRPr="00315E4A">
          <w:rPr>
            <w:rFonts w:ascii="Times New Roman" w:hAnsi="Times New Roman" w:cs="Times New Roman"/>
            <w:color w:val="5F497A" w:themeColor="accent4" w:themeShade="BF"/>
            <w:kern w:val="16"/>
            <w:rPrChange w:id="422" w:author="Mizener, Brendon J" w:date="2021-12-09T10:11:00Z">
              <w:rPr>
                <w:rFonts w:ascii="Times New Roman" w:hAnsi="Times New Roman" w:cs="Times New Roman"/>
                <w:kern w:val="16"/>
              </w:rPr>
            </w:rPrChange>
          </w:rPr>
          <w:t>; Shepard, 1962</w:t>
        </w:r>
      </w:ins>
      <w:r w:rsidR="00B44E58" w:rsidRPr="00EF5B97">
        <w:rPr>
          <w:rFonts w:ascii="Times New Roman" w:hAnsi="Times New Roman" w:cs="Times New Roman"/>
          <w:kern w:val="16"/>
        </w:rPr>
        <w:t>)—a technique commonly used in music perception studies (</w:t>
      </w:r>
      <w:proofErr w:type="spellStart"/>
      <w:r w:rsidR="00B44E58" w:rsidRPr="00EF5B97">
        <w:rPr>
          <w:rFonts w:ascii="Times New Roman" w:hAnsi="Times New Roman" w:cs="Times New Roman"/>
          <w:kern w:val="16"/>
        </w:rPr>
        <w:t>Bigand</w:t>
      </w:r>
      <w:proofErr w:type="spellEnd"/>
      <w:r w:rsidR="00B44E58" w:rsidRPr="00EF5B97">
        <w:rPr>
          <w:rFonts w:ascii="Times New Roman" w:hAnsi="Times New Roman" w:cs="Times New Roman"/>
          <w:kern w:val="16"/>
        </w:rPr>
        <w:t xml:space="preserve"> et al., 2005; </w:t>
      </w:r>
      <w:del w:id="423" w:author="Mizener, Brendon J" w:date="2021-11-02T13:16:00Z">
        <w:r w:rsidR="00B44E58" w:rsidRPr="00EF5B97" w:rsidDel="006930ED">
          <w:rPr>
            <w:rFonts w:ascii="Times New Roman" w:hAnsi="Times New Roman" w:cs="Times New Roman"/>
            <w:kern w:val="16"/>
          </w:rPr>
          <w:delText xml:space="preserve">Madsen, 1997; </w:delText>
        </w:r>
      </w:del>
      <w:proofErr w:type="spellStart"/>
      <w:r w:rsidR="00B44E58" w:rsidRPr="00EF5B97">
        <w:rPr>
          <w:rFonts w:ascii="Times New Roman" w:hAnsi="Times New Roman" w:cs="Times New Roman"/>
          <w:kern w:val="16"/>
        </w:rPr>
        <w:t>Rodà</w:t>
      </w:r>
      <w:proofErr w:type="spellEnd"/>
      <w:r w:rsidR="00B44E58" w:rsidRPr="00EF5B97">
        <w:rPr>
          <w:rFonts w:ascii="Times New Roman" w:hAnsi="Times New Roman" w:cs="Times New Roman"/>
          <w:kern w:val="16"/>
        </w:rPr>
        <w:t xml:space="preserve"> et al., 2014; </w:t>
      </w:r>
      <w:proofErr w:type="spellStart"/>
      <w:r w:rsidR="00B44E58" w:rsidRPr="00EF5B97">
        <w:rPr>
          <w:rFonts w:ascii="Times New Roman" w:hAnsi="Times New Roman" w:cs="Times New Roman"/>
          <w:kern w:val="16"/>
        </w:rPr>
        <w:t>Wedin</w:t>
      </w:r>
      <w:proofErr w:type="spellEnd"/>
      <w:r w:rsidR="00B44E58" w:rsidRPr="00EF5B97">
        <w:rPr>
          <w:rFonts w:ascii="Times New Roman" w:hAnsi="Times New Roman" w:cs="Times New Roman"/>
          <w:kern w:val="16"/>
        </w:rPr>
        <w:t>, 1969, 1972)</w:t>
      </w:r>
      <w:ins w:id="424" w:author="Hervé" w:date="2021-11-09T16:52:00Z">
        <w:r w:rsidR="00B2589E">
          <w:rPr>
            <w:rFonts w:ascii="Times New Roman" w:hAnsi="Times New Roman" w:cs="Times New Roman"/>
            <w:kern w:val="16"/>
          </w:rPr>
          <w:t>—</w:t>
        </w:r>
      </w:ins>
      <w:del w:id="425" w:author="Hervé" w:date="2021-11-09T16:52:00Z">
        <w:r w:rsidR="00B44E58" w:rsidRPr="00EF5B97" w:rsidDel="00B2589E">
          <w:rPr>
            <w:rFonts w:ascii="Times New Roman" w:hAnsi="Times New Roman" w:cs="Times New Roman"/>
            <w:kern w:val="16"/>
          </w:rPr>
          <w:delText xml:space="preserve"> </w:delText>
        </w:r>
      </w:del>
      <w:r w:rsidR="00B44E58" w:rsidRPr="00EF5B97">
        <w:rPr>
          <w:rFonts w:ascii="Times New Roman" w:hAnsi="Times New Roman" w:cs="Times New Roman"/>
          <w:kern w:val="16"/>
        </w:rPr>
        <w:t xml:space="preserve">analyzes a distance matrix computed between observations and visualizes these observations by positioning them on a map such that the distance between observations on the map best approximates their distance in the data table. </w:t>
      </w:r>
      <w:ins w:id="426" w:author="Mizener, Brendon J" w:date="2021-11-02T13:09:00Z">
        <w:r w:rsidR="00F34D82" w:rsidRPr="00315E4A">
          <w:rPr>
            <w:rFonts w:ascii="Times New Roman" w:hAnsi="Times New Roman" w:cs="Times New Roman"/>
            <w:color w:val="5F497A" w:themeColor="accent4" w:themeShade="BF"/>
            <w:kern w:val="16"/>
            <w:rPrChange w:id="427" w:author="Mizener, Brendon J" w:date="2021-12-09T10:11:00Z">
              <w:rPr>
                <w:rFonts w:ascii="Times New Roman" w:hAnsi="Times New Roman" w:cs="Times New Roman"/>
                <w:kern w:val="16"/>
              </w:rPr>
            </w:rPrChange>
          </w:rPr>
          <w:t xml:space="preserve">MDS is commonly used to </w:t>
        </w:r>
        <w:del w:id="428" w:author="Hervé" w:date="2021-11-09T16:53:00Z">
          <w:r w:rsidR="00F34D82" w:rsidRPr="00315E4A" w:rsidDel="00B2589E">
            <w:rPr>
              <w:rFonts w:ascii="Times New Roman" w:hAnsi="Times New Roman" w:cs="Times New Roman"/>
              <w:color w:val="5F497A" w:themeColor="accent4" w:themeShade="BF"/>
              <w:kern w:val="16"/>
              <w:rPrChange w:id="429" w:author="Mizener, Brendon J" w:date="2021-12-09T10:11:00Z">
                <w:rPr>
                  <w:rFonts w:ascii="Times New Roman" w:hAnsi="Times New Roman" w:cs="Times New Roman"/>
                  <w:kern w:val="16"/>
                </w:rPr>
              </w:rPrChange>
            </w:rPr>
            <w:delText>evaluate</w:delText>
          </w:r>
        </w:del>
      </w:ins>
      <w:ins w:id="430" w:author="Hervé" w:date="2021-11-09T16:53:00Z">
        <w:r w:rsidR="00B2589E" w:rsidRPr="00315E4A">
          <w:rPr>
            <w:rFonts w:ascii="Times New Roman" w:hAnsi="Times New Roman" w:cs="Times New Roman"/>
            <w:color w:val="5F497A" w:themeColor="accent4" w:themeShade="BF"/>
            <w:kern w:val="16"/>
            <w:rPrChange w:id="431" w:author="Mizener, Brendon J" w:date="2021-12-09T10:11:00Z">
              <w:rPr>
                <w:rFonts w:ascii="Times New Roman" w:hAnsi="Times New Roman" w:cs="Times New Roman"/>
                <w:kern w:val="16"/>
              </w:rPr>
            </w:rPrChange>
          </w:rPr>
          <w:t>represent</w:t>
        </w:r>
      </w:ins>
      <w:ins w:id="432" w:author="Mizener, Brendon J" w:date="2021-11-02T13:09:00Z">
        <w:r w:rsidR="00F34D82" w:rsidRPr="00315E4A">
          <w:rPr>
            <w:rFonts w:ascii="Times New Roman" w:hAnsi="Times New Roman" w:cs="Times New Roman"/>
            <w:color w:val="5F497A" w:themeColor="accent4" w:themeShade="BF"/>
            <w:kern w:val="16"/>
            <w:rPrChange w:id="433" w:author="Mizener, Brendon J" w:date="2021-12-09T10:11:00Z">
              <w:rPr>
                <w:rFonts w:ascii="Times New Roman" w:hAnsi="Times New Roman" w:cs="Times New Roman"/>
                <w:kern w:val="16"/>
              </w:rPr>
            </w:rPrChange>
          </w:rPr>
          <w:t xml:space="preserve"> the </w:t>
        </w:r>
      </w:ins>
      <w:ins w:id="434" w:author="Mizener, Brendon J" w:date="2021-11-02T13:12:00Z">
        <w:r w:rsidR="00F34D82" w:rsidRPr="00315E4A">
          <w:rPr>
            <w:rFonts w:ascii="Times New Roman" w:hAnsi="Times New Roman" w:cs="Times New Roman"/>
            <w:color w:val="5F497A" w:themeColor="accent4" w:themeShade="BF"/>
            <w:kern w:val="16"/>
            <w:rPrChange w:id="435" w:author="Mizener, Brendon J" w:date="2021-12-09T10:11:00Z">
              <w:rPr>
                <w:rFonts w:ascii="Times New Roman" w:hAnsi="Times New Roman" w:cs="Times New Roman"/>
                <w:kern w:val="16"/>
              </w:rPr>
            </w:rPrChange>
          </w:rPr>
          <w:t>similarity between stimuli</w:t>
        </w:r>
      </w:ins>
      <w:ins w:id="436" w:author="Mizener, Brendon J" w:date="2021-11-02T13:19:00Z">
        <w:r w:rsidR="006930ED" w:rsidRPr="00315E4A">
          <w:rPr>
            <w:rFonts w:ascii="Times New Roman" w:hAnsi="Times New Roman" w:cs="Times New Roman"/>
            <w:color w:val="5F497A" w:themeColor="accent4" w:themeShade="BF"/>
            <w:kern w:val="16"/>
            <w:rPrChange w:id="437" w:author="Mizener, Brendon J" w:date="2021-12-09T10:11:00Z">
              <w:rPr>
                <w:rFonts w:ascii="Times New Roman" w:hAnsi="Times New Roman" w:cs="Times New Roman"/>
                <w:kern w:val="16"/>
              </w:rPr>
            </w:rPrChange>
          </w:rPr>
          <w:t>;</w:t>
        </w:r>
        <w:r w:rsidR="006930ED" w:rsidRPr="008E2EE3">
          <w:rPr>
            <w:rFonts w:ascii="Times New Roman" w:hAnsi="Times New Roman" w:cs="Times New Roman"/>
            <w:color w:val="403152" w:themeColor="accent4" w:themeShade="80"/>
            <w:kern w:val="16"/>
            <w:rPrChange w:id="438" w:author="Mizener, Brendon J" w:date="2021-12-07T13:56:00Z">
              <w:rPr>
                <w:rFonts w:ascii="Times New Roman" w:hAnsi="Times New Roman" w:cs="Times New Roman"/>
                <w:kern w:val="16"/>
              </w:rPr>
            </w:rPrChange>
          </w:rPr>
          <w:t xml:space="preserve"> h</w:t>
        </w:r>
      </w:ins>
      <w:del w:id="439" w:author="Mizener, Brendon J" w:date="2021-11-02T13:19:00Z">
        <w:r w:rsidR="00B44E58" w:rsidRPr="00EF5B97" w:rsidDel="006930ED">
          <w:rPr>
            <w:rFonts w:ascii="Times New Roman" w:hAnsi="Times New Roman" w:cs="Times New Roman"/>
            <w:kern w:val="16"/>
          </w:rPr>
          <w:delText>H</w:delText>
        </w:r>
      </w:del>
      <w:r w:rsidR="00B44E58" w:rsidRPr="00EF5B97">
        <w:rPr>
          <w:rFonts w:ascii="Times New Roman" w:hAnsi="Times New Roman" w:cs="Times New Roman"/>
          <w:kern w:val="16"/>
        </w:rPr>
        <w:t xml:space="preserve">ere, this technique is used </w:t>
      </w:r>
      <w:del w:id="440" w:author="Mizener, Brendon J" w:date="2021-11-15T09:23:00Z">
        <w:r w:rsidR="00B44E58" w:rsidRPr="00EF5B97" w:rsidDel="00646210">
          <w:rPr>
            <w:rFonts w:ascii="Times New Roman" w:hAnsi="Times New Roman" w:cs="Times New Roman"/>
            <w:kern w:val="16"/>
          </w:rPr>
          <w:delText>as a</w:delText>
        </w:r>
      </w:del>
      <w:del w:id="441" w:author="Mizener, Brendon J" w:date="2021-11-10T11:10:00Z">
        <w:r w:rsidR="00B44E58" w:rsidRPr="00EF5B97" w:rsidDel="000A57A8">
          <w:rPr>
            <w:rFonts w:ascii="Times New Roman" w:hAnsi="Times New Roman" w:cs="Times New Roman"/>
            <w:kern w:val="16"/>
          </w:rPr>
          <w:delText xml:space="preserve">n omnibus </w:delText>
        </w:r>
      </w:del>
      <w:del w:id="442" w:author="Mizener, Brendon J" w:date="2021-11-15T09:23:00Z">
        <w:r w:rsidR="00B44E58" w:rsidRPr="00EF5B97" w:rsidDel="00646210">
          <w:rPr>
            <w:rFonts w:ascii="Times New Roman" w:hAnsi="Times New Roman" w:cs="Times New Roman"/>
            <w:kern w:val="16"/>
          </w:rPr>
          <w:delText xml:space="preserve">method </w:delText>
        </w:r>
      </w:del>
      <w:r w:rsidR="00B44E58" w:rsidRPr="00EF5B97">
        <w:rPr>
          <w:rFonts w:ascii="Times New Roman" w:hAnsi="Times New Roman" w:cs="Times New Roman"/>
          <w:kern w:val="16"/>
        </w:rPr>
        <w:t>to evaluate</w:t>
      </w:r>
      <w:ins w:id="443" w:author="Hervé" w:date="2021-12-15T18:39:00Z">
        <w:r w:rsidR="00747231">
          <w:rPr>
            <w:rFonts w:ascii="Times New Roman" w:hAnsi="Times New Roman" w:cs="Times New Roman"/>
            <w:kern w:val="16"/>
          </w:rPr>
          <w:t xml:space="preserve"> </w:t>
        </w:r>
      </w:ins>
      <w:ins w:id="444" w:author="Hervé" w:date="2021-12-15T18:40:00Z">
        <w:r w:rsidR="00747231">
          <w:rPr>
            <w:rFonts w:ascii="Times New Roman" w:hAnsi="Times New Roman" w:cs="Times New Roman"/>
            <w:kern w:val="16"/>
          </w:rPr>
          <w:t>the</w:t>
        </w:r>
      </w:ins>
      <w:r w:rsidR="00B44E58" w:rsidRPr="00EF5B97">
        <w:rPr>
          <w:rFonts w:ascii="Times New Roman" w:hAnsi="Times New Roman" w:cs="Times New Roman"/>
          <w:kern w:val="16"/>
        </w:rPr>
        <w:t xml:space="preserve"> similarity between groups of participants.</w:t>
      </w:r>
      <w:ins w:id="445" w:author="Mizener, Brendon J" w:date="2021-11-02T13:19:00Z">
        <w:r w:rsidR="00010EEC">
          <w:rPr>
            <w:rFonts w:ascii="Times New Roman" w:hAnsi="Times New Roman" w:cs="Times New Roman"/>
            <w:kern w:val="16"/>
          </w:rPr>
          <w:t xml:space="preserve"> </w:t>
        </w:r>
      </w:ins>
    </w:p>
    <w:p w14:paraId="1D6BA1EC" w14:textId="65DA6055" w:rsidR="001458FE" w:rsidRPr="00EF5B97" w:rsidRDefault="00B44E58" w:rsidP="00EB760E">
      <w:pPr>
        <w:pStyle w:val="BodyText"/>
        <w:tabs>
          <w:tab w:val="left" w:pos="3968"/>
        </w:tabs>
        <w:spacing w:line="480" w:lineRule="auto"/>
        <w:rPr>
          <w:rFonts w:ascii="Times New Roman" w:hAnsi="Times New Roman" w:cs="Times New Roman"/>
          <w:bCs/>
          <w:i/>
          <w:iCs/>
          <w:kern w:val="16"/>
        </w:rPr>
      </w:pPr>
      <w:bookmarkStart w:id="446" w:name="Multiple_Factor_Analysis"/>
      <w:bookmarkEnd w:id="446"/>
      <w:r w:rsidRPr="00EF5B97">
        <w:rPr>
          <w:rFonts w:ascii="Times New Roman" w:hAnsi="Times New Roman" w:cs="Times New Roman"/>
          <w:bCs/>
          <w:i/>
          <w:iCs/>
          <w:kern w:val="16"/>
        </w:rPr>
        <w:t>Multiple Factor Analysis</w:t>
      </w:r>
    </w:p>
    <w:p w14:paraId="7847E9B8" w14:textId="0694019B" w:rsidR="00010EEC" w:rsidRDefault="00B44E58" w:rsidP="00EB760E">
      <w:pPr>
        <w:pStyle w:val="BodyText"/>
        <w:tabs>
          <w:tab w:val="left" w:pos="3968"/>
        </w:tabs>
        <w:spacing w:line="480" w:lineRule="auto"/>
        <w:ind w:firstLine="720"/>
        <w:rPr>
          <w:ins w:id="447" w:author="Mizener, Brendon J" w:date="2021-11-02T13:19:00Z"/>
          <w:rFonts w:ascii="Times New Roman" w:hAnsi="Times New Roman" w:cs="Times New Roman"/>
          <w:kern w:val="16"/>
        </w:rPr>
      </w:pPr>
      <w:r w:rsidRPr="00EF5B97">
        <w:rPr>
          <w:rFonts w:ascii="Times New Roman" w:hAnsi="Times New Roman" w:cs="Times New Roman"/>
          <w:kern w:val="16"/>
        </w:rPr>
        <w:t xml:space="preserve">Multiple Factor Analysis (MFA, Abdi et al., 2013; </w:t>
      </w:r>
      <w:proofErr w:type="spellStart"/>
      <w:r w:rsidRPr="00EF5B97">
        <w:rPr>
          <w:rFonts w:ascii="Times New Roman" w:hAnsi="Times New Roman" w:cs="Times New Roman"/>
          <w:kern w:val="16"/>
        </w:rPr>
        <w:t>Escofier</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Pagès</w:t>
      </w:r>
      <w:proofErr w:type="spellEnd"/>
      <w:r w:rsidRPr="00EF5B97">
        <w:rPr>
          <w:rFonts w:ascii="Times New Roman" w:hAnsi="Times New Roman" w:cs="Times New Roman"/>
          <w:kern w:val="16"/>
        </w:rPr>
        <w:t>, 1994) extends PCA to analyze</w:t>
      </w:r>
      <w:del w:id="448" w:author="Hervé" w:date="2021-11-09T16:54:00Z">
        <w:r w:rsidRPr="00EF5B97" w:rsidDel="00E04AFB">
          <w:rPr>
            <w:rFonts w:ascii="Times New Roman" w:hAnsi="Times New Roman" w:cs="Times New Roman"/>
            <w:kern w:val="16"/>
          </w:rPr>
          <w:delText>s</w:delText>
        </w:r>
      </w:del>
      <w:r w:rsidRPr="00EF5B97">
        <w:rPr>
          <w:rFonts w:ascii="Times New Roman" w:hAnsi="Times New Roman" w:cs="Times New Roman"/>
          <w:kern w:val="16"/>
        </w:rPr>
        <w:t xml:space="preserve"> and visualize</w:t>
      </w:r>
      <w:del w:id="449" w:author="Hervé" w:date="2021-11-09T16:54:00Z">
        <w:r w:rsidRPr="00EF5B97" w:rsidDel="00E04AFB">
          <w:rPr>
            <w:rFonts w:ascii="Times New Roman" w:hAnsi="Times New Roman" w:cs="Times New Roman"/>
            <w:kern w:val="16"/>
          </w:rPr>
          <w:delText>s</w:delText>
        </w:r>
      </w:del>
      <w:r w:rsidRPr="00EF5B97">
        <w:rPr>
          <w:rFonts w:ascii="Times New Roman" w:hAnsi="Times New Roman" w:cs="Times New Roman"/>
          <w:kern w:val="16"/>
        </w:rPr>
        <w:t xml:space="preserve"> multiple tables or blocks of variables that each describe</w:t>
      </w:r>
      <w:ins w:id="450" w:author="Hervé" w:date="2021-11-09T16:54:00Z">
        <w:r w:rsidR="00E04AFB">
          <w:rPr>
            <w:rFonts w:ascii="Times New Roman" w:hAnsi="Times New Roman" w:cs="Times New Roman"/>
            <w:kern w:val="16"/>
          </w:rPr>
          <w:t>s</w:t>
        </w:r>
      </w:ins>
      <w:r w:rsidRPr="00EF5B97">
        <w:rPr>
          <w:rFonts w:ascii="Times New Roman" w:hAnsi="Times New Roman" w:cs="Times New Roman"/>
          <w:kern w:val="16"/>
        </w:rPr>
        <w:t xml:space="preserve"> the same observations. MFA computes a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and a set of </w:t>
      </w:r>
      <w:r w:rsidRPr="00EF5B97">
        <w:rPr>
          <w:rFonts w:ascii="Times New Roman" w:hAnsi="Times New Roman" w:cs="Times New Roman"/>
          <w:i/>
          <w:kern w:val="16"/>
        </w:rPr>
        <w:t>partial factor scores</w:t>
      </w:r>
      <w:r w:rsidRPr="00EF5B97">
        <w:rPr>
          <w:rFonts w:ascii="Times New Roman" w:hAnsi="Times New Roman" w:cs="Times New Roman"/>
          <w:kern w:val="16"/>
        </w:rPr>
        <w:t xml:space="preserve">, where the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is the average of (or compromise between) the normalized factor scores from each block, and the </w:t>
      </w:r>
      <w:r w:rsidRPr="00EF5B97">
        <w:rPr>
          <w:rFonts w:ascii="Times New Roman" w:hAnsi="Times New Roman" w:cs="Times New Roman"/>
          <w:i/>
          <w:kern w:val="16"/>
        </w:rPr>
        <w:t xml:space="preserve">partial factor scores </w:t>
      </w:r>
      <w:r w:rsidRPr="00EF5B97">
        <w:rPr>
          <w:rFonts w:ascii="Times New Roman" w:hAnsi="Times New Roman" w:cs="Times New Roman"/>
          <w:kern w:val="16"/>
        </w:rPr>
        <w:t xml:space="preserve">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w:t>
      </w:r>
    </w:p>
    <w:p w14:paraId="38DEFDC3" w14:textId="0EAD1CFC" w:rsidR="00FE4F9A" w:rsidRPr="00315E4A" w:rsidRDefault="00B44E58" w:rsidP="00EB760E">
      <w:pPr>
        <w:pStyle w:val="BodyText"/>
        <w:tabs>
          <w:tab w:val="left" w:pos="3968"/>
        </w:tabs>
        <w:spacing w:line="480" w:lineRule="auto"/>
        <w:ind w:firstLine="720"/>
        <w:rPr>
          <w:rFonts w:ascii="Times New Roman" w:hAnsi="Times New Roman" w:cs="Times New Roman"/>
          <w:color w:val="5F497A" w:themeColor="accent4" w:themeShade="BF"/>
          <w:kern w:val="16"/>
          <w:rPrChange w:id="451" w:author="Mizener, Brendon J" w:date="2021-12-09T10:11:00Z">
            <w:rPr>
              <w:rFonts w:ascii="Times New Roman" w:hAnsi="Times New Roman" w:cs="Times New Roman"/>
              <w:kern w:val="16"/>
            </w:rPr>
          </w:rPrChange>
        </w:rPr>
      </w:pPr>
      <w:r w:rsidRPr="00EF5B97">
        <w:rPr>
          <w:rFonts w:ascii="Times New Roman" w:hAnsi="Times New Roman" w:cs="Times New Roman"/>
          <w:kern w:val="16"/>
        </w:rPr>
        <w:t>In the present study, MFA was used to evaluate differences between French and American participants in how they described specific excerpts and used specific adjectives.</w:t>
      </w:r>
      <w:ins w:id="452" w:author="Mizener, Brendon J" w:date="2021-11-02T13:22:00Z">
        <w:r w:rsidR="00010EEC">
          <w:rPr>
            <w:rFonts w:ascii="Times New Roman" w:hAnsi="Times New Roman" w:cs="Times New Roman"/>
            <w:kern w:val="16"/>
          </w:rPr>
          <w:t xml:space="preserve"> </w:t>
        </w:r>
        <w:r w:rsidR="00010EEC" w:rsidRPr="00315E4A">
          <w:rPr>
            <w:rFonts w:ascii="Times New Roman" w:hAnsi="Times New Roman" w:cs="Times New Roman"/>
            <w:color w:val="5F497A" w:themeColor="accent4" w:themeShade="BF"/>
            <w:kern w:val="16"/>
            <w:rPrChange w:id="453" w:author="Mizener, Brendon J" w:date="2021-12-09T10:11:00Z">
              <w:rPr>
                <w:rFonts w:ascii="Times New Roman" w:hAnsi="Times New Roman" w:cs="Times New Roman"/>
                <w:kern w:val="16"/>
              </w:rPr>
            </w:rPrChange>
          </w:rPr>
          <w:t xml:space="preserve">This application </w:t>
        </w:r>
        <w:r w:rsidR="00010EEC" w:rsidRPr="00315E4A">
          <w:rPr>
            <w:rFonts w:ascii="Times New Roman" w:hAnsi="Times New Roman" w:cs="Times New Roman"/>
            <w:color w:val="5F497A" w:themeColor="accent4" w:themeShade="BF"/>
            <w:kern w:val="16"/>
            <w:rPrChange w:id="454" w:author="Mizener, Brendon J" w:date="2021-12-09T10:11:00Z">
              <w:rPr>
                <w:rFonts w:ascii="Times New Roman" w:hAnsi="Times New Roman" w:cs="Times New Roman"/>
                <w:kern w:val="16"/>
              </w:rPr>
            </w:rPrChange>
          </w:rPr>
          <w:lastRenderedPageBreak/>
          <w:t xml:space="preserve">of MFA can be generalized to </w:t>
        </w:r>
      </w:ins>
      <w:ins w:id="455" w:author="Mizener, Brendon J" w:date="2021-11-02T13:23:00Z">
        <w:r w:rsidR="00010EEC" w:rsidRPr="00315E4A">
          <w:rPr>
            <w:rFonts w:ascii="Times New Roman" w:hAnsi="Times New Roman" w:cs="Times New Roman"/>
            <w:color w:val="5F497A" w:themeColor="accent4" w:themeShade="BF"/>
            <w:kern w:val="16"/>
            <w:rPrChange w:id="456" w:author="Mizener, Brendon J" w:date="2021-12-09T10:11:00Z">
              <w:rPr>
                <w:rFonts w:ascii="Times New Roman" w:hAnsi="Times New Roman" w:cs="Times New Roman"/>
                <w:kern w:val="16"/>
              </w:rPr>
            </w:rPrChange>
          </w:rPr>
          <w:t xml:space="preserve">different groups of participants or other sources of data measured on the same set of observations. When </w:t>
        </w:r>
      </w:ins>
      <w:ins w:id="457" w:author="Mizener, Brendon J" w:date="2021-11-02T13:24:00Z">
        <w:r w:rsidR="001412D9" w:rsidRPr="00315E4A">
          <w:rPr>
            <w:rFonts w:ascii="Times New Roman" w:hAnsi="Times New Roman" w:cs="Times New Roman"/>
            <w:color w:val="5F497A" w:themeColor="accent4" w:themeShade="BF"/>
            <w:kern w:val="16"/>
            <w:rPrChange w:id="458" w:author="Mizener, Brendon J" w:date="2021-12-09T10:11:00Z">
              <w:rPr>
                <w:rFonts w:ascii="Times New Roman" w:hAnsi="Times New Roman" w:cs="Times New Roman"/>
                <w:kern w:val="16"/>
              </w:rPr>
            </w:rPrChange>
          </w:rPr>
          <w:t xml:space="preserve">the data take the form of a contingency table, MFA allows </w:t>
        </w:r>
      </w:ins>
      <w:ins w:id="459" w:author="Mizener, Brendon J" w:date="2021-11-02T13:25:00Z">
        <w:r w:rsidR="001412D9" w:rsidRPr="00315E4A">
          <w:rPr>
            <w:rFonts w:ascii="Times New Roman" w:hAnsi="Times New Roman" w:cs="Times New Roman"/>
            <w:color w:val="5F497A" w:themeColor="accent4" w:themeShade="BF"/>
            <w:kern w:val="16"/>
            <w:rPrChange w:id="460" w:author="Mizener, Brendon J" w:date="2021-12-09T10:11:00Z">
              <w:rPr>
                <w:rFonts w:ascii="Times New Roman" w:hAnsi="Times New Roman" w:cs="Times New Roman"/>
                <w:kern w:val="16"/>
              </w:rPr>
            </w:rPrChange>
          </w:rPr>
          <w:t xml:space="preserve">for the analysis of the contributions to both the observations and the variables. </w:t>
        </w:r>
      </w:ins>
    </w:p>
    <w:p w14:paraId="4BFC8476" w14:textId="7567B043" w:rsidR="001458FE" w:rsidRPr="00EF5B97" w:rsidRDefault="00B44E58" w:rsidP="00EB760E">
      <w:pPr>
        <w:pStyle w:val="BodyText"/>
        <w:tabs>
          <w:tab w:val="left" w:pos="4998"/>
        </w:tabs>
        <w:spacing w:line="480" w:lineRule="auto"/>
        <w:rPr>
          <w:rFonts w:ascii="Times New Roman" w:hAnsi="Times New Roman" w:cs="Times New Roman"/>
          <w:b/>
          <w:kern w:val="16"/>
        </w:rPr>
      </w:pPr>
      <w:bookmarkStart w:id="461" w:name="Partial_Least_Squares_Correlation"/>
      <w:bookmarkEnd w:id="461"/>
      <w:r w:rsidRPr="00EF5B97">
        <w:rPr>
          <w:rFonts w:ascii="Times New Roman" w:hAnsi="Times New Roman" w:cs="Times New Roman"/>
          <w:bCs/>
          <w:i/>
          <w:iCs/>
          <w:kern w:val="16"/>
        </w:rPr>
        <w:t>Partial Least Squares Correlation</w:t>
      </w:r>
    </w:p>
    <w:p w14:paraId="41F09FC8" w14:textId="452F8B37" w:rsidR="00FE4F9A" w:rsidRPr="00EF5B97" w:rsidRDefault="00B44E58" w:rsidP="00EB760E">
      <w:pPr>
        <w:pStyle w:val="BodyText"/>
        <w:tabs>
          <w:tab w:val="left" w:pos="4998"/>
        </w:tabs>
        <w:spacing w:line="480" w:lineRule="auto"/>
        <w:ind w:firstLine="720"/>
        <w:rPr>
          <w:rFonts w:ascii="Times New Roman" w:hAnsi="Times New Roman" w:cs="Times New Roman"/>
          <w:kern w:val="16"/>
        </w:rPr>
      </w:pPr>
      <w:r w:rsidRPr="00EF5B97">
        <w:rPr>
          <w:rFonts w:ascii="Times New Roman" w:hAnsi="Times New Roman" w:cs="Times New Roman"/>
          <w:kern w:val="16"/>
        </w:rPr>
        <w:t>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factor scores and called </w:t>
      </w:r>
      <w:r w:rsidRPr="00EF5B97">
        <w:rPr>
          <w:rFonts w:ascii="Times New Roman" w:hAnsi="Times New Roman" w:cs="Times New Roman"/>
          <w:i/>
          <w:kern w:val="16"/>
        </w:rPr>
        <w:t>latent variables</w:t>
      </w:r>
      <w:r w:rsidRPr="00EF5B97">
        <w:rPr>
          <w:rFonts w:ascii="Times New Roman" w:hAnsi="Times New Roman" w:cs="Times New Roman"/>
          <w:kern w:val="16"/>
        </w:rPr>
        <w:t xml:space="preserve">—that have the largest covariance. This method is commonly used in neuroimaging studies to extract the common information between imaging and behavioral data (Krishnan et al., 2011). It was used in the present study to evaluate the similarities in </w:t>
      </w:r>
      <w:bookmarkStart w:id="462" w:name="Bootstrapping"/>
      <w:bookmarkEnd w:id="462"/>
      <w:r w:rsidRPr="00EF5B97">
        <w:rPr>
          <w:rFonts w:ascii="Times New Roman" w:hAnsi="Times New Roman" w:cs="Times New Roman"/>
          <w:kern w:val="16"/>
        </w:rPr>
        <w:t>how participants in either survey rated the excerpts.</w:t>
      </w:r>
    </w:p>
    <w:p w14:paraId="11CAAA8C" w14:textId="25E1E351" w:rsidR="001458FE" w:rsidRPr="00EF5B97" w:rsidRDefault="00B44E58" w:rsidP="00EB760E">
      <w:pPr>
        <w:pStyle w:val="BodyText"/>
        <w:tabs>
          <w:tab w:val="left" w:pos="2731"/>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Bootstrapping</w:t>
      </w:r>
    </w:p>
    <w:p w14:paraId="472E908D" w14:textId="223D9649" w:rsidR="00FE4F9A" w:rsidRDefault="00B44E58" w:rsidP="00EB760E">
      <w:pPr>
        <w:pStyle w:val="BodyText"/>
        <w:tabs>
          <w:tab w:val="left" w:pos="2731"/>
        </w:tabs>
        <w:spacing w:line="480" w:lineRule="auto"/>
        <w:ind w:firstLine="720"/>
        <w:rPr>
          <w:ins w:id="463" w:author="Mizener, Brendon J" w:date="2021-11-02T13:26:00Z"/>
          <w:rFonts w:ascii="Times New Roman" w:hAnsi="Times New Roman" w:cs="Times New Roman"/>
          <w:kern w:val="16"/>
        </w:rPr>
      </w:pPr>
      <w:r w:rsidRPr="00EF5B97">
        <w:rPr>
          <w:rFonts w:ascii="Times New Roman" w:hAnsi="Times New Roman" w:cs="Times New Roman"/>
          <w:kern w:val="16"/>
        </w:rPr>
        <w:t>We use bootstrapping (</w:t>
      </w:r>
      <w:proofErr w:type="spellStart"/>
      <w:r w:rsidRPr="00EF5B97">
        <w:rPr>
          <w:rFonts w:ascii="Times New Roman" w:hAnsi="Times New Roman" w:cs="Times New Roman"/>
          <w:kern w:val="16"/>
        </w:rPr>
        <w:t>Hesterberg</w:t>
      </w:r>
      <w:proofErr w:type="spellEnd"/>
      <w:r w:rsidRPr="00EF5B97">
        <w:rPr>
          <w:rFonts w:ascii="Times New Roman" w:hAnsi="Times New Roman" w:cs="Times New Roman"/>
          <w:kern w:val="16"/>
        </w:rPr>
        <w:t>,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w:t>
      </w:r>
      <w:proofErr w:type="spellStart"/>
      <w:r w:rsidRPr="00EF5B97">
        <w:rPr>
          <w:rFonts w:ascii="Times New Roman" w:hAnsi="Times New Roman" w:cs="Times New Roman"/>
          <w:kern w:val="16"/>
        </w:rPr>
        <w:t>Hesterberg</w:t>
      </w:r>
      <w:proofErr w:type="spellEnd"/>
      <w:r w:rsidRPr="00EF5B97">
        <w:rPr>
          <w:rFonts w:ascii="Times New Roman" w:hAnsi="Times New Roman" w:cs="Times New Roman"/>
          <w:kern w:val="16"/>
        </w:rPr>
        <w:t>, 2011).</w:t>
      </w:r>
    </w:p>
    <w:p w14:paraId="2FBB44D7" w14:textId="27276E01" w:rsidR="001412D9" w:rsidRPr="00315E4A" w:rsidRDefault="001412D9" w:rsidP="001412D9">
      <w:pPr>
        <w:pStyle w:val="BodyText"/>
        <w:tabs>
          <w:tab w:val="left" w:pos="2731"/>
        </w:tabs>
        <w:spacing w:line="480" w:lineRule="auto"/>
        <w:rPr>
          <w:ins w:id="464" w:author="Mizener, Brendon J" w:date="2021-11-02T13:26:00Z"/>
          <w:rFonts w:ascii="Times New Roman" w:hAnsi="Times New Roman" w:cs="Times New Roman"/>
          <w:color w:val="5F497A" w:themeColor="accent4" w:themeShade="BF"/>
          <w:kern w:val="16"/>
          <w:rPrChange w:id="465" w:author="Mizener, Brendon J" w:date="2021-12-09T10:11:00Z">
            <w:rPr>
              <w:ins w:id="466" w:author="Mizener, Brendon J" w:date="2021-11-02T13:26:00Z"/>
              <w:rFonts w:ascii="Times New Roman" w:hAnsi="Times New Roman" w:cs="Times New Roman"/>
              <w:kern w:val="16"/>
            </w:rPr>
          </w:rPrChange>
        </w:rPr>
      </w:pPr>
      <w:ins w:id="467" w:author="Mizener, Brendon J" w:date="2021-11-02T13:26:00Z">
        <w:r w:rsidRPr="00315E4A">
          <w:rPr>
            <w:rFonts w:ascii="Times New Roman" w:hAnsi="Times New Roman" w:cs="Times New Roman"/>
            <w:i/>
            <w:iCs/>
            <w:color w:val="5F497A" w:themeColor="accent4" w:themeShade="BF"/>
            <w:kern w:val="16"/>
            <w:rPrChange w:id="468" w:author="Mizener, Brendon J" w:date="2021-12-09T10:11:00Z">
              <w:rPr>
                <w:rFonts w:ascii="Times New Roman" w:hAnsi="Times New Roman" w:cs="Times New Roman"/>
                <w:i/>
                <w:iCs/>
                <w:kern w:val="16"/>
              </w:rPr>
            </w:rPrChange>
          </w:rPr>
          <w:t>Permutation testing</w:t>
        </w:r>
      </w:ins>
    </w:p>
    <w:p w14:paraId="2EB3D336" w14:textId="47D145CF" w:rsidR="001412D9" w:rsidRPr="00315E4A" w:rsidRDefault="001412D9">
      <w:pPr>
        <w:pStyle w:val="BodyText"/>
        <w:spacing w:line="480" w:lineRule="auto"/>
        <w:rPr>
          <w:rFonts w:ascii="Times New Roman" w:hAnsi="Times New Roman" w:cs="Times New Roman"/>
          <w:color w:val="5F497A" w:themeColor="accent4" w:themeShade="BF"/>
          <w:kern w:val="16"/>
          <w:rPrChange w:id="469" w:author="Mizener, Brendon J" w:date="2021-12-09T10:11:00Z">
            <w:rPr>
              <w:rFonts w:ascii="Times New Roman" w:hAnsi="Times New Roman" w:cs="Times New Roman"/>
              <w:kern w:val="16"/>
            </w:rPr>
          </w:rPrChange>
        </w:rPr>
        <w:pPrChange w:id="470" w:author="Mizener, Brendon J" w:date="2021-11-02T13:26:00Z">
          <w:pPr>
            <w:pStyle w:val="BodyText"/>
            <w:tabs>
              <w:tab w:val="left" w:pos="2731"/>
            </w:tabs>
            <w:spacing w:line="480" w:lineRule="auto"/>
            <w:ind w:firstLine="720"/>
          </w:pPr>
        </w:pPrChange>
      </w:pPr>
      <w:ins w:id="471" w:author="Mizener, Brendon J" w:date="2021-11-02T13:26:00Z">
        <w:r w:rsidRPr="00315E4A">
          <w:rPr>
            <w:rFonts w:ascii="Times New Roman" w:hAnsi="Times New Roman" w:cs="Times New Roman"/>
            <w:color w:val="5F497A" w:themeColor="accent4" w:themeShade="BF"/>
            <w:kern w:val="16"/>
            <w:rPrChange w:id="472" w:author="Mizener, Brendon J" w:date="2021-12-09T10:11:00Z">
              <w:rPr>
                <w:rFonts w:ascii="Times New Roman" w:hAnsi="Times New Roman" w:cs="Times New Roman"/>
                <w:kern w:val="16"/>
              </w:rPr>
            </w:rPrChange>
          </w:rPr>
          <w:tab/>
          <w:t>We use</w:t>
        </w:r>
      </w:ins>
      <w:ins w:id="473" w:author="Hervé" w:date="2021-12-15T18:41:00Z">
        <w:r w:rsidR="00BE6007">
          <w:rPr>
            <w:rFonts w:ascii="Times New Roman" w:hAnsi="Times New Roman" w:cs="Times New Roman"/>
            <w:color w:val="5F497A" w:themeColor="accent4" w:themeShade="BF"/>
            <w:kern w:val="16"/>
          </w:rPr>
          <w:t>d</w:t>
        </w:r>
      </w:ins>
      <w:ins w:id="474" w:author="Mizener, Brendon J" w:date="2021-11-02T13:26:00Z">
        <w:r w:rsidRPr="00315E4A">
          <w:rPr>
            <w:rFonts w:ascii="Times New Roman" w:hAnsi="Times New Roman" w:cs="Times New Roman"/>
            <w:color w:val="5F497A" w:themeColor="accent4" w:themeShade="BF"/>
            <w:kern w:val="16"/>
            <w:rPrChange w:id="475" w:author="Mizener, Brendon J" w:date="2021-12-09T10:11:00Z">
              <w:rPr>
                <w:rFonts w:ascii="Times New Roman" w:hAnsi="Times New Roman" w:cs="Times New Roman"/>
                <w:kern w:val="16"/>
              </w:rPr>
            </w:rPrChange>
          </w:rPr>
          <w:t xml:space="preserve"> permutation testing</w:t>
        </w:r>
      </w:ins>
      <w:ins w:id="476" w:author="Mizener, Brendon J" w:date="2021-11-10T11:09:00Z">
        <w:r w:rsidR="000A57A8" w:rsidRPr="00315E4A">
          <w:rPr>
            <w:rFonts w:ascii="Times New Roman" w:hAnsi="Times New Roman" w:cs="Times New Roman"/>
            <w:color w:val="5F497A" w:themeColor="accent4" w:themeShade="BF"/>
            <w:kern w:val="16"/>
            <w:rPrChange w:id="477" w:author="Mizener, Brendon J" w:date="2021-12-09T10:11:00Z">
              <w:rPr>
                <w:rFonts w:ascii="Times New Roman" w:hAnsi="Times New Roman" w:cs="Times New Roman"/>
                <w:kern w:val="16"/>
              </w:rPr>
            </w:rPrChange>
          </w:rPr>
          <w:t xml:space="preserve"> (Berry et al., </w:t>
        </w:r>
      </w:ins>
      <w:ins w:id="478" w:author="Mizener, Brendon J" w:date="2021-11-10T11:10:00Z">
        <w:r w:rsidR="000A57A8" w:rsidRPr="00315E4A">
          <w:rPr>
            <w:rFonts w:ascii="Times New Roman" w:hAnsi="Times New Roman" w:cs="Times New Roman"/>
            <w:color w:val="5F497A" w:themeColor="accent4" w:themeShade="BF"/>
            <w:kern w:val="16"/>
            <w:rPrChange w:id="479" w:author="Mizener, Brendon J" w:date="2021-12-09T10:11:00Z">
              <w:rPr>
                <w:rFonts w:ascii="Times New Roman" w:hAnsi="Times New Roman" w:cs="Times New Roman"/>
                <w:kern w:val="16"/>
              </w:rPr>
            </w:rPrChange>
          </w:rPr>
          <w:t>20</w:t>
        </w:r>
      </w:ins>
      <w:ins w:id="480" w:author="Mizener, Brendon J" w:date="2021-11-10T11:13:00Z">
        <w:r w:rsidR="00D8672C" w:rsidRPr="00315E4A">
          <w:rPr>
            <w:rFonts w:ascii="Times New Roman" w:hAnsi="Times New Roman" w:cs="Times New Roman"/>
            <w:color w:val="5F497A" w:themeColor="accent4" w:themeShade="BF"/>
            <w:kern w:val="16"/>
            <w:rPrChange w:id="481" w:author="Mizener, Brendon J" w:date="2021-12-09T10:11:00Z">
              <w:rPr>
                <w:rFonts w:ascii="Times New Roman" w:hAnsi="Times New Roman" w:cs="Times New Roman"/>
                <w:kern w:val="16"/>
              </w:rPr>
            </w:rPrChange>
          </w:rPr>
          <w:t>2</w:t>
        </w:r>
      </w:ins>
      <w:ins w:id="482" w:author="Mizener, Brendon J" w:date="2021-11-10T11:10:00Z">
        <w:r w:rsidR="000A57A8" w:rsidRPr="00315E4A">
          <w:rPr>
            <w:rFonts w:ascii="Times New Roman" w:hAnsi="Times New Roman" w:cs="Times New Roman"/>
            <w:color w:val="5F497A" w:themeColor="accent4" w:themeShade="BF"/>
            <w:kern w:val="16"/>
            <w:rPrChange w:id="483" w:author="Mizener, Brendon J" w:date="2021-12-09T10:11:00Z">
              <w:rPr>
                <w:rFonts w:ascii="Times New Roman" w:hAnsi="Times New Roman" w:cs="Times New Roman"/>
                <w:kern w:val="16"/>
              </w:rPr>
            </w:rPrChange>
          </w:rPr>
          <w:t>1)</w:t>
        </w:r>
      </w:ins>
      <w:ins w:id="484" w:author="Mizener, Brendon J" w:date="2021-11-02T13:27:00Z">
        <w:r w:rsidRPr="00315E4A">
          <w:rPr>
            <w:rFonts w:ascii="Times New Roman" w:hAnsi="Times New Roman" w:cs="Times New Roman"/>
            <w:color w:val="5F497A" w:themeColor="accent4" w:themeShade="BF"/>
            <w:kern w:val="16"/>
            <w:rPrChange w:id="485" w:author="Mizener, Brendon J" w:date="2021-12-09T10:11:00Z">
              <w:rPr>
                <w:rFonts w:ascii="Times New Roman" w:hAnsi="Times New Roman" w:cs="Times New Roman"/>
                <w:kern w:val="16"/>
              </w:rPr>
            </w:rPrChange>
          </w:rPr>
          <w:t xml:space="preserve"> to </w:t>
        </w:r>
      </w:ins>
      <w:ins w:id="486" w:author="Hervé" w:date="2021-11-09T17:00:00Z">
        <w:del w:id="487" w:author="Mizener, Brendon J" w:date="2021-11-10T11:10:00Z">
          <w:r w:rsidR="00613DE7" w:rsidRPr="00315E4A" w:rsidDel="000A57A8">
            <w:rPr>
              <w:rFonts w:ascii="Times New Roman" w:hAnsi="Times New Roman" w:cs="Times New Roman"/>
              <w:color w:val="5F497A" w:themeColor="accent4" w:themeShade="BF"/>
              <w:kern w:val="16"/>
              <w:rPrChange w:id="488" w:author="Mizener, Brendon J" w:date="2021-12-09T10:11:00Z">
                <w:rPr>
                  <w:rFonts w:ascii="Times New Roman" w:hAnsi="Times New Roman" w:cs="Times New Roman"/>
                  <w:kern w:val="16"/>
                </w:rPr>
              </w:rPrChange>
            </w:rPr>
            <w:delText xml:space="preserve">to </w:delText>
          </w:r>
        </w:del>
      </w:ins>
      <w:ins w:id="489" w:author="Mizener, Brendon J" w:date="2021-11-02T13:27:00Z">
        <w:r w:rsidRPr="00315E4A">
          <w:rPr>
            <w:rFonts w:ascii="Times New Roman" w:hAnsi="Times New Roman" w:cs="Times New Roman"/>
            <w:color w:val="5F497A" w:themeColor="accent4" w:themeShade="BF"/>
            <w:kern w:val="16"/>
            <w:rPrChange w:id="490" w:author="Mizener, Brendon J" w:date="2021-12-09T10:11:00Z">
              <w:rPr>
                <w:rFonts w:ascii="Times New Roman" w:hAnsi="Times New Roman" w:cs="Times New Roman"/>
                <w:kern w:val="16"/>
              </w:rPr>
            </w:rPrChange>
          </w:rPr>
          <w:t>evaluate the significance of results of the analyses</w:t>
        </w:r>
      </w:ins>
      <w:ins w:id="491" w:author="Mizener, Brendon J" w:date="2021-11-02T13:28:00Z">
        <w:r w:rsidRPr="00315E4A">
          <w:rPr>
            <w:rFonts w:ascii="Times New Roman" w:hAnsi="Times New Roman" w:cs="Times New Roman"/>
            <w:color w:val="5F497A" w:themeColor="accent4" w:themeShade="BF"/>
            <w:kern w:val="16"/>
            <w:rPrChange w:id="492" w:author="Mizener, Brendon J" w:date="2021-12-09T10:11:00Z">
              <w:rPr>
                <w:rFonts w:ascii="Times New Roman" w:hAnsi="Times New Roman" w:cs="Times New Roman"/>
                <w:kern w:val="16"/>
              </w:rPr>
            </w:rPrChange>
          </w:rPr>
          <w:t xml:space="preserve"> described above</w:t>
        </w:r>
      </w:ins>
      <w:ins w:id="493" w:author="Mizener, Brendon J" w:date="2021-11-02T13:27:00Z">
        <w:r w:rsidRPr="00315E4A">
          <w:rPr>
            <w:rFonts w:ascii="Times New Roman" w:hAnsi="Times New Roman" w:cs="Times New Roman"/>
            <w:color w:val="5F497A" w:themeColor="accent4" w:themeShade="BF"/>
            <w:kern w:val="16"/>
            <w:rPrChange w:id="494" w:author="Mizener, Brendon J" w:date="2021-12-09T10:11:00Z">
              <w:rPr>
                <w:rFonts w:ascii="Times New Roman" w:hAnsi="Times New Roman" w:cs="Times New Roman"/>
                <w:kern w:val="16"/>
              </w:rPr>
            </w:rPrChange>
          </w:rPr>
          <w:t xml:space="preserve">. </w:t>
        </w:r>
      </w:ins>
      <w:ins w:id="495" w:author="Mizener, Brendon J" w:date="2021-11-02T13:28:00Z">
        <w:r w:rsidRPr="00315E4A">
          <w:rPr>
            <w:rFonts w:ascii="Times New Roman" w:hAnsi="Times New Roman" w:cs="Times New Roman"/>
            <w:color w:val="5F497A" w:themeColor="accent4" w:themeShade="BF"/>
            <w:kern w:val="16"/>
            <w:rPrChange w:id="496" w:author="Mizener, Brendon J" w:date="2021-12-09T10:11:00Z">
              <w:rPr>
                <w:rFonts w:ascii="Times New Roman" w:hAnsi="Times New Roman" w:cs="Times New Roman"/>
                <w:kern w:val="16"/>
              </w:rPr>
            </w:rPrChange>
          </w:rPr>
          <w:t>Permutation testing</w:t>
        </w:r>
      </w:ins>
      <w:ins w:id="497" w:author="Mizener, Brendon J" w:date="2021-11-02T13:29:00Z">
        <w:r w:rsidRPr="00315E4A">
          <w:rPr>
            <w:rFonts w:ascii="Times New Roman" w:hAnsi="Times New Roman" w:cs="Times New Roman"/>
            <w:color w:val="5F497A" w:themeColor="accent4" w:themeShade="BF"/>
            <w:kern w:val="16"/>
            <w:rPrChange w:id="498" w:author="Mizener, Brendon J" w:date="2021-12-09T10:11:00Z">
              <w:rPr>
                <w:rFonts w:ascii="Times New Roman" w:hAnsi="Times New Roman" w:cs="Times New Roman"/>
                <w:kern w:val="16"/>
              </w:rPr>
            </w:rPrChange>
          </w:rPr>
          <w:t xml:space="preserve"> </w:t>
        </w:r>
      </w:ins>
      <w:ins w:id="499" w:author="Mizener, Brendon J" w:date="2021-11-10T13:38:00Z">
        <w:r w:rsidR="006D5D20" w:rsidRPr="00315E4A">
          <w:rPr>
            <w:rFonts w:ascii="Times New Roman" w:hAnsi="Times New Roman" w:cs="Times New Roman"/>
            <w:color w:val="5F497A" w:themeColor="accent4" w:themeShade="BF"/>
            <w:kern w:val="16"/>
            <w:rPrChange w:id="500" w:author="Mizener, Brendon J" w:date="2021-12-09T10:11:00Z">
              <w:rPr>
                <w:rFonts w:ascii="Times New Roman" w:hAnsi="Times New Roman" w:cs="Times New Roman"/>
                <w:kern w:val="16"/>
              </w:rPr>
            </w:rPrChange>
          </w:rPr>
          <w:t xml:space="preserve">compares the </w:t>
        </w:r>
      </w:ins>
      <w:ins w:id="501" w:author="Mizener, Brendon J" w:date="2021-11-10T13:41:00Z">
        <w:r w:rsidR="006D5D20" w:rsidRPr="00315E4A">
          <w:rPr>
            <w:rFonts w:ascii="Times New Roman" w:hAnsi="Times New Roman" w:cs="Times New Roman"/>
            <w:color w:val="5F497A" w:themeColor="accent4" w:themeShade="BF"/>
            <w:kern w:val="16"/>
            <w:rPrChange w:id="502" w:author="Mizener, Brendon J" w:date="2021-12-09T10:11:00Z">
              <w:rPr>
                <w:rFonts w:ascii="Times New Roman" w:hAnsi="Times New Roman" w:cs="Times New Roman"/>
                <w:kern w:val="16"/>
              </w:rPr>
            </w:rPrChange>
          </w:rPr>
          <w:t>signal</w:t>
        </w:r>
      </w:ins>
      <w:ins w:id="503" w:author="Mizener, Brendon J" w:date="2021-11-10T13:42:00Z">
        <w:r w:rsidR="006D5D20" w:rsidRPr="00315E4A">
          <w:rPr>
            <w:rFonts w:ascii="Times New Roman" w:hAnsi="Times New Roman" w:cs="Times New Roman"/>
            <w:color w:val="5F497A" w:themeColor="accent4" w:themeShade="BF"/>
            <w:kern w:val="16"/>
            <w:rPrChange w:id="504" w:author="Mizener, Brendon J" w:date="2021-12-09T10:11:00Z">
              <w:rPr>
                <w:rFonts w:ascii="Times New Roman" w:hAnsi="Times New Roman" w:cs="Times New Roman"/>
                <w:kern w:val="16"/>
              </w:rPr>
            </w:rPrChange>
          </w:rPr>
          <w:t xml:space="preserve"> </w:t>
        </w:r>
      </w:ins>
      <w:ins w:id="505" w:author="Mizener, Brendon J" w:date="2021-11-10T13:46:00Z">
        <w:r w:rsidR="00D4192C" w:rsidRPr="00315E4A">
          <w:rPr>
            <w:rFonts w:ascii="Times New Roman" w:hAnsi="Times New Roman" w:cs="Times New Roman"/>
            <w:color w:val="5F497A" w:themeColor="accent4" w:themeShade="BF"/>
            <w:kern w:val="16"/>
            <w:rPrChange w:id="506" w:author="Mizener, Brendon J" w:date="2021-12-09T10:11:00Z">
              <w:rPr>
                <w:rFonts w:ascii="Times New Roman" w:hAnsi="Times New Roman" w:cs="Times New Roman"/>
                <w:kern w:val="16"/>
              </w:rPr>
            </w:rPrChange>
          </w:rPr>
          <w:t>present in the</w:t>
        </w:r>
      </w:ins>
      <w:ins w:id="507" w:author="Mizener, Brendon J" w:date="2021-11-10T13:42:00Z">
        <w:r w:rsidR="006D5D20" w:rsidRPr="00315E4A">
          <w:rPr>
            <w:rFonts w:ascii="Times New Roman" w:hAnsi="Times New Roman" w:cs="Times New Roman"/>
            <w:color w:val="5F497A" w:themeColor="accent4" w:themeShade="BF"/>
            <w:kern w:val="16"/>
            <w:rPrChange w:id="508" w:author="Mizener, Brendon J" w:date="2021-12-09T10:11:00Z">
              <w:rPr>
                <w:rFonts w:ascii="Times New Roman" w:hAnsi="Times New Roman" w:cs="Times New Roman"/>
                <w:kern w:val="16"/>
              </w:rPr>
            </w:rPrChange>
          </w:rPr>
          <w:t xml:space="preserve"> </w:t>
        </w:r>
      </w:ins>
      <w:ins w:id="509" w:author="Mizener, Brendon J" w:date="2021-11-10T13:38:00Z">
        <w:r w:rsidR="006D5D20" w:rsidRPr="00315E4A">
          <w:rPr>
            <w:rFonts w:ascii="Times New Roman" w:hAnsi="Times New Roman" w:cs="Times New Roman"/>
            <w:color w:val="5F497A" w:themeColor="accent4" w:themeShade="BF"/>
            <w:kern w:val="16"/>
            <w:rPrChange w:id="510" w:author="Mizener, Brendon J" w:date="2021-12-09T10:11:00Z">
              <w:rPr>
                <w:rFonts w:ascii="Times New Roman" w:hAnsi="Times New Roman" w:cs="Times New Roman"/>
                <w:kern w:val="16"/>
              </w:rPr>
            </w:rPrChange>
          </w:rPr>
          <w:t xml:space="preserve">observed data to </w:t>
        </w:r>
      </w:ins>
      <w:ins w:id="511" w:author="Mizener, Brendon J" w:date="2021-11-10T13:40:00Z">
        <w:r w:rsidR="006D5D20" w:rsidRPr="00315E4A">
          <w:rPr>
            <w:rFonts w:ascii="Times New Roman" w:hAnsi="Times New Roman" w:cs="Times New Roman"/>
            <w:color w:val="5F497A" w:themeColor="accent4" w:themeShade="BF"/>
            <w:kern w:val="16"/>
            <w:rPrChange w:id="512" w:author="Mizener, Brendon J" w:date="2021-12-09T10:11:00Z">
              <w:rPr>
                <w:rFonts w:ascii="Times New Roman" w:hAnsi="Times New Roman" w:cs="Times New Roman"/>
                <w:kern w:val="16"/>
              </w:rPr>
            </w:rPrChange>
          </w:rPr>
          <w:t>permutations of th</w:t>
        </w:r>
      </w:ins>
      <w:ins w:id="513" w:author="Hervé" w:date="2021-12-15T18:41:00Z">
        <w:r w:rsidR="00BE6007">
          <w:rPr>
            <w:rFonts w:ascii="Times New Roman" w:hAnsi="Times New Roman" w:cs="Times New Roman"/>
            <w:color w:val="5F497A" w:themeColor="accent4" w:themeShade="BF"/>
            <w:kern w:val="16"/>
          </w:rPr>
          <w:t>ese</w:t>
        </w:r>
      </w:ins>
      <w:ins w:id="514" w:author="Mizener, Brendon J" w:date="2021-11-10T13:46:00Z">
        <w:del w:id="515" w:author="Hervé" w:date="2021-12-15T18:41:00Z">
          <w:r w:rsidR="00D4192C" w:rsidRPr="00315E4A" w:rsidDel="00BE6007">
            <w:rPr>
              <w:rFonts w:ascii="Times New Roman" w:hAnsi="Times New Roman" w:cs="Times New Roman"/>
              <w:color w:val="5F497A" w:themeColor="accent4" w:themeShade="BF"/>
              <w:kern w:val="16"/>
              <w:rPrChange w:id="516" w:author="Mizener, Brendon J" w:date="2021-12-09T10:11:00Z">
                <w:rPr>
                  <w:rFonts w:ascii="Times New Roman" w:hAnsi="Times New Roman" w:cs="Times New Roman"/>
                  <w:kern w:val="16"/>
                </w:rPr>
              </w:rPrChange>
            </w:rPr>
            <w:delText>a</w:delText>
          </w:r>
        </w:del>
      </w:ins>
      <w:ins w:id="517" w:author="Mizener, Brendon J" w:date="2021-11-10T13:40:00Z">
        <w:r w:rsidR="006D5D20" w:rsidRPr="00315E4A">
          <w:rPr>
            <w:rFonts w:ascii="Times New Roman" w:hAnsi="Times New Roman" w:cs="Times New Roman"/>
            <w:color w:val="5F497A" w:themeColor="accent4" w:themeShade="BF"/>
            <w:kern w:val="16"/>
            <w:rPrChange w:id="518" w:author="Mizener, Brendon J" w:date="2021-12-09T10:11:00Z">
              <w:rPr>
                <w:rFonts w:ascii="Times New Roman" w:hAnsi="Times New Roman" w:cs="Times New Roman"/>
                <w:kern w:val="16"/>
              </w:rPr>
            </w:rPrChange>
          </w:rPr>
          <w:t xml:space="preserve"> </w:t>
        </w:r>
      </w:ins>
      <w:ins w:id="519" w:author="Mizener, Brendon J" w:date="2021-11-10T13:44:00Z">
        <w:r w:rsidR="00D4192C" w:rsidRPr="00315E4A">
          <w:rPr>
            <w:rFonts w:ascii="Times New Roman" w:hAnsi="Times New Roman" w:cs="Times New Roman"/>
            <w:color w:val="5F497A" w:themeColor="accent4" w:themeShade="BF"/>
            <w:kern w:val="16"/>
            <w:rPrChange w:id="520" w:author="Mizener, Brendon J" w:date="2021-12-09T10:11:00Z">
              <w:rPr>
                <w:rFonts w:ascii="Times New Roman" w:hAnsi="Times New Roman" w:cs="Times New Roman"/>
                <w:kern w:val="16"/>
              </w:rPr>
            </w:rPrChange>
          </w:rPr>
          <w:t xml:space="preserve">data </w:t>
        </w:r>
      </w:ins>
      <w:ins w:id="521" w:author="Mizener, Brendon J" w:date="2021-11-02T13:29:00Z">
        <w:del w:id="522" w:author="Sylvie CHOLLET" w:date="2021-12-10T16:34:00Z">
          <w:r w:rsidRPr="00315E4A" w:rsidDel="00087C99">
            <w:rPr>
              <w:rFonts w:ascii="Times New Roman" w:hAnsi="Times New Roman" w:cs="Times New Roman"/>
              <w:color w:val="5F497A" w:themeColor="accent4" w:themeShade="BF"/>
              <w:kern w:val="16"/>
              <w:rPrChange w:id="523" w:author="Mizener, Brendon J" w:date="2021-12-09T10:11:00Z">
                <w:rPr>
                  <w:rFonts w:ascii="Times New Roman" w:hAnsi="Times New Roman" w:cs="Times New Roman"/>
                  <w:kern w:val="16"/>
                </w:rPr>
              </w:rPrChange>
            </w:rPr>
            <w:delText xml:space="preserve">computes </w:delText>
          </w:r>
        </w:del>
      </w:ins>
      <w:ins w:id="524" w:author="Mizener, Brendon J" w:date="2021-11-10T13:47:00Z">
        <w:r w:rsidR="00D4192C" w:rsidRPr="00315E4A">
          <w:rPr>
            <w:rFonts w:ascii="Times New Roman" w:hAnsi="Times New Roman" w:cs="Times New Roman"/>
            <w:color w:val="5F497A" w:themeColor="accent4" w:themeShade="BF"/>
            <w:kern w:val="16"/>
            <w:rPrChange w:id="525" w:author="Mizener, Brendon J" w:date="2021-12-09T10:11:00Z">
              <w:rPr>
                <w:rFonts w:ascii="Times New Roman" w:hAnsi="Times New Roman" w:cs="Times New Roman"/>
                <w:kern w:val="16"/>
              </w:rPr>
            </w:rPrChange>
          </w:rPr>
          <w:t xml:space="preserve">and computes test statistics on each permutation. The </w:t>
        </w:r>
      </w:ins>
      <w:ins w:id="526" w:author="Mizener, Brendon J" w:date="2021-11-10T13:50:00Z">
        <w:r w:rsidR="00DB3AEC" w:rsidRPr="00315E4A">
          <w:rPr>
            <w:rFonts w:ascii="Times New Roman" w:hAnsi="Times New Roman" w:cs="Times New Roman"/>
            <w:color w:val="5F497A" w:themeColor="accent4" w:themeShade="BF"/>
            <w:kern w:val="16"/>
            <w:rPrChange w:id="527" w:author="Mizener, Brendon J" w:date="2021-12-09T10:11:00Z">
              <w:rPr>
                <w:rFonts w:ascii="Times New Roman" w:hAnsi="Times New Roman" w:cs="Times New Roman"/>
                <w:kern w:val="16"/>
              </w:rPr>
            </w:rPrChange>
          </w:rPr>
          <w:t xml:space="preserve">test statistic of the </w:t>
        </w:r>
      </w:ins>
      <w:ins w:id="528" w:author="Mizener, Brendon J" w:date="2021-11-10T13:49:00Z">
        <w:r w:rsidR="00DB3AEC" w:rsidRPr="00315E4A">
          <w:rPr>
            <w:rFonts w:ascii="Times New Roman" w:hAnsi="Times New Roman" w:cs="Times New Roman"/>
            <w:color w:val="5F497A" w:themeColor="accent4" w:themeShade="BF"/>
            <w:kern w:val="16"/>
            <w:rPrChange w:id="529" w:author="Mizener, Brendon J" w:date="2021-12-09T10:11:00Z">
              <w:rPr>
                <w:rFonts w:ascii="Times New Roman" w:hAnsi="Times New Roman" w:cs="Times New Roman"/>
                <w:kern w:val="16"/>
              </w:rPr>
            </w:rPrChange>
          </w:rPr>
          <w:t xml:space="preserve">observed </w:t>
        </w:r>
      </w:ins>
      <w:ins w:id="530" w:author="Mizener, Brendon J" w:date="2021-11-10T13:50:00Z">
        <w:r w:rsidR="00DB3AEC" w:rsidRPr="00315E4A">
          <w:rPr>
            <w:rFonts w:ascii="Times New Roman" w:hAnsi="Times New Roman" w:cs="Times New Roman"/>
            <w:color w:val="5F497A" w:themeColor="accent4" w:themeShade="BF"/>
            <w:kern w:val="16"/>
            <w:rPrChange w:id="531" w:author="Mizener, Brendon J" w:date="2021-12-09T10:11:00Z">
              <w:rPr>
                <w:rFonts w:ascii="Times New Roman" w:hAnsi="Times New Roman" w:cs="Times New Roman"/>
                <w:kern w:val="16"/>
              </w:rPr>
            </w:rPrChange>
          </w:rPr>
          <w:t>data is</w:t>
        </w:r>
      </w:ins>
      <w:ins w:id="532" w:author="Mizener, Brendon J" w:date="2021-11-10T13:48:00Z">
        <w:r w:rsidR="00D4192C" w:rsidRPr="00315E4A">
          <w:rPr>
            <w:rFonts w:ascii="Times New Roman" w:hAnsi="Times New Roman" w:cs="Times New Roman"/>
            <w:color w:val="5F497A" w:themeColor="accent4" w:themeShade="BF"/>
            <w:kern w:val="16"/>
            <w:rPrChange w:id="533" w:author="Mizener, Brendon J" w:date="2021-12-09T10:11:00Z">
              <w:rPr>
                <w:rFonts w:ascii="Times New Roman" w:hAnsi="Times New Roman" w:cs="Times New Roman"/>
                <w:kern w:val="16"/>
              </w:rPr>
            </w:rPrChange>
          </w:rPr>
          <w:t xml:space="preserve"> </w:t>
        </w:r>
      </w:ins>
      <w:ins w:id="534" w:author="Mizener, Brendon J" w:date="2021-11-10T13:51:00Z">
        <w:r w:rsidR="00DB3AEC" w:rsidRPr="00315E4A">
          <w:rPr>
            <w:rFonts w:ascii="Times New Roman" w:hAnsi="Times New Roman" w:cs="Times New Roman"/>
            <w:color w:val="5F497A" w:themeColor="accent4" w:themeShade="BF"/>
            <w:kern w:val="16"/>
            <w:rPrChange w:id="535" w:author="Mizener, Brendon J" w:date="2021-12-09T10:11:00Z">
              <w:rPr>
                <w:rFonts w:ascii="Times New Roman" w:hAnsi="Times New Roman" w:cs="Times New Roman"/>
                <w:kern w:val="16"/>
              </w:rPr>
            </w:rPrChange>
          </w:rPr>
          <w:t xml:space="preserve">then </w:t>
        </w:r>
      </w:ins>
      <w:ins w:id="536" w:author="Mizener, Brendon J" w:date="2021-11-10T13:48:00Z">
        <w:r w:rsidR="00D4192C" w:rsidRPr="00315E4A">
          <w:rPr>
            <w:rFonts w:ascii="Times New Roman" w:hAnsi="Times New Roman" w:cs="Times New Roman"/>
            <w:color w:val="5F497A" w:themeColor="accent4" w:themeShade="BF"/>
            <w:kern w:val="16"/>
            <w:rPrChange w:id="537" w:author="Mizener, Brendon J" w:date="2021-12-09T10:11:00Z">
              <w:rPr>
                <w:rFonts w:ascii="Times New Roman" w:hAnsi="Times New Roman" w:cs="Times New Roman"/>
                <w:kern w:val="16"/>
              </w:rPr>
            </w:rPrChange>
          </w:rPr>
          <w:t xml:space="preserve">evaluated </w:t>
        </w:r>
      </w:ins>
      <w:ins w:id="538" w:author="Mizener, Brendon J" w:date="2021-11-10T13:49:00Z">
        <w:r w:rsidR="00DB3AEC" w:rsidRPr="00315E4A">
          <w:rPr>
            <w:rFonts w:ascii="Times New Roman" w:hAnsi="Times New Roman" w:cs="Times New Roman"/>
            <w:color w:val="5F497A" w:themeColor="accent4" w:themeShade="BF"/>
            <w:kern w:val="16"/>
            <w:rPrChange w:id="539" w:author="Mizener, Brendon J" w:date="2021-12-09T10:11:00Z">
              <w:rPr>
                <w:rFonts w:ascii="Times New Roman" w:hAnsi="Times New Roman" w:cs="Times New Roman"/>
                <w:kern w:val="16"/>
              </w:rPr>
            </w:rPrChange>
          </w:rPr>
          <w:t xml:space="preserve">relative to the distribution of test statistics </w:t>
        </w:r>
      </w:ins>
      <w:ins w:id="540" w:author="Mizener, Brendon J" w:date="2021-11-10T13:50:00Z">
        <w:r w:rsidR="00DB3AEC" w:rsidRPr="00315E4A">
          <w:rPr>
            <w:rFonts w:ascii="Times New Roman" w:hAnsi="Times New Roman" w:cs="Times New Roman"/>
            <w:color w:val="5F497A" w:themeColor="accent4" w:themeShade="BF"/>
            <w:kern w:val="16"/>
            <w:rPrChange w:id="541" w:author="Mizener, Brendon J" w:date="2021-12-09T10:11:00Z">
              <w:rPr>
                <w:rFonts w:ascii="Times New Roman" w:hAnsi="Times New Roman" w:cs="Times New Roman"/>
                <w:kern w:val="16"/>
              </w:rPr>
            </w:rPrChange>
          </w:rPr>
          <w:t xml:space="preserve">from </w:t>
        </w:r>
        <w:r w:rsidR="00DB3AEC" w:rsidRPr="00315E4A">
          <w:rPr>
            <w:rFonts w:ascii="Times New Roman" w:hAnsi="Times New Roman" w:cs="Times New Roman"/>
            <w:color w:val="5F497A" w:themeColor="accent4" w:themeShade="BF"/>
            <w:kern w:val="16"/>
            <w:rPrChange w:id="542" w:author="Mizener, Brendon J" w:date="2021-12-09T10:11:00Z">
              <w:rPr>
                <w:rFonts w:ascii="Times New Roman" w:hAnsi="Times New Roman" w:cs="Times New Roman"/>
                <w:kern w:val="16"/>
              </w:rPr>
            </w:rPrChange>
          </w:rPr>
          <w:lastRenderedPageBreak/>
          <w:t>the permuted data</w:t>
        </w:r>
      </w:ins>
      <w:ins w:id="543" w:author="Mizener, Brendon J" w:date="2021-11-10T13:51:00Z">
        <w:r w:rsidR="00DB3AEC" w:rsidRPr="00315E4A">
          <w:rPr>
            <w:rFonts w:ascii="Times New Roman" w:hAnsi="Times New Roman" w:cs="Times New Roman"/>
            <w:color w:val="5F497A" w:themeColor="accent4" w:themeShade="BF"/>
            <w:kern w:val="16"/>
            <w:rPrChange w:id="544" w:author="Mizener, Brendon J" w:date="2021-12-09T10:11:00Z">
              <w:rPr>
                <w:rFonts w:ascii="Times New Roman" w:hAnsi="Times New Roman" w:cs="Times New Roman"/>
                <w:kern w:val="16"/>
              </w:rPr>
            </w:rPrChange>
          </w:rPr>
          <w:t>.</w:t>
        </w:r>
      </w:ins>
      <w:ins w:id="545" w:author="Mizener, Brendon J" w:date="2021-11-10T13:50:00Z">
        <w:r w:rsidR="00DB3AEC" w:rsidRPr="00315E4A">
          <w:rPr>
            <w:rFonts w:ascii="Times New Roman" w:hAnsi="Times New Roman" w:cs="Times New Roman"/>
            <w:color w:val="5F497A" w:themeColor="accent4" w:themeShade="BF"/>
            <w:kern w:val="16"/>
            <w:rPrChange w:id="546" w:author="Mizener, Brendon J" w:date="2021-12-09T10:11:00Z">
              <w:rPr>
                <w:rFonts w:ascii="Times New Roman" w:hAnsi="Times New Roman" w:cs="Times New Roman"/>
                <w:kern w:val="16"/>
              </w:rPr>
            </w:rPrChange>
          </w:rPr>
          <w:t xml:space="preserve"> </w:t>
        </w:r>
      </w:ins>
      <w:ins w:id="547" w:author="Mizener, Brendon J" w:date="2021-11-10T13:55:00Z">
        <w:r w:rsidR="005934E5" w:rsidRPr="00315E4A">
          <w:rPr>
            <w:rFonts w:ascii="Times New Roman" w:hAnsi="Times New Roman" w:cs="Times New Roman"/>
            <w:color w:val="5F497A" w:themeColor="accent4" w:themeShade="BF"/>
            <w:kern w:val="16"/>
            <w:rPrChange w:id="548" w:author="Mizener, Brendon J" w:date="2021-12-09T10:11:00Z">
              <w:rPr>
                <w:rFonts w:ascii="Times New Roman" w:hAnsi="Times New Roman" w:cs="Times New Roman"/>
                <w:kern w:val="16"/>
              </w:rPr>
            </w:rPrChange>
          </w:rPr>
          <w:t>The extremity of the observed values</w:t>
        </w:r>
      </w:ins>
      <w:ins w:id="549" w:author="Mizener, Brendon J" w:date="2021-11-15T15:21:00Z">
        <w:r w:rsidR="00644204" w:rsidRPr="00315E4A">
          <w:rPr>
            <w:rFonts w:ascii="Times New Roman" w:hAnsi="Times New Roman" w:cs="Times New Roman"/>
            <w:color w:val="5F497A" w:themeColor="accent4" w:themeShade="BF"/>
            <w:kern w:val="16"/>
            <w:rPrChange w:id="550" w:author="Mizener, Brendon J" w:date="2021-12-09T10:11:00Z">
              <w:rPr>
                <w:rFonts w:ascii="Times New Roman" w:hAnsi="Times New Roman" w:cs="Times New Roman"/>
                <w:kern w:val="16"/>
              </w:rPr>
            </w:rPrChange>
          </w:rPr>
          <w:t>—</w:t>
        </w:r>
      </w:ins>
      <w:ins w:id="551" w:author="Mizener, Brendon J" w:date="2021-11-15T09:24:00Z">
        <w:r w:rsidR="00646210" w:rsidRPr="00315E4A">
          <w:rPr>
            <w:rFonts w:ascii="Times New Roman" w:hAnsi="Times New Roman" w:cs="Times New Roman"/>
            <w:color w:val="5F497A" w:themeColor="accent4" w:themeShade="BF"/>
            <w:kern w:val="16"/>
            <w:rPrChange w:id="552" w:author="Mizener, Brendon J" w:date="2021-12-09T10:11:00Z">
              <w:rPr>
                <w:rFonts w:ascii="Times New Roman" w:hAnsi="Times New Roman" w:cs="Times New Roman"/>
                <w:kern w:val="16"/>
              </w:rPr>
            </w:rPrChange>
          </w:rPr>
          <w:t>e</w:t>
        </w:r>
      </w:ins>
      <w:ins w:id="553" w:author="Mizener, Brendon J" w:date="2021-11-10T13:55:00Z">
        <w:r w:rsidR="005934E5" w:rsidRPr="00315E4A">
          <w:rPr>
            <w:rFonts w:ascii="Times New Roman" w:hAnsi="Times New Roman" w:cs="Times New Roman"/>
            <w:color w:val="5F497A" w:themeColor="accent4" w:themeShade="BF"/>
            <w:kern w:val="16"/>
            <w:rPrChange w:id="554" w:author="Mizener, Brendon J" w:date="2021-12-09T10:11:00Z">
              <w:rPr>
                <w:rFonts w:ascii="Times New Roman" w:hAnsi="Times New Roman" w:cs="Times New Roman"/>
                <w:kern w:val="16"/>
              </w:rPr>
            </w:rPrChange>
          </w:rPr>
          <w:t>.</w:t>
        </w:r>
      </w:ins>
      <w:ins w:id="555" w:author="Mizener, Brendon J" w:date="2021-11-15T09:24:00Z">
        <w:r w:rsidR="00646210" w:rsidRPr="00315E4A">
          <w:rPr>
            <w:rFonts w:ascii="Times New Roman" w:hAnsi="Times New Roman" w:cs="Times New Roman"/>
            <w:color w:val="5F497A" w:themeColor="accent4" w:themeShade="BF"/>
            <w:kern w:val="16"/>
            <w:rPrChange w:id="556" w:author="Mizener, Brendon J" w:date="2021-12-09T10:11:00Z">
              <w:rPr>
                <w:rFonts w:ascii="Times New Roman" w:hAnsi="Times New Roman" w:cs="Times New Roman"/>
                <w:kern w:val="16"/>
              </w:rPr>
            </w:rPrChange>
          </w:rPr>
          <w:t>g</w:t>
        </w:r>
      </w:ins>
      <w:ins w:id="557" w:author="Mizener, Brendon J" w:date="2021-11-10T13:55:00Z">
        <w:r w:rsidR="005934E5" w:rsidRPr="00315E4A">
          <w:rPr>
            <w:rFonts w:ascii="Times New Roman" w:hAnsi="Times New Roman" w:cs="Times New Roman"/>
            <w:color w:val="5F497A" w:themeColor="accent4" w:themeShade="BF"/>
            <w:kern w:val="16"/>
            <w:rPrChange w:id="558" w:author="Mizener, Brendon J" w:date="2021-12-09T10:11:00Z">
              <w:rPr>
                <w:rFonts w:ascii="Times New Roman" w:hAnsi="Times New Roman" w:cs="Times New Roman"/>
                <w:kern w:val="16"/>
              </w:rPr>
            </w:rPrChange>
          </w:rPr>
          <w:t>.,</w:t>
        </w:r>
      </w:ins>
      <w:ins w:id="559" w:author="Mizener, Brendon J" w:date="2021-11-10T13:51:00Z">
        <w:r w:rsidR="00DB3AEC" w:rsidRPr="00315E4A">
          <w:rPr>
            <w:rFonts w:ascii="Times New Roman" w:hAnsi="Times New Roman" w:cs="Times New Roman"/>
            <w:color w:val="5F497A" w:themeColor="accent4" w:themeShade="BF"/>
            <w:kern w:val="16"/>
            <w:rPrChange w:id="560" w:author="Mizener, Brendon J" w:date="2021-12-09T10:11:00Z">
              <w:rPr>
                <w:rFonts w:ascii="Times New Roman" w:hAnsi="Times New Roman" w:cs="Times New Roman"/>
                <w:kern w:val="16"/>
              </w:rPr>
            </w:rPrChange>
          </w:rPr>
          <w:t xml:space="preserve"> the </w:t>
        </w:r>
      </w:ins>
      <w:ins w:id="561" w:author="Mizener, Brendon J" w:date="2021-11-10T13:55:00Z">
        <w:r w:rsidR="005934E5" w:rsidRPr="00315E4A">
          <w:rPr>
            <w:rFonts w:ascii="Times New Roman" w:hAnsi="Times New Roman" w:cs="Times New Roman"/>
            <w:color w:val="5F497A" w:themeColor="accent4" w:themeShade="BF"/>
            <w:kern w:val="16"/>
            <w:rPrChange w:id="562" w:author="Mizener, Brendon J" w:date="2021-12-09T10:11:00Z">
              <w:rPr>
                <w:rFonts w:ascii="Times New Roman" w:hAnsi="Times New Roman" w:cs="Times New Roman"/>
                <w:kern w:val="16"/>
              </w:rPr>
            </w:rPrChange>
          </w:rPr>
          <w:t>most extreme</w:t>
        </w:r>
      </w:ins>
      <w:ins w:id="563" w:author="Mizener, Brendon J" w:date="2021-11-10T13:51:00Z">
        <w:r w:rsidR="00DB3AEC" w:rsidRPr="00315E4A">
          <w:rPr>
            <w:rFonts w:ascii="Times New Roman" w:hAnsi="Times New Roman" w:cs="Times New Roman"/>
            <w:color w:val="5F497A" w:themeColor="accent4" w:themeShade="BF"/>
            <w:kern w:val="16"/>
            <w:rPrChange w:id="564" w:author="Mizener, Brendon J" w:date="2021-12-09T10:11:00Z">
              <w:rPr>
                <w:rFonts w:ascii="Times New Roman" w:hAnsi="Times New Roman" w:cs="Times New Roman"/>
                <w:kern w:val="16"/>
              </w:rPr>
            </w:rPrChange>
          </w:rPr>
          <w:t xml:space="preserve"> 5% for a </w:t>
        </w:r>
        <w:r w:rsidR="00DB3AEC" w:rsidRPr="00315E4A">
          <w:rPr>
            <w:rFonts w:ascii="Times New Roman" w:hAnsi="Times New Roman" w:cs="Times New Roman"/>
            <w:i/>
            <w:iCs/>
            <w:color w:val="5F497A" w:themeColor="accent4" w:themeShade="BF"/>
            <w:kern w:val="16"/>
            <w:rPrChange w:id="565" w:author="Mizener, Brendon J" w:date="2021-12-09T10:11:00Z">
              <w:rPr>
                <w:rFonts w:ascii="Times New Roman" w:hAnsi="Times New Roman" w:cs="Times New Roman"/>
                <w:kern w:val="16"/>
              </w:rPr>
            </w:rPrChange>
          </w:rPr>
          <w:t>p</w:t>
        </w:r>
        <w:r w:rsidR="00DB3AEC" w:rsidRPr="00315E4A">
          <w:rPr>
            <w:rFonts w:ascii="Times New Roman" w:hAnsi="Times New Roman" w:cs="Times New Roman"/>
            <w:color w:val="5F497A" w:themeColor="accent4" w:themeShade="BF"/>
            <w:kern w:val="16"/>
            <w:rPrChange w:id="566" w:author="Mizener, Brendon J" w:date="2021-12-09T10:11:00Z">
              <w:rPr>
                <w:rFonts w:ascii="Times New Roman" w:hAnsi="Times New Roman" w:cs="Times New Roman"/>
                <w:kern w:val="16"/>
              </w:rPr>
            </w:rPrChange>
          </w:rPr>
          <w:t xml:space="preserve"> &lt; .05 significance level</w:t>
        </w:r>
      </w:ins>
      <w:ins w:id="567" w:author="Mizener, Brendon J" w:date="2021-11-15T15:21:00Z">
        <w:r w:rsidR="00644204" w:rsidRPr="00315E4A">
          <w:rPr>
            <w:rFonts w:ascii="Times New Roman" w:hAnsi="Times New Roman" w:cs="Times New Roman"/>
            <w:color w:val="5F497A" w:themeColor="accent4" w:themeShade="BF"/>
            <w:kern w:val="16"/>
            <w:rPrChange w:id="568" w:author="Mizener, Brendon J" w:date="2021-12-09T10:11:00Z">
              <w:rPr>
                <w:rFonts w:ascii="Times New Roman" w:hAnsi="Times New Roman" w:cs="Times New Roman"/>
                <w:kern w:val="16"/>
              </w:rPr>
            </w:rPrChange>
          </w:rPr>
          <w:t>—</w:t>
        </w:r>
      </w:ins>
      <w:ins w:id="569" w:author="Mizener, Brendon J" w:date="2021-11-10T13:56:00Z">
        <w:r w:rsidR="005934E5" w:rsidRPr="00315E4A">
          <w:rPr>
            <w:rFonts w:ascii="Times New Roman" w:hAnsi="Times New Roman" w:cs="Times New Roman"/>
            <w:color w:val="5F497A" w:themeColor="accent4" w:themeShade="BF"/>
            <w:kern w:val="16"/>
            <w:rPrChange w:id="570" w:author="Mizener, Brendon J" w:date="2021-12-09T10:11:00Z">
              <w:rPr>
                <w:rFonts w:ascii="Times New Roman" w:hAnsi="Times New Roman" w:cs="Times New Roman"/>
                <w:kern w:val="16"/>
              </w:rPr>
            </w:rPrChange>
          </w:rPr>
          <w:t>indicates the significance of the signal in the data</w:t>
        </w:r>
      </w:ins>
      <w:ins w:id="571" w:author="Mizener, Brendon J" w:date="2021-11-02T13:35:00Z">
        <w:r w:rsidR="00432F58" w:rsidRPr="00315E4A">
          <w:rPr>
            <w:rFonts w:ascii="Times New Roman" w:hAnsi="Times New Roman" w:cs="Times New Roman"/>
            <w:color w:val="5F497A" w:themeColor="accent4" w:themeShade="BF"/>
            <w:kern w:val="16"/>
            <w:rPrChange w:id="572" w:author="Mizener, Brendon J" w:date="2021-12-09T10:11:00Z">
              <w:rPr>
                <w:rFonts w:ascii="Times New Roman" w:hAnsi="Times New Roman" w:cs="Times New Roman"/>
                <w:kern w:val="16"/>
              </w:rPr>
            </w:rPrChange>
          </w:rPr>
          <w:t>.</w:t>
        </w:r>
      </w:ins>
    </w:p>
    <w:p w14:paraId="346063CE" w14:textId="77777777"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573" w:name="Experiment_1:_Musical_Qualities_Survey"/>
      <w:bookmarkEnd w:id="573"/>
      <w:r w:rsidRPr="00EF5B97">
        <w:rPr>
          <w:rFonts w:ascii="Times New Roman" w:hAnsi="Times New Roman" w:cs="Times New Roman"/>
          <w:kern w:val="16"/>
        </w:rPr>
        <w:t>Experiment 1:  Musical Qualities Survey</w:t>
      </w:r>
    </w:p>
    <w:p w14:paraId="1D6AEE08" w14:textId="77777777" w:rsidR="00FE4F9A" w:rsidRPr="00EF5B97" w:rsidRDefault="00B44E58" w:rsidP="00EB760E">
      <w:pPr>
        <w:spacing w:line="480" w:lineRule="auto"/>
        <w:rPr>
          <w:rFonts w:ascii="Times New Roman" w:hAnsi="Times New Roman" w:cs="Times New Roman"/>
          <w:b/>
          <w:kern w:val="16"/>
          <w:sz w:val="24"/>
          <w:szCs w:val="24"/>
        </w:rPr>
      </w:pPr>
      <w:r w:rsidRPr="00EF5B97">
        <w:rPr>
          <w:rFonts w:ascii="Times New Roman" w:hAnsi="Times New Roman" w:cs="Times New Roman"/>
          <w:b/>
          <w:kern w:val="16"/>
          <w:sz w:val="24"/>
          <w:szCs w:val="24"/>
        </w:rPr>
        <w:t>Methods</w:t>
      </w:r>
    </w:p>
    <w:p w14:paraId="3A467CE9" w14:textId="14EA23AF" w:rsidR="001458FE" w:rsidRPr="00EF5B97" w:rsidRDefault="00B44E58" w:rsidP="00EB760E">
      <w:pPr>
        <w:pStyle w:val="BodyText"/>
        <w:tabs>
          <w:tab w:val="left" w:pos="2474"/>
        </w:tabs>
        <w:spacing w:line="480" w:lineRule="auto"/>
        <w:rPr>
          <w:rFonts w:ascii="Times New Roman" w:hAnsi="Times New Roman" w:cs="Times New Roman"/>
          <w:b/>
          <w:kern w:val="16"/>
        </w:rPr>
      </w:pPr>
      <w:r w:rsidRPr="00EF5B97">
        <w:rPr>
          <w:rFonts w:ascii="Times New Roman" w:hAnsi="Times New Roman" w:cs="Times New Roman"/>
          <w:b/>
          <w:i/>
          <w:kern w:val="16"/>
        </w:rPr>
        <w:t>Participants</w:t>
      </w:r>
    </w:p>
    <w:p w14:paraId="3BA076CA" w14:textId="7F098E16" w:rsidR="00FE4F9A" w:rsidRPr="00EF5B97" w:rsidRDefault="00B44E58" w:rsidP="009F532F">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5B97">
        <w:rPr>
          <w:rFonts w:ascii="Times New Roman" w:hAnsi="Times New Roman" w:cs="Times New Roman"/>
          <w:kern w:val="16"/>
        </w:rPr>
        <w:t xml:space="preserve"> </w:t>
      </w:r>
      <w:r w:rsidRPr="00EF5B97">
        <w:rPr>
          <w:rFonts w:ascii="Times New Roman" w:hAnsi="Times New Roman" w:cs="Times New Roman"/>
          <w:kern w:val="16"/>
        </w:rPr>
        <w:t>Participants in the United States and in France were recruited by word of mouth and socia</w:t>
      </w:r>
      <w:r w:rsidR="009F532F" w:rsidRPr="00EF5B97">
        <w:rPr>
          <w:rFonts w:ascii="Times New Roman" w:hAnsi="Times New Roman" w:cs="Times New Roman"/>
          <w:kern w:val="16"/>
        </w:rPr>
        <w:t>l me</w:t>
      </w:r>
      <w:r w:rsidRPr="00EF5B97">
        <w:rPr>
          <w:rFonts w:ascii="Times New Roman" w:hAnsi="Times New Roman" w:cs="Times New Roman"/>
          <w:kern w:val="16"/>
        </w:rPr>
        <w:t>dia. There was a total of 84 responses to the survey, of which 57 were removed for not completing the survey, leaving a total of 27 (</w:t>
      </w:r>
      <w:r w:rsidRPr="00EF5B97">
        <w:rPr>
          <w:rFonts w:ascii="Cambria Math" w:eastAsia="Cambria" w:hAnsi="Cambria Math" w:cs="Cambria Math"/>
          <w:kern w:val="16"/>
        </w:rPr>
        <w:t>𝑁</w:t>
      </w:r>
      <w:r w:rsidRPr="009721E1">
        <w:rPr>
          <w:rFonts w:ascii="Times New Roman" w:hAnsi="Times New Roman" w:cs="Times New Roman"/>
          <w:kern w:val="16"/>
          <w:vertAlign w:val="subscript"/>
          <w:rPrChange w:id="574" w:author="Mizener, Brendon J" w:date="2021-10-24T10:00:00Z">
            <w:rPr>
              <w:rFonts w:ascii="Times New Roman" w:hAnsi="Times New Roman" w:cs="Times New Roman"/>
              <w:kern w:val="16"/>
            </w:rPr>
          </w:rPrChange>
        </w:rPr>
        <w:t>France</w:t>
      </w:r>
      <w:r w:rsidRPr="00EF5B97">
        <w:rPr>
          <w:rFonts w:ascii="Times New Roman" w:hAnsi="Times New Roman" w:cs="Times New Roman"/>
          <w:kern w:val="16"/>
        </w:rPr>
        <w:t xml:space="preserve"> = 9, </w:t>
      </w:r>
      <w:r w:rsidRPr="00EF5B97">
        <w:rPr>
          <w:rFonts w:ascii="Cambria Math" w:eastAsia="Cambria" w:hAnsi="Cambria Math" w:cs="Cambria Math"/>
          <w:kern w:val="16"/>
        </w:rPr>
        <w:t>𝑁</w:t>
      </w:r>
      <w:r w:rsidRPr="009721E1">
        <w:rPr>
          <w:rFonts w:ascii="Times New Roman" w:hAnsi="Times New Roman" w:cs="Times New Roman"/>
          <w:kern w:val="16"/>
          <w:vertAlign w:val="subscript"/>
          <w:rPrChange w:id="575" w:author="Mizener, Brendon J" w:date="2021-10-24T10:00:00Z">
            <w:rPr>
              <w:rFonts w:ascii="Times New Roman" w:hAnsi="Times New Roman" w:cs="Times New Roman"/>
              <w:kern w:val="16"/>
            </w:rPr>
          </w:rPrChange>
        </w:rPr>
        <w:t>USA</w:t>
      </w:r>
      <w:r w:rsidRPr="00EF5B97">
        <w:rPr>
          <w:rFonts w:ascii="Times New Roman" w:hAnsi="Times New Roman" w:cs="Times New Roman"/>
          <w:kern w:val="16"/>
        </w:rPr>
        <w:t xml:space="preserve"> = 18) for the analysis. Al</w:t>
      </w:r>
      <w:r w:rsidR="009F532F" w:rsidRPr="00EF5B97">
        <w:rPr>
          <w:rFonts w:ascii="Times New Roman" w:hAnsi="Times New Roman" w:cs="Times New Roman"/>
          <w:kern w:val="16"/>
        </w:rPr>
        <w:t>l r</w:t>
      </w:r>
      <w:r w:rsidRPr="00EF5B97">
        <w:rPr>
          <w:rFonts w:ascii="Times New Roman" w:hAnsi="Times New Roman" w:cs="Times New Roman"/>
          <w:kern w:val="16"/>
        </w:rPr>
        <w:t>ecruitment measures were approved by the UT Dallas IRB.</w:t>
      </w:r>
    </w:p>
    <w:p w14:paraId="6340E206" w14:textId="210D43AE" w:rsidR="001458FE"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6B3A34EB" w14:textId="40D23347"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All stimuli were new, original excerpts composed—in various Western styles using Finale composition software (Finale v25, </w:t>
      </w:r>
      <w:proofErr w:type="spellStart"/>
      <w:r w:rsidRPr="00EF5B97">
        <w:rPr>
          <w:rFonts w:ascii="Times New Roman" w:hAnsi="Times New Roman" w:cs="Times New Roman"/>
          <w:kern w:val="16"/>
        </w:rPr>
        <w:t>MakeMusic</w:t>
      </w:r>
      <w:proofErr w:type="spellEnd"/>
      <w:r w:rsidRPr="00EF5B97">
        <w:rPr>
          <w:rFonts w:ascii="Times New Roman" w:hAnsi="Times New Roman" w:cs="Times New Roman"/>
          <w:kern w:val="16"/>
        </w:rPr>
        <w:t>, Inc.)—by the first author</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specifically for this study (scores and audio files available upon request). Each stimulus was </w:t>
      </w:r>
      <w:del w:id="576" w:author="Mizener, Brendon J" w:date="2021-11-10T09:34:00Z">
        <w:r w:rsidR="008A0DFF" w:rsidRPr="00EF5B97" w:rsidDel="00CC44E5">
          <w:rPr>
            <w:rFonts w:ascii="Times New Roman" w:hAnsi="Times New Roman" w:cs="Times New Roman"/>
            <w:kern w:val="16"/>
          </w:rPr>
          <w:delText xml:space="preserve"> </w:delText>
        </w:r>
      </w:del>
      <w:r w:rsidR="008A0DFF" w:rsidRPr="00EF5B97">
        <w:rPr>
          <w:rFonts w:ascii="Times New Roman" w:hAnsi="Times New Roman" w:cs="Times New Roman"/>
          <w:kern w:val="16"/>
        </w:rPr>
        <w:t>a</w:t>
      </w:r>
      <w:r w:rsidRPr="00EF5B97">
        <w:rPr>
          <w:rFonts w:ascii="Times New Roman" w:hAnsi="Times New Roman" w:cs="Times New Roman"/>
          <w:kern w:val="16"/>
        </w:rPr>
        <w:t xml:space="preserve"> wav file generated using the Finale human playback engine, approximately 30 s in length (range: </w:t>
      </w:r>
      <w:r w:rsidRPr="008E2EE3">
        <w:rPr>
          <w:rFonts w:ascii="Times New Roman" w:hAnsi="Times New Roman" w:cs="Times New Roman"/>
          <w:color w:val="403152" w:themeColor="accent4" w:themeShade="80"/>
          <w:kern w:val="16"/>
          <w:rPrChange w:id="577" w:author="Mizener, Brendon J" w:date="2021-12-07T13:56:00Z">
            <w:rPr>
              <w:rFonts w:ascii="Times New Roman" w:hAnsi="Times New Roman" w:cs="Times New Roman"/>
              <w:kern w:val="16"/>
            </w:rPr>
          </w:rPrChange>
        </w:rPr>
        <w:t>27</w:t>
      </w:r>
      <w:ins w:id="578" w:author="Hervé" w:date="2021-11-09T17:16:00Z">
        <w:r w:rsidR="003A3DE7" w:rsidRPr="008E2EE3">
          <w:rPr>
            <w:rFonts w:ascii="Times New Roman" w:hAnsi="Times New Roman" w:cs="Times New Roman"/>
            <w:color w:val="403152" w:themeColor="accent4" w:themeShade="80"/>
            <w:kern w:val="16"/>
            <w:rPrChange w:id="579" w:author="Mizener, Brendon J" w:date="2021-12-07T13:56:00Z">
              <w:rPr>
                <w:rFonts w:ascii="Times New Roman" w:hAnsi="Times New Roman" w:cs="Times New Roman"/>
                <w:kern w:val="16"/>
              </w:rPr>
            </w:rPrChange>
          </w:rPr>
          <w:t xml:space="preserve"> – </w:t>
        </w:r>
      </w:ins>
      <w:del w:id="580" w:author="Hervé" w:date="2021-11-09T17:16:00Z">
        <w:r w:rsidRPr="008E2EE3" w:rsidDel="003A3DE7">
          <w:rPr>
            <w:rFonts w:ascii="Times New Roman" w:hAnsi="Times New Roman" w:cs="Times New Roman"/>
            <w:color w:val="403152" w:themeColor="accent4" w:themeShade="80"/>
            <w:kern w:val="16"/>
            <w:rPrChange w:id="581" w:author="Mizener, Brendon J" w:date="2021-12-07T13:56:00Z">
              <w:rPr>
                <w:rFonts w:ascii="Times New Roman" w:hAnsi="Times New Roman" w:cs="Times New Roman"/>
                <w:kern w:val="16"/>
              </w:rPr>
            </w:rPrChange>
          </w:rPr>
          <w:delText>-</w:delText>
        </w:r>
      </w:del>
      <w:r w:rsidRPr="00EF5B97">
        <w:rPr>
          <w:rFonts w:ascii="Times New Roman" w:hAnsi="Times New Roman" w:cs="Times New Roman"/>
          <w:kern w:val="16"/>
        </w:rPr>
        <w:t xml:space="preserve">40 s, </w:t>
      </w:r>
      <w:r w:rsidRPr="00EF5B97">
        <w:rPr>
          <w:rFonts w:ascii="Times New Roman" w:hAnsi="Times New Roman" w:cs="Times New Roman"/>
          <w:i/>
          <w:kern w:val="16"/>
        </w:rPr>
        <w:t xml:space="preserve">M </w:t>
      </w:r>
      <w:r w:rsidRPr="00EF5B97">
        <w:rPr>
          <w:rFonts w:ascii="Times New Roman" w:hAnsi="Times New Roman" w:cs="Times New Roman"/>
          <w:kern w:val="16"/>
        </w:rPr>
        <w:t xml:space="preserve">= 32.4 s). The stimuli were all string quartets, a choice made to control for effects of timbre </w:t>
      </w:r>
      <w:ins w:id="582" w:author="Hervé" w:date="2021-11-09T17:16:00Z">
        <w:r w:rsidR="003A3DE7" w:rsidRPr="00315E4A">
          <w:rPr>
            <w:rFonts w:ascii="Times New Roman" w:hAnsi="Times New Roman" w:cs="Times New Roman"/>
            <w:color w:val="5F497A" w:themeColor="accent4" w:themeShade="BF"/>
            <w:kern w:val="16"/>
            <w:rPrChange w:id="583" w:author="Mizener, Brendon J" w:date="2021-12-09T10:12:00Z">
              <w:rPr>
                <w:rFonts w:ascii="Times New Roman" w:hAnsi="Times New Roman" w:cs="Times New Roman"/>
                <w:kern w:val="16"/>
              </w:rPr>
            </w:rPrChange>
          </w:rPr>
          <w:t xml:space="preserve">but also </w:t>
        </w:r>
      </w:ins>
      <w:del w:id="584" w:author="Hervé" w:date="2021-11-09T17:16:00Z">
        <w:r w:rsidRPr="00315E4A" w:rsidDel="003A3DE7">
          <w:rPr>
            <w:rFonts w:ascii="Times New Roman" w:hAnsi="Times New Roman" w:cs="Times New Roman"/>
            <w:color w:val="5F497A" w:themeColor="accent4" w:themeShade="BF"/>
            <w:kern w:val="16"/>
            <w:rPrChange w:id="585" w:author="Mizener, Brendon J" w:date="2021-12-09T10:12:00Z">
              <w:rPr>
                <w:rFonts w:ascii="Times New Roman" w:hAnsi="Times New Roman" w:cs="Times New Roman"/>
                <w:kern w:val="16"/>
              </w:rPr>
            </w:rPrChange>
          </w:rPr>
          <w:delText>and</w:delText>
        </w:r>
      </w:del>
      <w:del w:id="586" w:author="Mizener, Brendon J" w:date="2021-11-15T09:25:00Z">
        <w:r w:rsidRPr="00315E4A" w:rsidDel="00646210">
          <w:rPr>
            <w:rFonts w:ascii="Times New Roman" w:hAnsi="Times New Roman" w:cs="Times New Roman"/>
            <w:color w:val="5F497A" w:themeColor="accent4" w:themeShade="BF"/>
            <w:kern w:val="16"/>
            <w:rPrChange w:id="587" w:author="Mizener, Brendon J" w:date="2021-12-09T10:12:00Z">
              <w:rPr>
                <w:rFonts w:ascii="Times New Roman" w:hAnsi="Times New Roman" w:cs="Times New Roman"/>
                <w:kern w:val="16"/>
              </w:rPr>
            </w:rPrChange>
          </w:rPr>
          <w:delText xml:space="preserve"> </w:delText>
        </w:r>
      </w:del>
      <w:del w:id="588" w:author="Hervé" w:date="2021-11-09T17:17:00Z">
        <w:r w:rsidRPr="00315E4A" w:rsidDel="003A3DE7">
          <w:rPr>
            <w:rFonts w:ascii="Times New Roman" w:hAnsi="Times New Roman" w:cs="Times New Roman"/>
            <w:color w:val="5F497A" w:themeColor="accent4" w:themeShade="BF"/>
            <w:kern w:val="16"/>
            <w:rPrChange w:id="589" w:author="Mizener, Brendon J" w:date="2021-12-09T10:12:00Z">
              <w:rPr>
                <w:rFonts w:ascii="Times New Roman" w:hAnsi="Times New Roman" w:cs="Times New Roman"/>
                <w:kern w:val="16"/>
              </w:rPr>
            </w:rPrChange>
          </w:rPr>
          <w:delText>othe</w:delText>
        </w:r>
      </w:del>
      <w:del w:id="590" w:author="Hervé" w:date="2021-11-09T17:16:00Z">
        <w:r w:rsidRPr="00315E4A" w:rsidDel="003A3DE7">
          <w:rPr>
            <w:rFonts w:ascii="Times New Roman" w:hAnsi="Times New Roman" w:cs="Times New Roman"/>
            <w:color w:val="5F497A" w:themeColor="accent4" w:themeShade="BF"/>
            <w:kern w:val="16"/>
            <w:rPrChange w:id="591" w:author="Mizener, Brendon J" w:date="2021-12-09T10:12:00Z">
              <w:rPr>
                <w:rFonts w:ascii="Times New Roman" w:hAnsi="Times New Roman" w:cs="Times New Roman"/>
                <w:kern w:val="16"/>
              </w:rPr>
            </w:rPrChange>
          </w:rPr>
          <w:delText>rwise</w:delText>
        </w:r>
      </w:del>
      <w:ins w:id="592" w:author="Hervé" w:date="2021-11-09T17:17:00Z">
        <w:del w:id="593" w:author="Mizener, Brendon J" w:date="2021-11-15T09:25:00Z">
          <w:r w:rsidR="003A3DE7" w:rsidRPr="00315E4A" w:rsidDel="00646210">
            <w:rPr>
              <w:rFonts w:ascii="Times New Roman" w:hAnsi="Times New Roman" w:cs="Times New Roman"/>
              <w:color w:val="5F497A" w:themeColor="accent4" w:themeShade="BF"/>
              <w:kern w:val="16"/>
              <w:rPrChange w:id="594" w:author="Mizener, Brendon J" w:date="2021-12-09T10:12:00Z">
                <w:rPr>
                  <w:rFonts w:ascii="Times New Roman" w:hAnsi="Times New Roman" w:cs="Times New Roman"/>
                  <w:kern w:val="16"/>
                </w:rPr>
              </w:rPrChange>
            </w:rPr>
            <w:delText xml:space="preserve"> </w:delText>
          </w:r>
        </w:del>
      </w:ins>
      <w:del w:id="595" w:author="Mizener, Brendon J" w:date="2021-11-15T09:25:00Z">
        <w:r w:rsidRPr="00315E4A" w:rsidDel="00646210">
          <w:rPr>
            <w:rFonts w:ascii="Times New Roman" w:hAnsi="Times New Roman" w:cs="Times New Roman"/>
            <w:color w:val="5F497A" w:themeColor="accent4" w:themeShade="BF"/>
            <w:kern w:val="16"/>
            <w:rPrChange w:id="596" w:author="Mizener, Brendon J" w:date="2021-12-09T10:12:00Z">
              <w:rPr>
                <w:rFonts w:ascii="Times New Roman" w:hAnsi="Times New Roman" w:cs="Times New Roman"/>
                <w:kern w:val="16"/>
              </w:rPr>
            </w:rPrChange>
          </w:rPr>
          <w:delText xml:space="preserve"> </w:delText>
        </w:r>
      </w:del>
      <w:r w:rsidRPr="00315E4A">
        <w:rPr>
          <w:rFonts w:ascii="Times New Roman" w:hAnsi="Times New Roman" w:cs="Times New Roman"/>
          <w:color w:val="5F497A" w:themeColor="accent4" w:themeShade="BF"/>
          <w:kern w:val="16"/>
          <w:rPrChange w:id="597" w:author="Mizener, Brendon J" w:date="2021-12-09T10:12:00Z">
            <w:rPr>
              <w:rFonts w:ascii="Times New Roman" w:hAnsi="Times New Roman" w:cs="Times New Roman"/>
              <w:kern w:val="16"/>
            </w:rPr>
          </w:rPrChange>
        </w:rPr>
        <w:t>vary</w:t>
      </w:r>
      <w:del w:id="598" w:author="Mizener, Brendon J" w:date="2021-11-15T09:25:00Z">
        <w:r w:rsidRPr="00315E4A" w:rsidDel="00646210">
          <w:rPr>
            <w:rFonts w:ascii="Times New Roman" w:hAnsi="Times New Roman" w:cs="Times New Roman"/>
            <w:color w:val="5F497A" w:themeColor="accent4" w:themeShade="BF"/>
            <w:kern w:val="16"/>
            <w:rPrChange w:id="599" w:author="Mizener, Brendon J" w:date="2021-12-09T10:12:00Z">
              <w:rPr>
                <w:rFonts w:ascii="Times New Roman" w:hAnsi="Times New Roman" w:cs="Times New Roman"/>
                <w:kern w:val="16"/>
              </w:rPr>
            </w:rPrChange>
          </w:rPr>
          <w:delText xml:space="preserve"> </w:delText>
        </w:r>
      </w:del>
      <w:del w:id="600" w:author="Hervé" w:date="2021-11-09T17:17:00Z">
        <w:r w:rsidRPr="00315E4A" w:rsidDel="003A3DE7">
          <w:rPr>
            <w:rFonts w:ascii="Times New Roman" w:hAnsi="Times New Roman" w:cs="Times New Roman"/>
            <w:color w:val="5F497A" w:themeColor="accent4" w:themeShade="BF"/>
            <w:kern w:val="16"/>
            <w:rPrChange w:id="601" w:author="Mizener, Brendon J" w:date="2021-12-09T10:12:00Z">
              <w:rPr>
                <w:rFonts w:ascii="Times New Roman" w:hAnsi="Times New Roman" w:cs="Times New Roman"/>
                <w:kern w:val="16"/>
              </w:rPr>
            </w:rPrChange>
          </w:rPr>
          <w:delText>on</w:delText>
        </w:r>
      </w:del>
      <w:r w:rsidRPr="00315E4A">
        <w:rPr>
          <w:rFonts w:ascii="Times New Roman" w:hAnsi="Times New Roman" w:cs="Times New Roman"/>
          <w:color w:val="5F497A" w:themeColor="accent4" w:themeShade="BF"/>
          <w:kern w:val="16"/>
          <w:rPrChange w:id="602" w:author="Mizener, Brendon J" w:date="2021-12-09T10:12:00Z">
            <w:rPr>
              <w:rFonts w:ascii="Times New Roman" w:hAnsi="Times New Roman" w:cs="Times New Roman"/>
              <w:kern w:val="16"/>
            </w:rPr>
          </w:rPrChange>
        </w:rPr>
        <w:t xml:space="preserve"> </w:t>
      </w:r>
      <w:proofErr w:type="gramStart"/>
      <w:r w:rsidRPr="00315E4A">
        <w:rPr>
          <w:rFonts w:ascii="Times New Roman" w:hAnsi="Times New Roman" w:cs="Times New Roman"/>
          <w:color w:val="5F497A" w:themeColor="accent4" w:themeShade="BF"/>
          <w:kern w:val="16"/>
          <w:rPrChange w:id="603" w:author="Mizener, Brendon J" w:date="2021-12-09T10:12:00Z">
            <w:rPr>
              <w:rFonts w:ascii="Times New Roman" w:hAnsi="Times New Roman" w:cs="Times New Roman"/>
              <w:kern w:val="16"/>
            </w:rPr>
          </w:rPrChange>
        </w:rPr>
        <w:t>a</w:t>
      </w:r>
      <w:r w:rsidRPr="008E2EE3">
        <w:rPr>
          <w:rFonts w:ascii="Times New Roman" w:hAnsi="Times New Roman" w:cs="Times New Roman"/>
          <w:color w:val="403152" w:themeColor="accent4" w:themeShade="80"/>
          <w:kern w:val="16"/>
          <w:rPrChange w:id="604" w:author="Mizener, Brendon J" w:date="2021-12-07T13:56:00Z">
            <w:rPr>
              <w:rFonts w:ascii="Times New Roman" w:hAnsi="Times New Roman" w:cs="Times New Roman"/>
              <w:kern w:val="16"/>
            </w:rPr>
          </w:rPrChange>
        </w:rPr>
        <w:t xml:space="preserve"> </w:t>
      </w:r>
      <w:r w:rsidRPr="00EF5B97">
        <w:rPr>
          <w:rFonts w:ascii="Times New Roman" w:hAnsi="Times New Roman" w:cs="Times New Roman"/>
          <w:kern w:val="16"/>
        </w:rPr>
        <w:t>number of</w:t>
      </w:r>
      <w:proofErr w:type="gramEnd"/>
      <w:r w:rsidRPr="00EF5B97">
        <w:rPr>
          <w:rFonts w:ascii="Times New Roman" w:hAnsi="Times New Roman" w:cs="Times New Roman"/>
          <w:kern w:val="16"/>
        </w:rPr>
        <w:t xml:space="preserve"> musical qualities, specifically</w:t>
      </w:r>
      <w:ins w:id="605" w:author="Hervé" w:date="2021-11-09T17:17:00Z">
        <w:r w:rsidR="003A3DE7">
          <w:rPr>
            <w:rFonts w:ascii="Times New Roman" w:hAnsi="Times New Roman" w:cs="Times New Roman"/>
            <w:kern w:val="16"/>
          </w:rPr>
          <w:t>:</w:t>
        </w:r>
      </w:ins>
      <w:r w:rsidRPr="00EF5B97">
        <w:rPr>
          <w:rFonts w:ascii="Times New Roman" w:hAnsi="Times New Roman" w:cs="Times New Roman"/>
          <w:kern w:val="16"/>
        </w:rPr>
        <w:t xml:space="preserve"> Harmony, Tempo, Meter, Density, and Genre.</w:t>
      </w:r>
    </w:p>
    <w:p w14:paraId="7C951CEF" w14:textId="76CFE83C" w:rsidR="001458FE" w:rsidRPr="00EF5B97" w:rsidRDefault="00B44E58" w:rsidP="00EB760E">
      <w:pPr>
        <w:pStyle w:val="BodyText"/>
        <w:tabs>
          <w:tab w:val="left" w:pos="1835"/>
        </w:tabs>
        <w:spacing w:line="480" w:lineRule="auto"/>
        <w:rPr>
          <w:rFonts w:ascii="Times New Roman" w:hAnsi="Times New Roman" w:cs="Times New Roman"/>
          <w:b/>
          <w:kern w:val="16"/>
        </w:rPr>
      </w:pPr>
      <w:r w:rsidRPr="00EF5B97">
        <w:rPr>
          <w:rFonts w:ascii="Times New Roman" w:hAnsi="Times New Roman" w:cs="Times New Roman"/>
          <w:b/>
          <w:i/>
          <w:iCs/>
          <w:kern w:val="16"/>
        </w:rPr>
        <w:t>Survey</w:t>
      </w:r>
    </w:p>
    <w:p w14:paraId="49FF398A" w14:textId="77777777" w:rsidR="00BA1BD4" w:rsidRDefault="00B44E58" w:rsidP="00EB760E">
      <w:pPr>
        <w:pStyle w:val="BodyText"/>
        <w:tabs>
          <w:tab w:val="left" w:pos="1835"/>
        </w:tabs>
        <w:spacing w:line="480" w:lineRule="auto"/>
        <w:ind w:firstLine="720"/>
        <w:rPr>
          <w:ins w:id="606" w:author="Hervé" w:date="2021-12-03T11:27:00Z"/>
          <w:rFonts w:ascii="Times New Roman" w:hAnsi="Times New Roman" w:cs="Times New Roman"/>
          <w:kern w:val="16"/>
        </w:rPr>
      </w:pPr>
      <w:r w:rsidRPr="00EF5B97">
        <w:rPr>
          <w:rFonts w:ascii="Times New Roman" w:hAnsi="Times New Roman" w:cs="Times New Roman"/>
          <w:kern w:val="16"/>
        </w:rPr>
        <w:t xml:space="preserve">American and French participants received links to surveys presented via Qualtrics in (respectively) English and French. Participants were instructed to listen to the excerpts presented </w:t>
      </w:r>
      <w:r w:rsidRPr="00EF5B97">
        <w:rPr>
          <w:rFonts w:ascii="Times New Roman" w:hAnsi="Times New Roman" w:cs="Times New Roman"/>
          <w:kern w:val="16"/>
        </w:rPr>
        <w:lastRenderedPageBreak/>
        <w:t xml:space="preserve">in the survey using headphones or in a quiet listening environment, but this was not controlled, nor was it assessed as part of the survey. After standard informed consent procedures, participants listened to 15 of the 30 excerpts, presented one at time in </w:t>
      </w:r>
      <w:r w:rsidR="008A0DFF" w:rsidRPr="00EF5B97">
        <w:rPr>
          <w:rFonts w:ascii="Times New Roman" w:hAnsi="Times New Roman" w:cs="Times New Roman"/>
          <w:kern w:val="16"/>
        </w:rPr>
        <w:t>a r</w:t>
      </w:r>
      <w:r w:rsidRPr="00EF5B97">
        <w:rPr>
          <w:rFonts w:ascii="Times New Roman" w:hAnsi="Times New Roman" w:cs="Times New Roman"/>
          <w:kern w:val="16"/>
        </w:rPr>
        <w:t xml:space="preserve">andom order, and answered ten questions per excerpt, one for each of the musical qualities being assessed. The musical qualities </w:t>
      </w:r>
      <w:proofErr w:type="gramStart"/>
      <w:r w:rsidRPr="00EF5B97">
        <w:rPr>
          <w:rFonts w:ascii="Times New Roman" w:hAnsi="Times New Roman" w:cs="Times New Roman"/>
          <w:kern w:val="16"/>
        </w:rPr>
        <w:t>assessed</w:t>
      </w:r>
      <w:proofErr w:type="gramEnd"/>
      <w:r w:rsidRPr="00EF5B97">
        <w:rPr>
          <w:rFonts w:ascii="Times New Roman" w:hAnsi="Times New Roman" w:cs="Times New Roman"/>
          <w:kern w:val="16"/>
        </w:rPr>
        <w:t xml:space="preserve"> and the levels associated with each quality are </w:t>
      </w:r>
      <w:del w:id="607" w:author="Hervé" w:date="2021-11-09T17:21:00Z">
        <w:r w:rsidRPr="00315E4A" w:rsidDel="00D14FD7">
          <w:rPr>
            <w:rFonts w:ascii="Times New Roman" w:hAnsi="Times New Roman" w:cs="Times New Roman"/>
            <w:color w:val="5F497A" w:themeColor="accent4" w:themeShade="BF"/>
            <w:kern w:val="16"/>
            <w:rPrChange w:id="608" w:author="Mizener, Brendon J" w:date="2021-12-09T10:12:00Z">
              <w:rPr>
                <w:rFonts w:ascii="Times New Roman" w:hAnsi="Times New Roman" w:cs="Times New Roman"/>
                <w:kern w:val="16"/>
              </w:rPr>
            </w:rPrChange>
          </w:rPr>
          <w:delText xml:space="preserve">indicated </w:delText>
        </w:r>
      </w:del>
      <w:ins w:id="609" w:author="Hervé" w:date="2021-11-09T17:21:00Z">
        <w:r w:rsidR="00D14FD7" w:rsidRPr="00315E4A">
          <w:rPr>
            <w:rFonts w:ascii="Times New Roman" w:hAnsi="Times New Roman" w:cs="Times New Roman"/>
            <w:color w:val="5F497A" w:themeColor="accent4" w:themeShade="BF"/>
            <w:kern w:val="16"/>
            <w:rPrChange w:id="610" w:author="Mizener, Brendon J" w:date="2021-12-09T10:12:00Z">
              <w:rPr>
                <w:rFonts w:ascii="Times New Roman" w:hAnsi="Times New Roman" w:cs="Times New Roman"/>
                <w:kern w:val="16"/>
              </w:rPr>
            </w:rPrChange>
          </w:rPr>
          <w:t xml:space="preserve">shown </w:t>
        </w:r>
      </w:ins>
      <w:r w:rsidRPr="00EF5B97">
        <w:rPr>
          <w:rFonts w:ascii="Times New Roman" w:hAnsi="Times New Roman" w:cs="Times New Roman"/>
          <w:kern w:val="16"/>
        </w:rPr>
        <w:t xml:space="preserve">in Table </w:t>
      </w:r>
      <w:hyperlink w:anchor="_bookmark3" w:history="1">
        <w:r w:rsidRPr="00EF5B97">
          <w:rPr>
            <w:rFonts w:ascii="Times New Roman" w:hAnsi="Times New Roman" w:cs="Times New Roman"/>
            <w:kern w:val="16"/>
          </w:rPr>
          <w:t>1</w:t>
        </w:r>
      </w:hyperlink>
      <w:r w:rsidRPr="00EF5B97">
        <w:rPr>
          <w:rFonts w:ascii="Times New Roman" w:hAnsi="Times New Roman" w:cs="Times New Roman"/>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5B97">
        <w:rPr>
          <w:rFonts w:ascii="Times New Roman" w:hAnsi="Times New Roman" w:cs="Times New Roman"/>
          <w:kern w:val="16"/>
        </w:rPr>
        <w:t xml:space="preserve"> </w:t>
      </w:r>
    </w:p>
    <w:p w14:paraId="1774E725" w14:textId="391DDEF5" w:rsidR="00FE4F9A" w:rsidRPr="00315E4A" w:rsidRDefault="00C45535">
      <w:pPr>
        <w:pStyle w:val="BodyText"/>
        <w:tabs>
          <w:tab w:val="left" w:pos="1835"/>
        </w:tabs>
        <w:spacing w:line="480" w:lineRule="auto"/>
        <w:ind w:firstLine="720"/>
        <w:jc w:val="center"/>
        <w:rPr>
          <w:rFonts w:ascii="Times New Roman" w:hAnsi="Times New Roman" w:cs="Times New Roman"/>
          <w:color w:val="5F497A" w:themeColor="accent4" w:themeShade="BF"/>
          <w:kern w:val="16"/>
          <w:rPrChange w:id="611" w:author="Mizener, Brendon J" w:date="2021-12-09T10:12:00Z">
            <w:rPr>
              <w:rFonts w:ascii="Times New Roman" w:hAnsi="Times New Roman" w:cs="Times New Roman"/>
              <w:kern w:val="16"/>
            </w:rPr>
          </w:rPrChange>
        </w:rPr>
        <w:pPrChange w:id="612" w:author="Hervé" w:date="2021-12-03T11:27:00Z">
          <w:pPr>
            <w:pStyle w:val="BodyText"/>
            <w:tabs>
              <w:tab w:val="left" w:pos="1835"/>
            </w:tabs>
            <w:spacing w:line="480" w:lineRule="auto"/>
            <w:ind w:firstLine="720"/>
          </w:pPr>
        </w:pPrChange>
      </w:pPr>
      <w:r w:rsidRPr="00315E4A">
        <w:rPr>
          <w:rFonts w:ascii="Times New Roman" w:hAnsi="Times New Roman" w:cs="Times New Roman"/>
          <w:color w:val="5F497A" w:themeColor="accent4" w:themeShade="BF"/>
          <w:kern w:val="16"/>
          <w:rPrChange w:id="613" w:author="Mizener, Brendon J" w:date="2021-12-09T10:12:00Z">
            <w:rPr>
              <w:rFonts w:ascii="Times New Roman" w:hAnsi="Times New Roman" w:cs="Times New Roman"/>
              <w:kern w:val="16"/>
            </w:rPr>
          </w:rPrChange>
        </w:rPr>
        <w:t>[TABLE 1 NEAR HERE]</w:t>
      </w:r>
    </w:p>
    <w:p w14:paraId="1A0F449B" w14:textId="25883E6F" w:rsidR="001458FE" w:rsidRPr="00EF5B97" w:rsidRDefault="00B44E58" w:rsidP="00EB760E">
      <w:pPr>
        <w:pStyle w:val="BodyText"/>
        <w:tabs>
          <w:tab w:val="left" w:pos="2961"/>
        </w:tabs>
        <w:spacing w:line="480" w:lineRule="auto"/>
        <w:rPr>
          <w:rFonts w:ascii="Times New Roman" w:hAnsi="Times New Roman" w:cs="Times New Roman"/>
          <w:b/>
          <w:i/>
          <w:iCs/>
          <w:kern w:val="16"/>
        </w:rPr>
      </w:pPr>
      <w:bookmarkStart w:id="614" w:name="Data_Processing"/>
      <w:bookmarkEnd w:id="614"/>
      <w:r w:rsidRPr="00EF5B97">
        <w:rPr>
          <w:rFonts w:ascii="Times New Roman" w:hAnsi="Times New Roman" w:cs="Times New Roman"/>
          <w:b/>
          <w:i/>
          <w:iCs/>
          <w:kern w:val="16"/>
        </w:rPr>
        <w:t>Data Processing</w:t>
      </w:r>
    </w:p>
    <w:p w14:paraId="7B64ED9A" w14:textId="59167243" w:rsidR="00FE4F9A" w:rsidRDefault="00B44E58" w:rsidP="008A0DFF">
      <w:pPr>
        <w:pStyle w:val="BodyText"/>
        <w:tabs>
          <w:tab w:val="left" w:pos="2961"/>
        </w:tabs>
        <w:spacing w:line="480" w:lineRule="auto"/>
        <w:ind w:firstLine="720"/>
        <w:rPr>
          <w:ins w:id="615" w:author="Hervé" w:date="2021-12-03T11:27:00Z"/>
          <w:rFonts w:ascii="Times New Roman" w:hAnsi="Times New Roman" w:cs="Times New Roman"/>
          <w:kern w:val="16"/>
        </w:rPr>
      </w:pPr>
      <w:r w:rsidRPr="00EF5B97">
        <w:rPr>
          <w:rFonts w:ascii="Times New Roman" w:hAnsi="Times New Roman" w:cs="Times New Roman"/>
          <w:kern w:val="16"/>
        </w:rPr>
        <w:t xml:space="preserve">To process the data, survey responses were converted into a “brick” of data, with the excerpts on the rows, the qualities on the columns, and the participants on the pages (See Figure </w:t>
      </w:r>
      <w:hyperlink w:anchor="_bookmark4" w:history="1">
        <w:r w:rsidRPr="00EF5B97">
          <w:rPr>
            <w:rFonts w:ascii="Times New Roman" w:hAnsi="Times New Roman" w:cs="Times New Roman"/>
            <w:kern w:val="16"/>
          </w:rPr>
          <w:t>1</w:t>
        </w:r>
      </w:hyperlink>
      <w:r w:rsidRPr="00EF5B97">
        <w:rPr>
          <w:rFonts w:ascii="Times New Roman" w:hAnsi="Times New Roman" w:cs="Times New Roman"/>
          <w:kern w:val="16"/>
        </w:rPr>
        <w:t>).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describe this excerpt (row).</w:t>
      </w:r>
      <w:r w:rsidR="00826615" w:rsidRPr="00EF5B97">
        <w:rPr>
          <w:rFonts w:ascii="Times New Roman" w:hAnsi="Times New Roman" w:cs="Times New Roman"/>
          <w:kern w:val="16"/>
        </w:rPr>
        <w:t xml:space="preserve"> </w:t>
      </w:r>
      <w:del w:id="616" w:author="Hervé" w:date="2021-12-03T11:27:00Z">
        <w:r w:rsidR="00826615" w:rsidRPr="00EF5B97" w:rsidDel="00BA1BD4">
          <w:rPr>
            <w:rFonts w:ascii="Times New Roman" w:hAnsi="Times New Roman" w:cs="Times New Roman"/>
            <w:kern w:val="16"/>
          </w:rPr>
          <w:delText>[FIGURE 1 NEAR HERE]</w:delText>
        </w:r>
        <w:r w:rsidR="008A0DFF" w:rsidRPr="00EF5B97" w:rsidDel="00BA1BD4">
          <w:rPr>
            <w:rFonts w:ascii="Times New Roman" w:hAnsi="Times New Roman" w:cs="Times New Roman"/>
            <w:kern w:val="16"/>
          </w:rPr>
          <w:delText xml:space="preserve"> </w:delText>
        </w:r>
      </w:del>
      <w:r w:rsidRPr="00EF5B97">
        <w:rPr>
          <w:rFonts w:ascii="Times New Roman" w:hAnsi="Times New Roman" w:cs="Times New Roman"/>
          <w:kern w:val="16"/>
        </w:rPr>
        <w:t>The responses in the French “brick” were all translated into English, and then the bricks from both nationalities were summed together across pages to obtain a single</w:t>
      </w:r>
      <w:r w:rsidR="001458FE" w:rsidRPr="00EF5B97">
        <w:rPr>
          <w:rFonts w:ascii="Times New Roman" w:hAnsi="Times New Roman" w:cs="Times New Roman"/>
          <w:kern w:val="16"/>
        </w:rPr>
        <w:t xml:space="preserve"> </w:t>
      </w:r>
      <w:r w:rsidRPr="00EF5B97">
        <w:rPr>
          <w:rFonts w:ascii="Times New Roman" w:hAnsi="Times New Roman" w:cs="Times New Roman"/>
          <w:kern w:val="16"/>
        </w:rPr>
        <w:t>pseudo-contingency table</w:t>
      </w:r>
      <w:r w:rsidR="001458FE" w:rsidRPr="00EF5B97">
        <w:rPr>
          <w:rStyle w:val="FootnoteReference"/>
          <w:rFonts w:ascii="Times New Roman" w:hAnsi="Times New Roman" w:cs="Times New Roman"/>
          <w:kern w:val="16"/>
        </w:rPr>
        <w:footnoteReference w:id="1"/>
      </w:r>
      <w:r w:rsidRPr="00EF5B97">
        <w:rPr>
          <w:rFonts w:ascii="Times New Roman" w:hAnsi="Times New Roman" w:cs="Times New Roman"/>
          <w:kern w:val="16"/>
        </w:rPr>
        <w:t xml:space="preserve"> in which the intersection of a row and a column was the total number </w:t>
      </w:r>
      <w:r w:rsidRPr="00EF5B97">
        <w:rPr>
          <w:rFonts w:ascii="Times New Roman" w:hAnsi="Times New Roman" w:cs="Times New Roman"/>
          <w:kern w:val="16"/>
        </w:rPr>
        <w:lastRenderedPageBreak/>
        <w:t>participants who selected a level of a musical quality to describe an excerpt. Levels for which the column sum was equal to one were considered as outliers and removed from the data.</w:t>
      </w:r>
    </w:p>
    <w:p w14:paraId="4D2A6B53" w14:textId="7E9E8F14" w:rsidR="00BA1BD4" w:rsidRPr="00315E4A" w:rsidRDefault="00BA1BD4">
      <w:pPr>
        <w:pStyle w:val="BodyText"/>
        <w:tabs>
          <w:tab w:val="left" w:pos="2961"/>
        </w:tabs>
        <w:spacing w:line="480" w:lineRule="auto"/>
        <w:ind w:firstLine="720"/>
        <w:jc w:val="center"/>
        <w:rPr>
          <w:rFonts w:ascii="Times New Roman" w:hAnsi="Times New Roman" w:cs="Times New Roman"/>
          <w:color w:val="5F497A" w:themeColor="accent4" w:themeShade="BF"/>
          <w:kern w:val="16"/>
          <w:rPrChange w:id="761" w:author="Mizener, Brendon J" w:date="2021-12-09T10:12:00Z">
            <w:rPr>
              <w:rFonts w:ascii="Times New Roman" w:hAnsi="Times New Roman" w:cs="Times New Roman"/>
              <w:kern w:val="16"/>
            </w:rPr>
          </w:rPrChange>
        </w:rPr>
        <w:pPrChange w:id="762" w:author="Hervé" w:date="2021-12-03T11:28:00Z">
          <w:pPr>
            <w:pStyle w:val="BodyText"/>
            <w:tabs>
              <w:tab w:val="left" w:pos="2961"/>
            </w:tabs>
            <w:spacing w:line="480" w:lineRule="auto"/>
            <w:ind w:firstLine="720"/>
          </w:pPr>
        </w:pPrChange>
      </w:pPr>
      <w:ins w:id="763" w:author="Hervé" w:date="2021-12-03T11:27:00Z">
        <w:r w:rsidRPr="00315E4A">
          <w:rPr>
            <w:rFonts w:ascii="Times New Roman" w:hAnsi="Times New Roman" w:cs="Times New Roman"/>
            <w:color w:val="5F497A" w:themeColor="accent4" w:themeShade="BF"/>
            <w:kern w:val="16"/>
            <w:rPrChange w:id="764" w:author="Mizener, Brendon J" w:date="2021-12-09T10:12:00Z">
              <w:rPr>
                <w:rFonts w:ascii="Times New Roman" w:hAnsi="Times New Roman" w:cs="Times New Roman"/>
                <w:kern w:val="16"/>
              </w:rPr>
            </w:rPrChange>
          </w:rPr>
          <w:t>[FIGURE 1 NEAR HERE]</w:t>
        </w:r>
      </w:ins>
    </w:p>
    <w:p w14:paraId="073AE090" w14:textId="1818213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After removing these columns, preliminary visualizations revealed a few variables that required recoding because they were having an outsized effect on the analysis. For the “Meter,” 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was 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765" w:name="_bookmark0"/>
      <w:bookmarkEnd w:id="765"/>
      <w:r w:rsidR="001458FE" w:rsidRPr="00EF5B97">
        <w:rPr>
          <w:rFonts w:ascii="Times New Roman" w:hAnsi="Times New Roman" w:cs="Times New Roman"/>
          <w:kern w:val="16"/>
        </w:rPr>
        <w:t xml:space="preserve">t </w:t>
      </w:r>
      <w:r w:rsidRPr="00EF5B97">
        <w:rPr>
          <w:rFonts w:ascii="Times New Roman" w:hAnsi="Times New Roman" w:cs="Times New Roman"/>
          <w:kern w:val="16"/>
        </w:rPr>
        <w:t xml:space="preserve">responded with “I do not think this excerpt has a melody” for some but not all three of those variables, a one was still counted in the “no melody” column, </w:t>
      </w:r>
      <w:r w:rsidRPr="00EF5B97">
        <w:rPr>
          <w:rFonts w:ascii="Times New Roman" w:hAnsi="Times New Roman" w:cs="Times New Roman"/>
          <w:kern w:val="16"/>
        </w:rPr>
        <w:lastRenderedPageBreak/>
        <w:t xml:space="preserve">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766" w:name="Analysis"/>
      <w:bookmarkEnd w:id="766"/>
      <w:r w:rsidRPr="00EF5B97">
        <w:rPr>
          <w:rFonts w:ascii="Times New Roman" w:hAnsi="Times New Roman" w:cs="Times New Roman"/>
          <w:kern w:val="16"/>
        </w:rPr>
        <w:t>subsequent analyses.</w:t>
      </w:r>
    </w:p>
    <w:p w14:paraId="0262AF85" w14:textId="31B2703A" w:rsidR="001458FE" w:rsidRPr="00EF5B97" w:rsidRDefault="00B44E58" w:rsidP="00EB760E">
      <w:pPr>
        <w:pStyle w:val="BodyText"/>
        <w:tabs>
          <w:tab w:val="left" w:pos="2037"/>
        </w:tabs>
        <w:spacing w:line="480" w:lineRule="auto"/>
        <w:rPr>
          <w:rFonts w:ascii="Times New Roman" w:hAnsi="Times New Roman" w:cs="Times New Roman"/>
          <w:b/>
          <w:i/>
          <w:iCs/>
          <w:kern w:val="16"/>
        </w:rPr>
      </w:pPr>
      <w:r w:rsidRPr="00EF5B97">
        <w:rPr>
          <w:rFonts w:ascii="Times New Roman" w:hAnsi="Times New Roman" w:cs="Times New Roman"/>
          <w:b/>
          <w:i/>
          <w:iCs/>
          <w:kern w:val="16"/>
        </w:rPr>
        <w:t>Analysis</w:t>
      </w:r>
    </w:p>
    <w:p w14:paraId="3BC5762E" w14:textId="5192A8CD" w:rsidR="00FE4F9A" w:rsidRPr="00EF5B97" w:rsidRDefault="00B44E58" w:rsidP="00EB760E">
      <w:pPr>
        <w:pStyle w:val="BodyText"/>
        <w:tabs>
          <w:tab w:val="left" w:pos="2037"/>
        </w:tabs>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AB3D4C0" w14:textId="52DE355F" w:rsidR="001458FE" w:rsidRPr="00EF5B97" w:rsidRDefault="00B44E58" w:rsidP="00EB760E">
      <w:pPr>
        <w:pStyle w:val="BodyText"/>
        <w:tabs>
          <w:tab w:val="left" w:pos="2474"/>
        </w:tabs>
        <w:spacing w:line="480" w:lineRule="auto"/>
        <w:rPr>
          <w:rFonts w:ascii="Times New Roman" w:hAnsi="Times New Roman" w:cs="Times New Roman"/>
          <w:b/>
          <w:i/>
          <w:iCs/>
          <w:kern w:val="16"/>
        </w:rPr>
      </w:pPr>
      <w:r w:rsidRPr="00EF5B97">
        <w:rPr>
          <w:rFonts w:ascii="Times New Roman" w:hAnsi="Times New Roman" w:cs="Times New Roman"/>
          <w:b/>
          <w:i/>
          <w:iCs/>
          <w:kern w:val="16"/>
        </w:rPr>
        <w:t>Participants</w:t>
      </w:r>
    </w:p>
    <w:p w14:paraId="6A0FB9A7" w14:textId="1EF43C23"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The MDS performed on the co-occurrence matrix of participants was intended to identify potential clusters of participants. Visual examination of the results did not reveal any clusters—a pattern suggesting that the participants constituted a homogeneous group. To confirm this conclusion, we also computed average factor scores by nationality and gender identity and bootstrap-derived confidence intervals around these averages and did not find any significant differences (See supplementary materials for plots).</w:t>
      </w:r>
    </w:p>
    <w:p w14:paraId="082B07BD" w14:textId="45290CD6" w:rsidR="001458FE" w:rsidRPr="00EF5B97" w:rsidRDefault="00B44E58" w:rsidP="00EB760E">
      <w:pPr>
        <w:pStyle w:val="BodyText"/>
        <w:tabs>
          <w:tab w:val="left" w:pos="2080"/>
        </w:tabs>
        <w:spacing w:line="480" w:lineRule="auto"/>
        <w:rPr>
          <w:rFonts w:ascii="Times New Roman" w:hAnsi="Times New Roman" w:cs="Times New Roman"/>
          <w:b/>
          <w:kern w:val="16"/>
        </w:rPr>
      </w:pPr>
      <w:r w:rsidRPr="00EF5B97">
        <w:rPr>
          <w:rFonts w:ascii="Times New Roman" w:hAnsi="Times New Roman" w:cs="Times New Roman"/>
          <w:b/>
          <w:i/>
          <w:iCs/>
          <w:kern w:val="16"/>
        </w:rPr>
        <w:t>Excerpts</w:t>
      </w:r>
    </w:p>
    <w:p w14:paraId="78522218" w14:textId="67E18F1D" w:rsidR="00FE4F9A" w:rsidRPr="00EF5B97" w:rsidRDefault="00B44E58" w:rsidP="00EB760E">
      <w:pPr>
        <w:pStyle w:val="BodyText"/>
        <w:tabs>
          <w:tab w:val="left" w:pos="2080"/>
        </w:tabs>
        <w:spacing w:line="480" w:lineRule="auto"/>
        <w:ind w:firstLine="720"/>
        <w:rPr>
          <w:rFonts w:ascii="Times New Roman" w:hAnsi="Times New Roman" w:cs="Times New Roman"/>
          <w:kern w:val="16"/>
        </w:rPr>
      </w:pPr>
      <w:r w:rsidRPr="00315E4A">
        <w:rPr>
          <w:rFonts w:ascii="Times New Roman" w:hAnsi="Times New Roman" w:cs="Times New Roman"/>
          <w:color w:val="5F497A" w:themeColor="accent4" w:themeShade="BF"/>
          <w:kern w:val="16"/>
          <w:rPrChange w:id="767" w:author="Mizener, Brendon J" w:date="2021-12-09T10:13:00Z">
            <w:rPr>
              <w:rFonts w:ascii="Times New Roman" w:hAnsi="Times New Roman" w:cs="Times New Roman"/>
              <w:kern w:val="16"/>
            </w:rPr>
          </w:rPrChange>
        </w:rPr>
        <w:t xml:space="preserve">The results of the CA </w:t>
      </w:r>
      <w:ins w:id="768" w:author="Mizener, Brendon J" w:date="2021-10-28T15:55:00Z">
        <w:r w:rsidR="007C1751" w:rsidRPr="00315E4A">
          <w:rPr>
            <w:rFonts w:ascii="Times New Roman" w:hAnsi="Times New Roman" w:cs="Times New Roman"/>
            <w:color w:val="5F497A" w:themeColor="accent4" w:themeShade="BF"/>
            <w:kern w:val="16"/>
            <w:rPrChange w:id="769" w:author="Mizener, Brendon J" w:date="2021-12-09T10:13:00Z">
              <w:rPr>
                <w:rFonts w:ascii="Times New Roman" w:hAnsi="Times New Roman" w:cs="Times New Roman"/>
                <w:kern w:val="16"/>
              </w:rPr>
            </w:rPrChange>
          </w:rPr>
          <w:t>and subse</w:t>
        </w:r>
      </w:ins>
      <w:ins w:id="770" w:author="Mizener, Brendon J" w:date="2021-10-28T15:56:00Z">
        <w:r w:rsidR="007C1751" w:rsidRPr="00315E4A">
          <w:rPr>
            <w:rFonts w:ascii="Times New Roman" w:hAnsi="Times New Roman" w:cs="Times New Roman"/>
            <w:color w:val="5F497A" w:themeColor="accent4" w:themeShade="BF"/>
            <w:kern w:val="16"/>
            <w:rPrChange w:id="771" w:author="Mizener, Brendon J" w:date="2021-12-09T10:13:00Z">
              <w:rPr>
                <w:rFonts w:ascii="Times New Roman" w:hAnsi="Times New Roman" w:cs="Times New Roman"/>
                <w:kern w:val="16"/>
              </w:rPr>
            </w:rPrChange>
          </w:rPr>
          <w:t xml:space="preserve">quent permutation testing </w:t>
        </w:r>
      </w:ins>
      <w:r w:rsidRPr="00315E4A">
        <w:rPr>
          <w:rFonts w:ascii="Times New Roman" w:hAnsi="Times New Roman" w:cs="Times New Roman"/>
          <w:color w:val="5F497A" w:themeColor="accent4" w:themeShade="BF"/>
          <w:kern w:val="16"/>
          <w:rPrChange w:id="772" w:author="Mizener, Brendon J" w:date="2021-12-09T10:13:00Z">
            <w:rPr>
              <w:rFonts w:ascii="Times New Roman" w:hAnsi="Times New Roman" w:cs="Times New Roman"/>
              <w:kern w:val="16"/>
            </w:rPr>
          </w:rPrChange>
        </w:rPr>
        <w:t xml:space="preserve">performed on the contingency </w:t>
      </w:r>
      <w:r w:rsidRPr="00315E4A">
        <w:rPr>
          <w:rFonts w:ascii="Times New Roman" w:hAnsi="Times New Roman" w:cs="Times New Roman"/>
          <w:color w:val="5F497A" w:themeColor="accent4" w:themeShade="BF"/>
          <w:kern w:val="16"/>
          <w:rPrChange w:id="773" w:author="Mizener, Brendon J" w:date="2021-12-09T10:13:00Z">
            <w:rPr>
              <w:rFonts w:ascii="Times New Roman" w:hAnsi="Times New Roman" w:cs="Times New Roman"/>
              <w:kern w:val="16"/>
            </w:rPr>
          </w:rPrChange>
        </w:rPr>
        <w:lastRenderedPageBreak/>
        <w:t xml:space="preserve">table revealed </w:t>
      </w:r>
      <w:ins w:id="774" w:author="Mizener, Brendon J" w:date="2021-10-28T15:56:00Z">
        <w:r w:rsidR="007C1751" w:rsidRPr="00315E4A">
          <w:rPr>
            <w:rFonts w:ascii="Times New Roman" w:hAnsi="Times New Roman" w:cs="Times New Roman"/>
            <w:color w:val="5F497A" w:themeColor="accent4" w:themeShade="BF"/>
            <w:kern w:val="16"/>
            <w:rPrChange w:id="775" w:author="Mizener, Brendon J" w:date="2021-12-09T10:13:00Z">
              <w:rPr>
                <w:rFonts w:ascii="Times New Roman" w:hAnsi="Times New Roman" w:cs="Times New Roman"/>
                <w:kern w:val="16"/>
              </w:rPr>
            </w:rPrChange>
          </w:rPr>
          <w:t>18</w:t>
        </w:r>
      </w:ins>
      <w:del w:id="776" w:author="Mizener, Brendon J" w:date="2021-10-28T15:55:00Z">
        <w:r w:rsidRPr="00315E4A" w:rsidDel="007C1751">
          <w:rPr>
            <w:rFonts w:ascii="Times New Roman" w:hAnsi="Times New Roman" w:cs="Times New Roman"/>
            <w:color w:val="5F497A" w:themeColor="accent4" w:themeShade="BF"/>
            <w:kern w:val="16"/>
            <w:rPrChange w:id="777" w:author="Mizener, Brendon J" w:date="2021-12-09T10:13:00Z">
              <w:rPr>
                <w:rFonts w:ascii="Times New Roman" w:hAnsi="Times New Roman" w:cs="Times New Roman"/>
                <w:kern w:val="16"/>
              </w:rPr>
            </w:rPrChange>
          </w:rPr>
          <w:delText xml:space="preserve">two </w:delText>
        </w:r>
      </w:del>
      <w:ins w:id="778" w:author="Mizener, Brendon J" w:date="2021-10-28T15:55:00Z">
        <w:r w:rsidR="007C1751" w:rsidRPr="00315E4A">
          <w:rPr>
            <w:rFonts w:ascii="Times New Roman" w:hAnsi="Times New Roman" w:cs="Times New Roman"/>
            <w:color w:val="5F497A" w:themeColor="accent4" w:themeShade="BF"/>
            <w:kern w:val="16"/>
            <w:rPrChange w:id="779" w:author="Mizener, Brendon J" w:date="2021-12-09T10:13:00Z">
              <w:rPr>
                <w:rFonts w:ascii="Times New Roman" w:hAnsi="Times New Roman" w:cs="Times New Roman"/>
                <w:kern w:val="16"/>
              </w:rPr>
            </w:rPrChange>
          </w:rPr>
          <w:t xml:space="preserve"> </w:t>
        </w:r>
      </w:ins>
      <w:r w:rsidRPr="00315E4A">
        <w:rPr>
          <w:rFonts w:ascii="Times New Roman" w:hAnsi="Times New Roman" w:cs="Times New Roman"/>
          <w:color w:val="5F497A" w:themeColor="accent4" w:themeShade="BF"/>
          <w:kern w:val="16"/>
          <w:rPrChange w:id="780" w:author="Mizener, Brendon J" w:date="2021-12-09T10:13:00Z">
            <w:rPr>
              <w:rFonts w:ascii="Times New Roman" w:hAnsi="Times New Roman" w:cs="Times New Roman"/>
              <w:kern w:val="16"/>
            </w:rPr>
          </w:rPrChange>
        </w:rPr>
        <w:t>significant dimensions</w:t>
      </w:r>
      <w:ins w:id="781" w:author="Mizener, Brendon J" w:date="2021-10-28T15:55:00Z">
        <w:r w:rsidR="007C1751" w:rsidRPr="00315E4A">
          <w:rPr>
            <w:rFonts w:ascii="Times New Roman" w:hAnsi="Times New Roman" w:cs="Times New Roman"/>
            <w:color w:val="5F497A" w:themeColor="accent4" w:themeShade="BF"/>
            <w:kern w:val="16"/>
            <w:rPrChange w:id="782" w:author="Mizener, Brendon J" w:date="2021-12-09T10:13:00Z">
              <w:rPr>
                <w:rFonts w:ascii="Times New Roman" w:hAnsi="Times New Roman" w:cs="Times New Roman"/>
                <w:kern w:val="16"/>
              </w:rPr>
            </w:rPrChange>
          </w:rPr>
          <w:t xml:space="preserve">. </w:t>
        </w:r>
      </w:ins>
      <w:ins w:id="783" w:author="Mizener, Brendon J" w:date="2021-10-29T13:17:00Z">
        <w:r w:rsidR="00C62BEE" w:rsidRPr="00315E4A">
          <w:rPr>
            <w:rFonts w:ascii="Times New Roman" w:hAnsi="Times New Roman" w:cs="Times New Roman"/>
            <w:color w:val="5F497A" w:themeColor="accent4" w:themeShade="BF"/>
            <w:kern w:val="16"/>
            <w:rPrChange w:id="784" w:author="Mizener, Brendon J" w:date="2021-12-09T10:13:00Z">
              <w:rPr>
                <w:rFonts w:ascii="Times New Roman" w:hAnsi="Times New Roman" w:cs="Times New Roman"/>
                <w:kern w:val="16"/>
              </w:rPr>
            </w:rPrChange>
          </w:rPr>
          <w:t>In</w:t>
        </w:r>
      </w:ins>
      <w:ins w:id="785" w:author="Mizener, Brendon J" w:date="2021-10-28T15:56:00Z">
        <w:r w:rsidR="007C1751" w:rsidRPr="00315E4A">
          <w:rPr>
            <w:rFonts w:ascii="Times New Roman" w:hAnsi="Times New Roman" w:cs="Times New Roman"/>
            <w:color w:val="5F497A" w:themeColor="accent4" w:themeShade="BF"/>
            <w:kern w:val="16"/>
            <w:rPrChange w:id="786" w:author="Mizener, Brendon J" w:date="2021-12-09T10:13:00Z">
              <w:rPr>
                <w:rFonts w:ascii="Times New Roman" w:hAnsi="Times New Roman" w:cs="Times New Roman"/>
                <w:kern w:val="16"/>
              </w:rPr>
            </w:rPrChange>
          </w:rPr>
          <w:t xml:space="preserve"> such a scenario, it is important to </w:t>
        </w:r>
      </w:ins>
      <w:ins w:id="787" w:author="Mizener, Brendon J" w:date="2021-10-28T15:57:00Z">
        <w:r w:rsidR="007C1751" w:rsidRPr="00315E4A">
          <w:rPr>
            <w:rFonts w:ascii="Times New Roman" w:hAnsi="Times New Roman" w:cs="Times New Roman"/>
            <w:color w:val="5F497A" w:themeColor="accent4" w:themeShade="BF"/>
            <w:kern w:val="16"/>
            <w:rPrChange w:id="788" w:author="Mizener, Brendon J" w:date="2021-12-09T10:13:00Z">
              <w:rPr>
                <w:rFonts w:ascii="Times New Roman" w:hAnsi="Times New Roman" w:cs="Times New Roman"/>
                <w:kern w:val="16"/>
              </w:rPr>
            </w:rPrChange>
          </w:rPr>
          <w:t xml:space="preserve">remember that significant is not </w:t>
        </w:r>
        <w:del w:id="789" w:author="Hervé" w:date="2021-11-09T17:29:00Z">
          <w:r w:rsidR="007C1751" w:rsidRPr="00315E4A" w:rsidDel="00E70183">
            <w:rPr>
              <w:rFonts w:ascii="Times New Roman" w:hAnsi="Times New Roman" w:cs="Times New Roman"/>
              <w:color w:val="5F497A" w:themeColor="accent4" w:themeShade="BF"/>
              <w:kern w:val="16"/>
              <w:rPrChange w:id="790" w:author="Mizener, Brendon J" w:date="2021-12-09T10:13:00Z">
                <w:rPr>
                  <w:rFonts w:ascii="Times New Roman" w:hAnsi="Times New Roman" w:cs="Times New Roman"/>
                  <w:kern w:val="16"/>
                </w:rPr>
              </w:rPrChange>
            </w:rPr>
            <w:delText xml:space="preserve">always </w:delText>
          </w:r>
        </w:del>
        <w:r w:rsidR="007C1751" w:rsidRPr="00315E4A">
          <w:rPr>
            <w:rFonts w:ascii="Times New Roman" w:hAnsi="Times New Roman" w:cs="Times New Roman"/>
            <w:color w:val="5F497A" w:themeColor="accent4" w:themeShade="BF"/>
            <w:kern w:val="16"/>
            <w:rPrChange w:id="791" w:author="Mizener, Brendon J" w:date="2021-12-09T10:13:00Z">
              <w:rPr>
                <w:rFonts w:ascii="Times New Roman" w:hAnsi="Times New Roman" w:cs="Times New Roman"/>
                <w:kern w:val="16"/>
              </w:rPr>
            </w:rPrChange>
          </w:rPr>
          <w:t xml:space="preserve">synonymous </w:t>
        </w:r>
        <w:del w:id="792" w:author="Hervé" w:date="2021-11-09T17:29:00Z">
          <w:r w:rsidR="007C1751" w:rsidRPr="00315E4A" w:rsidDel="00E70183">
            <w:rPr>
              <w:rFonts w:ascii="Times New Roman" w:hAnsi="Times New Roman" w:cs="Times New Roman"/>
              <w:color w:val="5F497A" w:themeColor="accent4" w:themeShade="BF"/>
              <w:kern w:val="16"/>
              <w:rPrChange w:id="793" w:author="Mizener, Brendon J" w:date="2021-12-09T10:13:00Z">
                <w:rPr>
                  <w:rFonts w:ascii="Times New Roman" w:hAnsi="Times New Roman" w:cs="Times New Roman"/>
                  <w:kern w:val="16"/>
                </w:rPr>
              </w:rPrChange>
            </w:rPr>
            <w:delText>with</w:delText>
          </w:r>
        </w:del>
      </w:ins>
      <w:ins w:id="794" w:author="Hervé" w:date="2021-11-09T17:29:00Z">
        <w:r w:rsidR="00E70183" w:rsidRPr="00315E4A">
          <w:rPr>
            <w:rFonts w:ascii="Times New Roman" w:hAnsi="Times New Roman" w:cs="Times New Roman"/>
            <w:color w:val="5F497A" w:themeColor="accent4" w:themeShade="BF"/>
            <w:kern w:val="16"/>
            <w:rPrChange w:id="795" w:author="Mizener, Brendon J" w:date="2021-12-09T10:13:00Z">
              <w:rPr>
                <w:rFonts w:ascii="Times New Roman" w:hAnsi="Times New Roman" w:cs="Times New Roman"/>
                <w:kern w:val="16"/>
              </w:rPr>
            </w:rPrChange>
          </w:rPr>
          <w:t>of</w:t>
        </w:r>
      </w:ins>
      <w:ins w:id="796" w:author="Mizener, Brendon J" w:date="2021-10-28T15:57:00Z">
        <w:r w:rsidR="007C1751" w:rsidRPr="00315E4A">
          <w:rPr>
            <w:rFonts w:ascii="Times New Roman" w:hAnsi="Times New Roman" w:cs="Times New Roman"/>
            <w:color w:val="5F497A" w:themeColor="accent4" w:themeShade="BF"/>
            <w:kern w:val="16"/>
            <w:rPrChange w:id="797" w:author="Mizener, Brendon J" w:date="2021-12-09T10:13:00Z">
              <w:rPr>
                <w:rFonts w:ascii="Times New Roman" w:hAnsi="Times New Roman" w:cs="Times New Roman"/>
                <w:kern w:val="16"/>
              </w:rPr>
            </w:rPrChange>
          </w:rPr>
          <w:t xml:space="preserve"> important, and the dimensions we consider are limited by interpretability. For the</w:t>
        </w:r>
      </w:ins>
      <w:ins w:id="798" w:author="Mizener, Brendon J" w:date="2021-10-28T15:58:00Z">
        <w:r w:rsidR="007C1751" w:rsidRPr="00315E4A">
          <w:rPr>
            <w:rFonts w:ascii="Times New Roman" w:hAnsi="Times New Roman" w:cs="Times New Roman"/>
            <w:color w:val="5F497A" w:themeColor="accent4" w:themeShade="BF"/>
            <w:kern w:val="16"/>
            <w:rPrChange w:id="799" w:author="Mizener, Brendon J" w:date="2021-12-09T10:13:00Z">
              <w:rPr>
                <w:rFonts w:ascii="Times New Roman" w:hAnsi="Times New Roman" w:cs="Times New Roman"/>
                <w:kern w:val="16"/>
              </w:rPr>
            </w:rPrChange>
          </w:rPr>
          <w:t xml:space="preserve"> current study, we have focused on the first two dimensions, which</w:t>
        </w:r>
      </w:ins>
      <w:del w:id="800" w:author="Mizener, Brendon J" w:date="2021-10-28T15:55:00Z">
        <w:r w:rsidRPr="00315E4A" w:rsidDel="007C1751">
          <w:rPr>
            <w:rFonts w:ascii="Times New Roman" w:hAnsi="Times New Roman" w:cs="Times New Roman"/>
            <w:color w:val="5F497A" w:themeColor="accent4" w:themeShade="BF"/>
            <w:kern w:val="16"/>
            <w:rPrChange w:id="801" w:author="Mizener, Brendon J" w:date="2021-12-09T10:13:00Z">
              <w:rPr>
                <w:rFonts w:ascii="Times New Roman" w:hAnsi="Times New Roman" w:cs="Times New Roman"/>
                <w:kern w:val="16"/>
              </w:rPr>
            </w:rPrChange>
          </w:rPr>
          <w:delText>,</w:delText>
        </w:r>
      </w:del>
      <w:r w:rsidRPr="00315E4A">
        <w:rPr>
          <w:rFonts w:ascii="Times New Roman" w:hAnsi="Times New Roman" w:cs="Times New Roman"/>
          <w:color w:val="5F497A" w:themeColor="accent4" w:themeShade="BF"/>
          <w:kern w:val="16"/>
          <w:rPrChange w:id="802" w:author="Mizener, Brendon J" w:date="2021-12-09T10:13:00Z">
            <w:rPr>
              <w:rFonts w:ascii="Times New Roman" w:hAnsi="Times New Roman" w:cs="Times New Roman"/>
              <w:kern w:val="16"/>
            </w:rPr>
          </w:rPrChange>
        </w:rPr>
        <w:t xml:space="preserve"> account</w:t>
      </w:r>
      <w:del w:id="803" w:author="Mizener, Brendon J" w:date="2021-10-28T15:58:00Z">
        <w:r w:rsidRPr="00315E4A" w:rsidDel="007C1751">
          <w:rPr>
            <w:rFonts w:ascii="Times New Roman" w:hAnsi="Times New Roman" w:cs="Times New Roman"/>
            <w:color w:val="5F497A" w:themeColor="accent4" w:themeShade="BF"/>
            <w:kern w:val="16"/>
            <w:rPrChange w:id="804" w:author="Mizener, Brendon J" w:date="2021-12-09T10:13:00Z">
              <w:rPr>
                <w:rFonts w:ascii="Times New Roman" w:hAnsi="Times New Roman" w:cs="Times New Roman"/>
                <w:kern w:val="16"/>
              </w:rPr>
            </w:rPrChange>
          </w:rPr>
          <w:delText>ing</w:delText>
        </w:r>
      </w:del>
      <w:r w:rsidRPr="00315E4A">
        <w:rPr>
          <w:rFonts w:ascii="Times New Roman" w:hAnsi="Times New Roman" w:cs="Times New Roman"/>
          <w:color w:val="5F497A" w:themeColor="accent4" w:themeShade="BF"/>
          <w:kern w:val="16"/>
          <w:rPrChange w:id="805" w:author="Mizener, Brendon J" w:date="2021-12-09T10:13:00Z">
            <w:rPr>
              <w:rFonts w:ascii="Times New Roman" w:hAnsi="Times New Roman" w:cs="Times New Roman"/>
              <w:kern w:val="16"/>
            </w:rPr>
          </w:rPrChange>
        </w:rPr>
        <w:t xml:space="preserve"> together for 32.74% of the total variance.</w:t>
      </w:r>
      <w:ins w:id="806" w:author="Mizener, Brendon J" w:date="2021-10-28T16:00:00Z">
        <w:r w:rsidR="00722EB7" w:rsidRPr="00315E4A">
          <w:rPr>
            <w:rFonts w:ascii="Times New Roman" w:hAnsi="Times New Roman" w:cs="Times New Roman"/>
            <w:color w:val="5F497A" w:themeColor="accent4" w:themeShade="BF"/>
            <w:kern w:val="16"/>
            <w:rPrChange w:id="807" w:author="Mizener, Brendon J" w:date="2021-12-09T10:13:00Z">
              <w:rPr>
                <w:rFonts w:ascii="Times New Roman" w:hAnsi="Times New Roman" w:cs="Times New Roman"/>
                <w:kern w:val="16"/>
              </w:rPr>
            </w:rPrChange>
          </w:rPr>
          <w:t xml:space="preserve"> </w:t>
        </w:r>
      </w:ins>
      <w:ins w:id="808" w:author="Mizener, Brendon J" w:date="2021-10-29T13:17:00Z">
        <w:r w:rsidR="00C62BEE" w:rsidRPr="00315E4A">
          <w:rPr>
            <w:rFonts w:ascii="Times New Roman" w:hAnsi="Times New Roman" w:cs="Times New Roman"/>
            <w:color w:val="5F497A" w:themeColor="accent4" w:themeShade="BF"/>
            <w:kern w:val="16"/>
            <w:rPrChange w:id="809" w:author="Mizener, Brendon J" w:date="2021-12-09T10:13:00Z">
              <w:rPr>
                <w:rFonts w:ascii="Times New Roman" w:hAnsi="Times New Roman" w:cs="Times New Roman"/>
                <w:kern w:val="16"/>
              </w:rPr>
            </w:rPrChange>
          </w:rPr>
          <w:t xml:space="preserve">Figure </w:t>
        </w:r>
        <w:r w:rsidR="00C62BEE" w:rsidRPr="00315E4A">
          <w:rPr>
            <w:color w:val="5F497A" w:themeColor="accent4" w:themeShade="BF"/>
            <w:rPrChange w:id="810" w:author="Mizener, Brendon J" w:date="2021-12-09T10:13:00Z">
              <w:rPr/>
            </w:rPrChange>
          </w:rPr>
          <w:fldChar w:fldCharType="begin"/>
        </w:r>
        <w:r w:rsidR="00C62BEE" w:rsidRPr="00315E4A">
          <w:rPr>
            <w:color w:val="5F497A" w:themeColor="accent4" w:themeShade="BF"/>
            <w:rPrChange w:id="811" w:author="Mizener, Brendon J" w:date="2021-12-09T10:13:00Z">
              <w:rPr/>
            </w:rPrChange>
          </w:rPr>
          <w:instrText xml:space="preserve"> HYPERLINK \l "_bookmark5" </w:instrText>
        </w:r>
        <w:r w:rsidR="00C62BEE" w:rsidRPr="00315E4A">
          <w:rPr>
            <w:color w:val="5F497A" w:themeColor="accent4" w:themeShade="BF"/>
            <w:rPrChange w:id="812" w:author="Mizener, Brendon J" w:date="2021-12-09T10:13:00Z">
              <w:rPr>
                <w:rFonts w:ascii="Times New Roman" w:hAnsi="Times New Roman" w:cs="Times New Roman"/>
                <w:kern w:val="16"/>
              </w:rPr>
            </w:rPrChange>
          </w:rPr>
          <w:fldChar w:fldCharType="separate"/>
        </w:r>
        <w:r w:rsidR="00C62BEE" w:rsidRPr="00315E4A">
          <w:rPr>
            <w:rFonts w:ascii="Times New Roman" w:hAnsi="Times New Roman" w:cs="Times New Roman"/>
            <w:color w:val="5F497A" w:themeColor="accent4" w:themeShade="BF"/>
            <w:kern w:val="16"/>
            <w:rPrChange w:id="813" w:author="Mizener, Brendon J" w:date="2021-12-09T10:13:00Z">
              <w:rPr>
                <w:rFonts w:ascii="Times New Roman" w:hAnsi="Times New Roman" w:cs="Times New Roman"/>
                <w:kern w:val="16"/>
              </w:rPr>
            </w:rPrChange>
          </w:rPr>
          <w:t>2</w:t>
        </w:r>
        <w:r w:rsidR="00C62BEE" w:rsidRPr="00315E4A">
          <w:rPr>
            <w:rFonts w:ascii="Times New Roman" w:hAnsi="Times New Roman" w:cs="Times New Roman"/>
            <w:color w:val="5F497A" w:themeColor="accent4" w:themeShade="BF"/>
            <w:kern w:val="16"/>
            <w:rPrChange w:id="814" w:author="Mizener, Brendon J" w:date="2021-12-09T10:13:00Z">
              <w:rPr>
                <w:rFonts w:ascii="Times New Roman" w:hAnsi="Times New Roman" w:cs="Times New Roman"/>
                <w:kern w:val="16"/>
              </w:rPr>
            </w:rPrChange>
          </w:rPr>
          <w:fldChar w:fldCharType="end"/>
        </w:r>
        <w:r w:rsidR="00C62BEE" w:rsidRPr="00315E4A">
          <w:rPr>
            <w:rFonts w:ascii="Times New Roman" w:hAnsi="Times New Roman" w:cs="Times New Roman"/>
            <w:color w:val="5F497A" w:themeColor="accent4" w:themeShade="BF"/>
            <w:kern w:val="16"/>
            <w:rPrChange w:id="815" w:author="Mizener, Brendon J" w:date="2021-12-09T10:13:00Z">
              <w:rPr>
                <w:rFonts w:ascii="Times New Roman" w:hAnsi="Times New Roman" w:cs="Times New Roman"/>
                <w:kern w:val="16"/>
              </w:rPr>
            </w:rPrChange>
          </w:rPr>
          <w:t xml:space="preserve"> displays the scree plot, which shows for this analysis the percentage of variance explained by each dimension. </w:t>
        </w:r>
      </w:ins>
      <w:ins w:id="816" w:author="Mizener, Brendon J" w:date="2021-10-28T16:00:00Z">
        <w:r w:rsidR="00722EB7" w:rsidRPr="00315E4A">
          <w:rPr>
            <w:rFonts w:ascii="Times New Roman" w:hAnsi="Times New Roman" w:cs="Times New Roman"/>
            <w:color w:val="5F497A" w:themeColor="accent4" w:themeShade="BF"/>
            <w:kern w:val="16"/>
            <w:rPrChange w:id="817" w:author="Mizener, Brendon J" w:date="2021-12-09T10:13:00Z">
              <w:rPr>
                <w:rFonts w:ascii="Times New Roman" w:hAnsi="Times New Roman" w:cs="Times New Roman"/>
                <w:kern w:val="16"/>
              </w:rPr>
            </w:rPrChange>
          </w:rPr>
          <w:t>Readers curious about dimensions three through five are recommended to the supplementary materials</w:t>
        </w:r>
      </w:ins>
      <w:ins w:id="818" w:author="Mizener, Brendon J" w:date="2021-10-28T16:01:00Z">
        <w:r w:rsidR="00722EB7" w:rsidRPr="008E2EE3">
          <w:rPr>
            <w:rFonts w:ascii="Times New Roman" w:hAnsi="Times New Roman" w:cs="Times New Roman"/>
            <w:color w:val="403152" w:themeColor="accent4" w:themeShade="80"/>
            <w:kern w:val="16"/>
            <w:rPrChange w:id="819" w:author="Mizener, Brendon J" w:date="2021-12-07T13:57:00Z">
              <w:rPr>
                <w:rFonts w:ascii="Times New Roman" w:hAnsi="Times New Roman" w:cs="Times New Roman"/>
                <w:kern w:val="16"/>
              </w:rPr>
            </w:rPrChange>
          </w:rPr>
          <w:t>.</w:t>
        </w:r>
      </w:ins>
      <w:del w:id="820" w:author="Mizener, Brendon J" w:date="2021-10-28T15:58:00Z">
        <w:r w:rsidRPr="008E2EE3" w:rsidDel="007C1751">
          <w:rPr>
            <w:rFonts w:ascii="Times New Roman" w:hAnsi="Times New Roman" w:cs="Times New Roman"/>
            <w:color w:val="403152" w:themeColor="accent4" w:themeShade="80"/>
            <w:kern w:val="16"/>
            <w:rPrChange w:id="821" w:author="Mizener, Brendon J" w:date="2021-12-07T13:57:00Z">
              <w:rPr>
                <w:rFonts w:ascii="Times New Roman" w:hAnsi="Times New Roman" w:cs="Times New Roman"/>
                <w:kern w:val="16"/>
              </w:rPr>
            </w:rPrChange>
          </w:rPr>
          <w:delText xml:space="preserve"> </w:delText>
        </w:r>
        <w:r w:rsidRPr="00EF5B97" w:rsidDel="007C1751">
          <w:rPr>
            <w:rFonts w:ascii="Times New Roman" w:hAnsi="Times New Roman" w:cs="Times New Roman"/>
            <w:kern w:val="16"/>
          </w:rPr>
          <w:delText xml:space="preserve">Figure </w:delText>
        </w:r>
        <w:r w:rsidR="00BC4589" w:rsidDel="007C1751">
          <w:fldChar w:fldCharType="begin"/>
        </w:r>
        <w:r w:rsidR="00BC4589" w:rsidDel="007C1751">
          <w:delInstrText xml:space="preserve"> HYPERLINK \l "_bookmark5" </w:delInstrText>
        </w:r>
        <w:r w:rsidR="00BC4589" w:rsidDel="007C1751">
          <w:fldChar w:fldCharType="separate"/>
        </w:r>
        <w:r w:rsidRPr="00EF5B97" w:rsidDel="007C1751">
          <w:rPr>
            <w:rFonts w:ascii="Times New Roman" w:hAnsi="Times New Roman" w:cs="Times New Roman"/>
            <w:kern w:val="16"/>
          </w:rPr>
          <w:delText>2</w:delText>
        </w:r>
        <w:r w:rsidR="00BC4589" w:rsidDel="007C1751">
          <w:rPr>
            <w:rFonts w:ascii="Times New Roman" w:hAnsi="Times New Roman" w:cs="Times New Roman"/>
            <w:kern w:val="16"/>
          </w:rPr>
          <w:fldChar w:fldCharType="end"/>
        </w:r>
        <w:r w:rsidRPr="00EF5B97" w:rsidDel="007C1751">
          <w:rPr>
            <w:rFonts w:ascii="Times New Roman" w:hAnsi="Times New Roman" w:cs="Times New Roman"/>
            <w:kern w:val="16"/>
          </w:rPr>
          <w:delText xml:space="preserve"> displays the scree plot, which shows for this analysis the percentage of variance explained by each dimension.</w:delText>
        </w:r>
      </w:del>
      <w:r w:rsidR="00826615" w:rsidRPr="00EF5B97">
        <w:rPr>
          <w:rFonts w:ascii="Times New Roman" w:hAnsi="Times New Roman" w:cs="Times New Roman"/>
          <w:kern w:val="16"/>
        </w:rPr>
        <w:t xml:space="preserve"> [FIGURE 2 NEAR HERE]</w:t>
      </w:r>
    </w:p>
    <w:p w14:paraId="5C5BE7B9" w14:textId="13234EC0"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Preliminary plots of the factor scores obtained from the CA revealed that Excerpts </w:t>
      </w:r>
      <w:r w:rsidR="001458FE" w:rsidRPr="00EF5B97">
        <w:rPr>
          <w:rFonts w:ascii="Times New Roman" w:hAnsi="Times New Roman" w:cs="Times New Roman"/>
          <w:kern w:val="16"/>
        </w:rPr>
        <w:t xml:space="preserve">6 </w:t>
      </w:r>
      <w:r w:rsidRPr="00EF5B97">
        <w:rPr>
          <w:rFonts w:ascii="Times New Roman" w:hAnsi="Times New Roman" w:cs="Times New Roman"/>
          <w:kern w:val="16"/>
        </w:rPr>
        <w:t>and</w:t>
      </w:r>
      <w:r w:rsidR="001458FE" w:rsidRPr="00EF5B97">
        <w:rPr>
          <w:rFonts w:ascii="Times New Roman" w:hAnsi="Times New Roman" w:cs="Times New Roman"/>
          <w:kern w:val="16"/>
        </w:rPr>
        <w:t xml:space="preserve"> </w:t>
      </w:r>
      <w:r w:rsidRPr="00EF5B97">
        <w:rPr>
          <w:rFonts w:ascii="Times New Roman" w:hAnsi="Times New Roman" w:cs="Times New Roman"/>
          <w:kern w:val="16"/>
        </w:rPr>
        <w:t>14 distorted the factor space, with these two excerpts dominating the second and thir</w:t>
      </w:r>
      <w:r w:rsidR="001458FE" w:rsidRPr="00EF5B97">
        <w:rPr>
          <w:rFonts w:ascii="Times New Roman" w:hAnsi="Times New Roman" w:cs="Times New Roman"/>
          <w:kern w:val="16"/>
        </w:rPr>
        <w:t xml:space="preserve">d </w:t>
      </w:r>
      <w:del w:id="822" w:author="Mizener, Brendon J" w:date="2021-10-28T15:02:00Z">
        <w:r w:rsidRPr="00EF5B97" w:rsidDel="0067079E">
          <w:rPr>
            <w:rFonts w:ascii="Times New Roman" w:hAnsi="Times New Roman" w:cs="Times New Roman"/>
            <w:kern w:val="16"/>
          </w:rPr>
          <w:delText xml:space="preserve"> </w:delText>
        </w:r>
      </w:del>
      <w:r w:rsidRPr="00EF5B97">
        <w:rPr>
          <w:rFonts w:ascii="Times New Roman" w:hAnsi="Times New Roman" w:cs="Times New Roman"/>
          <w:kern w:val="16"/>
        </w:rPr>
        <w:t xml:space="preserve">dimensions. To help interpret the factor space, these two excerpts were removed from the data and the CA was rerun. Excerpts 6 and 14 were then added back in as </w:t>
      </w:r>
      <w:r w:rsidRPr="00EF5B97">
        <w:rPr>
          <w:rFonts w:ascii="Times New Roman" w:hAnsi="Times New Roman" w:cs="Times New Roman"/>
          <w:i/>
          <w:kern w:val="16"/>
        </w:rPr>
        <w:t xml:space="preserve">supplementary observations </w:t>
      </w:r>
      <w:r w:rsidRPr="00EF5B97">
        <w:rPr>
          <w:rFonts w:ascii="Times New Roman" w:hAnsi="Times New Roman" w:cs="Times New Roman"/>
          <w:kern w:val="16"/>
        </w:rPr>
        <w:t xml:space="preserve">(see Abdi &amp; </w:t>
      </w:r>
      <w:proofErr w:type="spellStart"/>
      <w:r w:rsidRPr="00EF5B97">
        <w:rPr>
          <w:rFonts w:ascii="Times New Roman" w:hAnsi="Times New Roman" w:cs="Times New Roman"/>
          <w:kern w:val="16"/>
        </w:rPr>
        <w:t>Béra</w:t>
      </w:r>
      <w:proofErr w:type="spellEnd"/>
      <w:r w:rsidRPr="00EF5B97">
        <w:rPr>
          <w:rFonts w:ascii="Times New Roman" w:hAnsi="Times New Roman" w:cs="Times New Roman"/>
          <w:kern w:val="16"/>
        </w:rPr>
        <w:t>, 2018</w:t>
      </w:r>
      <w:ins w:id="823" w:author="Hervé" w:date="2021-11-09T17:30:00Z">
        <w:r w:rsidR="00E70183">
          <w:rPr>
            <w:rFonts w:ascii="Times New Roman" w:hAnsi="Times New Roman" w:cs="Times New Roman"/>
            <w:kern w:val="16"/>
          </w:rPr>
          <w:t>,</w:t>
        </w:r>
      </w:ins>
      <w:r w:rsidRPr="00EF5B97">
        <w:rPr>
          <w:rFonts w:ascii="Times New Roman" w:hAnsi="Times New Roman" w:cs="Times New Roman"/>
          <w:kern w:val="16"/>
        </w:rPr>
        <w:t xml:space="preserve"> for details), a technique which visualizes the information</w:t>
      </w:r>
      <w:ins w:id="824" w:author="Hervé" w:date="2021-11-09T17:30:00Z">
        <w:r w:rsidR="00E70183">
          <w:rPr>
            <w:rFonts w:ascii="Times New Roman" w:hAnsi="Times New Roman" w:cs="Times New Roman"/>
            <w:kern w:val="16"/>
          </w:rPr>
          <w:t xml:space="preserve"> </w:t>
        </w:r>
        <w:r w:rsidR="00E70183" w:rsidRPr="008E2EE3">
          <w:rPr>
            <w:rFonts w:ascii="Times New Roman" w:hAnsi="Times New Roman" w:cs="Times New Roman"/>
            <w:color w:val="403152" w:themeColor="accent4" w:themeShade="80"/>
            <w:kern w:val="16"/>
            <w:rPrChange w:id="825" w:author="Mizener, Brendon J" w:date="2021-12-07T13:57:00Z">
              <w:rPr>
                <w:rFonts w:ascii="Times New Roman" w:hAnsi="Times New Roman" w:cs="Times New Roman"/>
                <w:kern w:val="16"/>
              </w:rPr>
            </w:rPrChange>
          </w:rPr>
          <w:t>that</w:t>
        </w:r>
      </w:ins>
      <w:r w:rsidRPr="008E2EE3">
        <w:rPr>
          <w:rFonts w:ascii="Times New Roman" w:hAnsi="Times New Roman" w:cs="Times New Roman"/>
          <w:color w:val="403152" w:themeColor="accent4" w:themeShade="80"/>
          <w:kern w:val="16"/>
          <w:rPrChange w:id="826" w:author="Mizener, Brendon J" w:date="2021-12-07T13:57:00Z">
            <w:rPr>
              <w:rFonts w:ascii="Times New Roman" w:hAnsi="Times New Roman" w:cs="Times New Roman"/>
              <w:kern w:val="16"/>
            </w:rPr>
          </w:rPrChange>
        </w:rPr>
        <w:t xml:space="preserve"> </w:t>
      </w:r>
      <w:r w:rsidRPr="00EF5B97">
        <w:rPr>
          <w:rFonts w:ascii="Times New Roman" w:hAnsi="Times New Roman" w:cs="Times New Roman"/>
          <w:kern w:val="16"/>
        </w:rPr>
        <w:t>these elements 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3A9A8FD7" w14:textId="77777777" w:rsidR="000A0C3E" w:rsidRDefault="00B44E58" w:rsidP="00EB760E">
      <w:pPr>
        <w:pStyle w:val="BodyText"/>
        <w:spacing w:line="480" w:lineRule="auto"/>
        <w:ind w:firstLine="720"/>
        <w:rPr>
          <w:ins w:id="827" w:author="Hervé" w:date="2021-12-15T18:48:00Z"/>
          <w:rFonts w:ascii="Times New Roman" w:hAnsi="Times New Roman" w:cs="Times New Roman"/>
          <w:kern w:val="16"/>
        </w:rPr>
      </w:pPr>
      <w:r w:rsidRPr="00EF5B97">
        <w:rPr>
          <w:rFonts w:ascii="Times New Roman" w:hAnsi="Times New Roman" w:cs="Times New Roman"/>
          <w:kern w:val="16"/>
        </w:rPr>
        <w:t xml:space="preserve">The HCA performed on the row factor scores of the CA revealed four clusters of excerpts (see supplementary materials for the tree diagram).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displays the first two </w:t>
      </w:r>
      <w:del w:id="828" w:author="Hervé" w:date="2021-11-09T17:30:00Z">
        <w:r w:rsidRPr="00EF5B97" w:rsidDel="002F5E1E">
          <w:rPr>
            <w:rFonts w:ascii="Times New Roman" w:hAnsi="Times New Roman" w:cs="Times New Roman"/>
            <w:kern w:val="16"/>
          </w:rPr>
          <w:delText xml:space="preserve">factorial </w:delText>
        </w:r>
      </w:del>
      <w:r w:rsidRPr="00EF5B97">
        <w:rPr>
          <w:rFonts w:ascii="Times New Roman" w:hAnsi="Times New Roman" w:cs="Times New Roman"/>
          <w:kern w:val="16"/>
        </w:rPr>
        <w:t xml:space="preserve">dimensions </w:t>
      </w:r>
      <w:ins w:id="829" w:author="Hervé" w:date="2021-11-09T17:31:00Z">
        <w:r w:rsidR="002F5E1E" w:rsidRPr="008E2EE3">
          <w:rPr>
            <w:rFonts w:ascii="Times New Roman" w:hAnsi="Times New Roman" w:cs="Times New Roman"/>
            <w:color w:val="403152" w:themeColor="accent4" w:themeShade="80"/>
            <w:kern w:val="16"/>
            <w:rPrChange w:id="830" w:author="Mizener, Brendon J" w:date="2021-12-07T13:57:00Z">
              <w:rPr>
                <w:rFonts w:ascii="Times New Roman" w:hAnsi="Times New Roman" w:cs="Times New Roman"/>
                <w:kern w:val="16"/>
              </w:rPr>
            </w:rPrChange>
          </w:rPr>
          <w:t xml:space="preserve">for </w:t>
        </w:r>
      </w:ins>
      <w:del w:id="831" w:author="Hervé" w:date="2021-11-09T17:31:00Z">
        <w:r w:rsidRPr="00EF5B97" w:rsidDel="002F5E1E">
          <w:rPr>
            <w:rFonts w:ascii="Times New Roman" w:hAnsi="Times New Roman" w:cs="Times New Roman"/>
            <w:kern w:val="16"/>
          </w:rPr>
          <w:delText>and</w:delText>
        </w:r>
      </w:del>
      <w:r w:rsidRPr="00EF5B97">
        <w:rPr>
          <w:rFonts w:ascii="Times New Roman" w:hAnsi="Times New Roman" w:cs="Times New Roman"/>
          <w:kern w:val="16"/>
        </w:rPr>
        <w:t xml:space="preserve"> the row factor scores </w:t>
      </w:r>
      <w:del w:id="832" w:author="Hervé" w:date="2021-11-09T17:31:00Z">
        <w:r w:rsidRPr="00EF5B97" w:rsidDel="002F5E1E">
          <w:rPr>
            <w:rFonts w:ascii="Times New Roman" w:hAnsi="Times New Roman" w:cs="Times New Roman"/>
            <w:kern w:val="16"/>
          </w:rPr>
          <w:delText xml:space="preserve">calculated by </w:delText>
        </w:r>
        <w:r w:rsidRPr="008E2EE3" w:rsidDel="002F5E1E">
          <w:rPr>
            <w:rFonts w:ascii="Times New Roman" w:hAnsi="Times New Roman" w:cs="Times New Roman"/>
            <w:color w:val="403152" w:themeColor="accent4" w:themeShade="80"/>
            <w:kern w:val="16"/>
            <w:rPrChange w:id="833" w:author="Mizener, Brendon J" w:date="2021-12-07T13:57:00Z">
              <w:rPr>
                <w:rFonts w:ascii="Times New Roman" w:hAnsi="Times New Roman" w:cs="Times New Roman"/>
                <w:kern w:val="16"/>
              </w:rPr>
            </w:rPrChange>
          </w:rPr>
          <w:delText>the</w:delText>
        </w:r>
      </w:del>
      <w:ins w:id="834" w:author="Hervé" w:date="2021-11-09T17:31:00Z">
        <w:r w:rsidR="002F5E1E" w:rsidRPr="008E2EE3">
          <w:rPr>
            <w:rFonts w:ascii="Times New Roman" w:hAnsi="Times New Roman" w:cs="Times New Roman"/>
            <w:color w:val="403152" w:themeColor="accent4" w:themeShade="80"/>
            <w:kern w:val="16"/>
            <w:rPrChange w:id="835" w:author="Mizener, Brendon J" w:date="2021-12-07T13:57:00Z">
              <w:rPr>
                <w:rFonts w:ascii="Times New Roman" w:hAnsi="Times New Roman" w:cs="Times New Roman"/>
                <w:kern w:val="16"/>
              </w:rPr>
            </w:rPrChange>
          </w:rPr>
          <w:t>of the</w:t>
        </w:r>
      </w:ins>
      <w:r w:rsidRPr="008E2EE3">
        <w:rPr>
          <w:rFonts w:ascii="Times New Roman" w:hAnsi="Times New Roman" w:cs="Times New Roman"/>
          <w:color w:val="403152" w:themeColor="accent4" w:themeShade="80"/>
          <w:kern w:val="16"/>
          <w:rPrChange w:id="836" w:author="Mizener, Brendon J" w:date="2021-12-07T13:57:00Z">
            <w:rPr>
              <w:rFonts w:ascii="Times New Roman" w:hAnsi="Times New Roman" w:cs="Times New Roman"/>
              <w:kern w:val="16"/>
            </w:rPr>
          </w:rPrChange>
        </w:rPr>
        <w:t xml:space="preserve"> </w:t>
      </w:r>
      <w:r w:rsidRPr="00EF5B97">
        <w:rPr>
          <w:rFonts w:ascii="Times New Roman" w:hAnsi="Times New Roman" w:cs="Times New Roman"/>
          <w:kern w:val="16"/>
        </w:rPr>
        <w:t xml:space="preserve">CA, colored according to the clusters revealed by the HCA, with Excerpts 6 and 14 as supplementary observations colored separately.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also displays the column factor scores for the qualities calculated by the CA (right), with the levels of a given quality colored the same. For clarity, only the levels of qualities that contributed </w:t>
      </w:r>
      <w:del w:id="837" w:author="Mizener, Brendon J" w:date="2021-11-10T11:09:00Z">
        <w:r w:rsidRPr="00315E4A" w:rsidDel="000A57A8">
          <w:rPr>
            <w:rFonts w:ascii="Times New Roman" w:hAnsi="Times New Roman" w:cs="Times New Roman"/>
            <w:color w:val="5F497A" w:themeColor="accent4" w:themeShade="BF"/>
            <w:kern w:val="16"/>
            <w:rPrChange w:id="838" w:author="Mizener, Brendon J" w:date="2021-12-09T10:13:00Z">
              <w:rPr>
                <w:rFonts w:ascii="Times New Roman" w:hAnsi="Times New Roman" w:cs="Times New Roman"/>
                <w:kern w:val="16"/>
              </w:rPr>
            </w:rPrChange>
          </w:rPr>
          <w:delText xml:space="preserve">significantly </w:delText>
        </w:r>
      </w:del>
      <w:ins w:id="839" w:author="Mizener, Brendon J" w:date="2021-11-10T11:09:00Z">
        <w:r w:rsidR="000A57A8" w:rsidRPr="00315E4A">
          <w:rPr>
            <w:rFonts w:ascii="Times New Roman" w:hAnsi="Times New Roman" w:cs="Times New Roman"/>
            <w:color w:val="5F497A" w:themeColor="accent4" w:themeShade="BF"/>
            <w:kern w:val="16"/>
            <w:rPrChange w:id="840" w:author="Mizener, Brendon J" w:date="2021-12-09T10:13:00Z">
              <w:rPr>
                <w:rFonts w:ascii="Times New Roman" w:hAnsi="Times New Roman" w:cs="Times New Roman"/>
                <w:kern w:val="16"/>
              </w:rPr>
            </w:rPrChange>
          </w:rPr>
          <w:t xml:space="preserve">more than the average </w:t>
        </w:r>
      </w:ins>
      <w:r w:rsidRPr="00EF5B97">
        <w:rPr>
          <w:rFonts w:ascii="Times New Roman" w:hAnsi="Times New Roman" w:cs="Times New Roman"/>
          <w:kern w:val="16"/>
        </w:rPr>
        <w:t xml:space="preserve">(see below, and Figure </w:t>
      </w:r>
      <w:hyperlink w:anchor="_bookmark7" w:history="1">
        <w:r w:rsidRPr="00EF5B97">
          <w:rPr>
            <w:rFonts w:ascii="Times New Roman" w:hAnsi="Times New Roman" w:cs="Times New Roman"/>
            <w:kern w:val="16"/>
          </w:rPr>
          <w:t>4</w:t>
        </w:r>
      </w:hyperlink>
      <w:r w:rsidRPr="00EF5B97">
        <w:rPr>
          <w:rFonts w:ascii="Times New Roman" w:hAnsi="Times New Roman" w:cs="Times New Roman"/>
          <w:kern w:val="16"/>
        </w:rPr>
        <w:t>) are displayed.</w:t>
      </w:r>
      <w:r w:rsidR="00826615" w:rsidRPr="00EF5B97">
        <w:rPr>
          <w:rFonts w:ascii="Times New Roman" w:hAnsi="Times New Roman" w:cs="Times New Roman"/>
          <w:kern w:val="16"/>
        </w:rPr>
        <w:t xml:space="preserve"> </w:t>
      </w:r>
    </w:p>
    <w:p w14:paraId="4CD598F2" w14:textId="4AAD1F34" w:rsidR="00FE4F9A" w:rsidRDefault="00826615" w:rsidP="00EB760E">
      <w:pPr>
        <w:pStyle w:val="BodyText"/>
        <w:spacing w:line="480" w:lineRule="auto"/>
        <w:ind w:firstLine="720"/>
        <w:rPr>
          <w:ins w:id="841" w:author="Hervé" w:date="2021-12-15T18:48:00Z"/>
          <w:rFonts w:ascii="Times New Roman" w:hAnsi="Times New Roman" w:cs="Times New Roman"/>
          <w:kern w:val="16"/>
        </w:rPr>
      </w:pPr>
      <w:r w:rsidRPr="00EF5B97">
        <w:rPr>
          <w:rFonts w:ascii="Times New Roman" w:hAnsi="Times New Roman" w:cs="Times New Roman"/>
          <w:kern w:val="16"/>
        </w:rPr>
        <w:lastRenderedPageBreak/>
        <w:t>[FIGURE 3 NEAR HERE]</w:t>
      </w:r>
    </w:p>
    <w:p w14:paraId="6E92EB8C" w14:textId="77777777" w:rsidR="000A0C3E" w:rsidRPr="00EF5B97" w:rsidRDefault="000A0C3E" w:rsidP="00EB760E">
      <w:pPr>
        <w:pStyle w:val="BodyText"/>
        <w:spacing w:line="480" w:lineRule="auto"/>
        <w:ind w:firstLine="720"/>
        <w:rPr>
          <w:rFonts w:ascii="Times New Roman" w:hAnsi="Times New Roman" w:cs="Times New Roman"/>
          <w:kern w:val="16"/>
        </w:rPr>
      </w:pPr>
    </w:p>
    <w:p w14:paraId="39596C9B"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proximity between two points in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indicates their similarity when these points are on the same map. Because the CA computes a space common to both rows and columns, points on different maps can also be compared. Proximity between points on separate maps reflects their association relative to the average, for example Excerpt 24 is more associated with Legato articulation than is the average excerpt (Abdi &amp; Williams, 2010).</w:t>
      </w:r>
    </w:p>
    <w:p w14:paraId="1C10AB05" w14:textId="0D3C789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evaluate the relative importance of the excerpts and musical qualities in defining each dimension, we computed their </w:t>
      </w:r>
      <w:r w:rsidRPr="00EF5B97">
        <w:rPr>
          <w:rFonts w:ascii="Times New Roman" w:hAnsi="Times New Roman" w:cs="Times New Roman"/>
          <w:i/>
          <w:kern w:val="16"/>
        </w:rPr>
        <w:t xml:space="preserve">contributions </w:t>
      </w:r>
      <w:r w:rsidRPr="00EF5B97">
        <w:rPr>
          <w:rFonts w:ascii="Times New Roman" w:hAnsi="Times New Roman" w:cs="Times New Roman"/>
          <w:kern w:val="16"/>
        </w:rPr>
        <w:t>to the dimensions. Contributions ar</w:t>
      </w:r>
      <w:r w:rsidR="001458FE" w:rsidRPr="00EF5B97">
        <w:rPr>
          <w:rFonts w:ascii="Times New Roman" w:hAnsi="Times New Roman" w:cs="Times New Roman"/>
          <w:kern w:val="16"/>
        </w:rPr>
        <w:t xml:space="preserve">e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5B97">
        <w:rPr>
          <w:rFonts w:ascii="Times New Roman" w:hAnsi="Times New Roman" w:cs="Times New Roman"/>
          <w:kern w:val="16"/>
        </w:rPr>
        <w:t xml:space="preserve"> </w:t>
      </w:r>
      <w:r w:rsidRPr="00EF5B97">
        <w:rPr>
          <w:rFonts w:ascii="Times New Roman" w:hAnsi="Times New Roman" w:cs="Times New Roman"/>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5B97">
        <w:rPr>
          <w:rFonts w:ascii="Times New Roman" w:hAnsi="Times New Roman" w:cs="Times New Roman"/>
          <w:kern w:val="16"/>
        </w:rPr>
        <w:t xml:space="preserve"> </w:t>
      </w:r>
    </w:p>
    <w:p w14:paraId="1BFC2A83" w14:textId="2A65AC3F" w:rsidR="00FE4F9A" w:rsidRPr="00315E4A" w:rsidDel="003278DD" w:rsidRDefault="00B44E58" w:rsidP="00EB760E">
      <w:pPr>
        <w:pStyle w:val="BodyText"/>
        <w:spacing w:line="480" w:lineRule="auto"/>
        <w:ind w:firstLine="720"/>
        <w:rPr>
          <w:del w:id="842" w:author="Mizener, Brendon J" w:date="2021-11-02T13:42:00Z"/>
          <w:rFonts w:ascii="Times New Roman" w:hAnsi="Times New Roman" w:cs="Times New Roman"/>
          <w:color w:val="5F497A" w:themeColor="accent4" w:themeShade="BF"/>
          <w:kern w:val="16"/>
          <w:rPrChange w:id="843" w:author="Mizener, Brendon J" w:date="2021-12-09T10:13:00Z">
            <w:rPr>
              <w:del w:id="844" w:author="Mizener, Brendon J" w:date="2021-11-02T13:42:00Z"/>
              <w:rFonts w:ascii="Times New Roman" w:hAnsi="Times New Roman" w:cs="Times New Roman"/>
              <w:kern w:val="16"/>
            </w:rPr>
          </w:rPrChange>
        </w:rPr>
      </w:pPr>
      <w:r w:rsidRPr="00315E4A">
        <w:rPr>
          <w:rFonts w:ascii="Times New Roman" w:hAnsi="Times New Roman" w:cs="Times New Roman"/>
          <w:color w:val="5F497A" w:themeColor="accent4" w:themeShade="BF"/>
          <w:kern w:val="16"/>
          <w:rPrChange w:id="845" w:author="Mizener, Brendon J" w:date="2021-12-09T10:13:00Z">
            <w:rPr>
              <w:rFonts w:ascii="Times New Roman" w:hAnsi="Times New Roman" w:cs="Times New Roman"/>
              <w:kern w:val="16"/>
            </w:rPr>
          </w:rPrChange>
        </w:rPr>
        <w:t xml:space="preserve">Figure </w:t>
      </w:r>
      <w:r w:rsidR="003C63A4" w:rsidRPr="00315E4A">
        <w:rPr>
          <w:color w:val="5F497A" w:themeColor="accent4" w:themeShade="BF"/>
          <w:rPrChange w:id="846" w:author="Mizener, Brendon J" w:date="2021-12-09T10:13:00Z">
            <w:rPr/>
          </w:rPrChange>
        </w:rPr>
        <w:fldChar w:fldCharType="begin"/>
      </w:r>
      <w:r w:rsidR="003C63A4" w:rsidRPr="00315E4A">
        <w:rPr>
          <w:color w:val="5F497A" w:themeColor="accent4" w:themeShade="BF"/>
          <w:rPrChange w:id="847" w:author="Mizener, Brendon J" w:date="2021-12-09T10:13:00Z">
            <w:rPr/>
          </w:rPrChange>
        </w:rPr>
        <w:instrText xml:space="preserve"> HYPERLINK \l "_bookmark7" </w:instrText>
      </w:r>
      <w:r w:rsidR="003C63A4" w:rsidRPr="00315E4A">
        <w:rPr>
          <w:color w:val="5F497A" w:themeColor="accent4" w:themeShade="BF"/>
          <w:rPrChange w:id="848" w:author="Mizener, Brendon J" w:date="2021-12-09T10:13:00Z">
            <w:rPr>
              <w:rFonts w:ascii="Times New Roman" w:hAnsi="Times New Roman" w:cs="Times New Roman"/>
              <w:kern w:val="16"/>
            </w:rPr>
          </w:rPrChange>
        </w:rPr>
        <w:fldChar w:fldCharType="separate"/>
      </w:r>
      <w:r w:rsidRPr="00315E4A">
        <w:rPr>
          <w:rFonts w:ascii="Times New Roman" w:hAnsi="Times New Roman" w:cs="Times New Roman"/>
          <w:color w:val="5F497A" w:themeColor="accent4" w:themeShade="BF"/>
          <w:kern w:val="16"/>
          <w:rPrChange w:id="849" w:author="Mizener, Brendon J" w:date="2021-12-09T10:13:00Z">
            <w:rPr>
              <w:rFonts w:ascii="Times New Roman" w:hAnsi="Times New Roman" w:cs="Times New Roman"/>
              <w:kern w:val="16"/>
            </w:rPr>
          </w:rPrChange>
        </w:rPr>
        <w:t xml:space="preserve">4 </w:t>
      </w:r>
      <w:r w:rsidR="003C63A4" w:rsidRPr="00315E4A">
        <w:rPr>
          <w:rFonts w:ascii="Times New Roman" w:hAnsi="Times New Roman" w:cs="Times New Roman"/>
          <w:color w:val="5F497A" w:themeColor="accent4" w:themeShade="BF"/>
          <w:kern w:val="16"/>
          <w:rPrChange w:id="850" w:author="Mizener, Brendon J" w:date="2021-12-09T10:13:00Z">
            <w:rPr>
              <w:rFonts w:ascii="Times New Roman" w:hAnsi="Times New Roman" w:cs="Times New Roman"/>
              <w:kern w:val="16"/>
            </w:rPr>
          </w:rPrChange>
        </w:rPr>
        <w:fldChar w:fldCharType="end"/>
      </w:r>
      <w:r w:rsidRPr="00315E4A">
        <w:rPr>
          <w:rFonts w:ascii="Times New Roman" w:hAnsi="Times New Roman" w:cs="Times New Roman"/>
          <w:color w:val="5F497A" w:themeColor="accent4" w:themeShade="BF"/>
          <w:kern w:val="16"/>
          <w:rPrChange w:id="851" w:author="Mizener, Brendon J" w:date="2021-12-09T10:13:00Z">
            <w:rPr>
              <w:rFonts w:ascii="Times New Roman" w:hAnsi="Times New Roman" w:cs="Times New Roman"/>
              <w:kern w:val="16"/>
            </w:rPr>
          </w:rPrChange>
        </w:rPr>
        <w:t>shows only the contributions of excerpts and qualities important for the first two dimensions.</w:t>
      </w:r>
      <w:del w:id="852" w:author="Mizener, Brendon J" w:date="2021-11-02T13:38:00Z">
        <w:r w:rsidRPr="00315E4A" w:rsidDel="003278DD">
          <w:rPr>
            <w:rFonts w:ascii="Times New Roman" w:hAnsi="Times New Roman" w:cs="Times New Roman"/>
            <w:color w:val="5F497A" w:themeColor="accent4" w:themeShade="BF"/>
            <w:kern w:val="16"/>
            <w:rPrChange w:id="853" w:author="Mizener, Brendon J" w:date="2021-12-09T10:13:00Z">
              <w:rPr>
                <w:rFonts w:ascii="Times New Roman" w:hAnsi="Times New Roman" w:cs="Times New Roman"/>
                <w:kern w:val="16"/>
              </w:rPr>
            </w:rPrChange>
          </w:rPr>
          <w:delText xml:space="preserve"> For Dimension 1—ordered by magnitude—Excerpts 26, 4, 23, and 13</w:delText>
        </w:r>
        <w:r w:rsidR="001458FE" w:rsidRPr="00315E4A" w:rsidDel="003278DD">
          <w:rPr>
            <w:rFonts w:ascii="Times New Roman" w:hAnsi="Times New Roman" w:cs="Times New Roman"/>
            <w:color w:val="5F497A" w:themeColor="accent4" w:themeShade="BF"/>
            <w:kern w:val="16"/>
            <w:rPrChange w:id="854" w:author="Mizener, Brendon J" w:date="2021-12-09T10:13:00Z">
              <w:rPr>
                <w:rFonts w:ascii="Times New Roman" w:hAnsi="Times New Roman" w:cs="Times New Roman"/>
                <w:kern w:val="16"/>
              </w:rPr>
            </w:rPrChange>
          </w:rPr>
          <w:delText xml:space="preserve"> </w:delText>
        </w:r>
        <w:r w:rsidRPr="00315E4A" w:rsidDel="003278DD">
          <w:rPr>
            <w:rFonts w:ascii="Times New Roman" w:hAnsi="Times New Roman" w:cs="Times New Roman"/>
            <w:color w:val="5F497A" w:themeColor="accent4" w:themeShade="BF"/>
            <w:kern w:val="16"/>
            <w:rPrChange w:id="855" w:author="Mizener, Brendon J" w:date="2021-12-09T10:13:00Z">
              <w:rPr>
                <w:rFonts w:ascii="Times New Roman" w:hAnsi="Times New Roman" w:cs="Times New Roman"/>
                <w:kern w:val="16"/>
              </w:rPr>
            </w:rPrChange>
          </w:rPr>
          <w:delText>contribute to the positive side of the dimension, whereas Excerpts 24, 3, 10, 27, and 7 contribute to the negative side of the dimension.</w:delText>
        </w:r>
      </w:del>
      <w:r w:rsidRPr="00315E4A">
        <w:rPr>
          <w:rFonts w:ascii="Times New Roman" w:hAnsi="Times New Roman" w:cs="Times New Roman"/>
          <w:color w:val="5F497A" w:themeColor="accent4" w:themeShade="BF"/>
          <w:kern w:val="16"/>
          <w:rPrChange w:id="856" w:author="Mizener, Brendon J" w:date="2021-12-09T10:13:00Z">
            <w:rPr>
              <w:rFonts w:ascii="Times New Roman" w:hAnsi="Times New Roman" w:cs="Times New Roman"/>
              <w:kern w:val="16"/>
            </w:rPr>
          </w:rPrChange>
        </w:rPr>
        <w:t xml:space="preserve"> </w:t>
      </w:r>
      <w:del w:id="857" w:author="Mizener, Brendon J" w:date="2021-11-02T13:38:00Z">
        <w:r w:rsidRPr="00315E4A" w:rsidDel="003278DD">
          <w:rPr>
            <w:rFonts w:ascii="Times New Roman" w:hAnsi="Times New Roman" w:cs="Times New Roman"/>
            <w:color w:val="5F497A" w:themeColor="accent4" w:themeShade="BF"/>
            <w:kern w:val="16"/>
            <w:rPrChange w:id="858" w:author="Mizener, Brendon J" w:date="2021-12-09T10:13:00Z">
              <w:rPr>
                <w:rFonts w:ascii="Times New Roman" w:hAnsi="Times New Roman" w:cs="Times New Roman"/>
                <w:kern w:val="16"/>
              </w:rPr>
            </w:rPrChange>
          </w:rPr>
          <w:delText xml:space="preserve">Low tempi (tempo.F2 and tempo.F1) contribute to the negative side, along with legato (smooth) articulation and soft dynamics. Finally, high tempi contribute to the positive side, along with marcato (accented) and staccato (separate) articulations and loud dynamics. </w:delText>
        </w:r>
      </w:del>
      <w:ins w:id="859" w:author="Mizener, Brendon J" w:date="2021-11-02T13:38:00Z">
        <w:r w:rsidR="003278DD" w:rsidRPr="00315E4A">
          <w:rPr>
            <w:rFonts w:ascii="Times New Roman" w:hAnsi="Times New Roman" w:cs="Times New Roman"/>
            <w:color w:val="5F497A" w:themeColor="accent4" w:themeShade="BF"/>
            <w:kern w:val="16"/>
            <w:rPrChange w:id="860" w:author="Mizener, Brendon J" w:date="2021-12-09T10:13:00Z">
              <w:rPr>
                <w:rFonts w:ascii="Times New Roman" w:hAnsi="Times New Roman" w:cs="Times New Roman"/>
                <w:kern w:val="16"/>
              </w:rPr>
            </w:rPrChange>
          </w:rPr>
          <w:t xml:space="preserve">Tempo, articulation, and dynamics contribute </w:t>
        </w:r>
      </w:ins>
      <w:ins w:id="861" w:author="Hervé" w:date="2021-12-15T18:48:00Z">
        <w:r w:rsidR="0007107C">
          <w:rPr>
            <w:rFonts w:ascii="Times New Roman" w:hAnsi="Times New Roman" w:cs="Times New Roman"/>
            <w:color w:val="5F497A" w:themeColor="accent4" w:themeShade="BF"/>
            <w:kern w:val="16"/>
          </w:rPr>
          <w:t>importantl</w:t>
        </w:r>
      </w:ins>
      <w:ins w:id="862" w:author="Hervé" w:date="2021-12-15T18:49:00Z">
        <w:r w:rsidR="0007107C">
          <w:rPr>
            <w:rFonts w:ascii="Times New Roman" w:hAnsi="Times New Roman" w:cs="Times New Roman"/>
            <w:color w:val="5F497A" w:themeColor="accent4" w:themeShade="BF"/>
            <w:kern w:val="16"/>
          </w:rPr>
          <w:t>y</w:t>
        </w:r>
      </w:ins>
      <w:ins w:id="863" w:author="Mizener, Brendon J" w:date="2021-11-02T13:38:00Z">
        <w:del w:id="864" w:author="Hervé" w:date="2021-12-15T18:48:00Z">
          <w:r w:rsidR="003278DD" w:rsidRPr="00315E4A" w:rsidDel="0007107C">
            <w:rPr>
              <w:rFonts w:ascii="Times New Roman" w:hAnsi="Times New Roman" w:cs="Times New Roman"/>
              <w:color w:val="5F497A" w:themeColor="accent4" w:themeShade="BF"/>
              <w:kern w:val="16"/>
              <w:rPrChange w:id="865" w:author="Mizener, Brendon J" w:date="2021-12-09T10:13:00Z">
                <w:rPr>
                  <w:rFonts w:ascii="Times New Roman" w:hAnsi="Times New Roman" w:cs="Times New Roman"/>
                  <w:kern w:val="16"/>
                </w:rPr>
              </w:rPrChange>
            </w:rPr>
            <w:delText>significantly</w:delText>
          </w:r>
        </w:del>
        <w:r w:rsidR="003278DD" w:rsidRPr="00315E4A">
          <w:rPr>
            <w:rFonts w:ascii="Times New Roman" w:hAnsi="Times New Roman" w:cs="Times New Roman"/>
            <w:color w:val="5F497A" w:themeColor="accent4" w:themeShade="BF"/>
            <w:kern w:val="16"/>
            <w:rPrChange w:id="866" w:author="Mizener, Brendon J" w:date="2021-12-09T10:13:00Z">
              <w:rPr>
                <w:rFonts w:ascii="Times New Roman" w:hAnsi="Times New Roman" w:cs="Times New Roman"/>
                <w:kern w:val="16"/>
              </w:rPr>
            </w:rPrChange>
          </w:rPr>
          <w:t xml:space="preserve"> to the first dimension, along with  a few </w:t>
        </w:r>
      </w:ins>
      <w:del w:id="867" w:author="Mizener, Brendon J" w:date="2021-11-02T13:38:00Z">
        <w:r w:rsidRPr="00315E4A" w:rsidDel="003278DD">
          <w:rPr>
            <w:rFonts w:ascii="Times New Roman" w:hAnsi="Times New Roman" w:cs="Times New Roman"/>
            <w:color w:val="5F497A" w:themeColor="accent4" w:themeShade="BF"/>
            <w:kern w:val="16"/>
            <w:rPrChange w:id="868" w:author="Mizener, Brendon J" w:date="2021-12-09T10:13:00Z">
              <w:rPr>
                <w:rFonts w:ascii="Times New Roman" w:hAnsi="Times New Roman" w:cs="Times New Roman"/>
                <w:kern w:val="16"/>
              </w:rPr>
            </w:rPrChange>
          </w:rPr>
          <w:delText>S</w:delText>
        </w:r>
      </w:del>
      <w:ins w:id="869" w:author="Mizener, Brendon J" w:date="2021-11-02T13:38:00Z">
        <w:r w:rsidR="003278DD" w:rsidRPr="00315E4A">
          <w:rPr>
            <w:rFonts w:ascii="Times New Roman" w:hAnsi="Times New Roman" w:cs="Times New Roman"/>
            <w:color w:val="5F497A" w:themeColor="accent4" w:themeShade="BF"/>
            <w:kern w:val="16"/>
            <w:rPrChange w:id="870" w:author="Mizener, Brendon J" w:date="2021-12-09T10:13:00Z">
              <w:rPr>
                <w:rFonts w:ascii="Times New Roman" w:hAnsi="Times New Roman" w:cs="Times New Roman"/>
                <w:kern w:val="16"/>
              </w:rPr>
            </w:rPrChange>
          </w:rPr>
          <w:t>s</w:t>
        </w:r>
      </w:ins>
      <w:r w:rsidRPr="00315E4A">
        <w:rPr>
          <w:rFonts w:ascii="Times New Roman" w:hAnsi="Times New Roman" w:cs="Times New Roman"/>
          <w:color w:val="5F497A" w:themeColor="accent4" w:themeShade="BF"/>
          <w:kern w:val="16"/>
          <w:rPrChange w:id="871" w:author="Mizener, Brendon J" w:date="2021-12-09T10:13:00Z">
            <w:rPr>
              <w:rFonts w:ascii="Times New Roman" w:hAnsi="Times New Roman" w:cs="Times New Roman"/>
              <w:kern w:val="16"/>
            </w:rPr>
          </w:rPrChange>
        </w:rPr>
        <w:t>ingle levels from other variables</w:t>
      </w:r>
      <w:del w:id="872" w:author="Mizener, Brendon J" w:date="2021-11-02T13:38:00Z">
        <w:r w:rsidRPr="00315E4A" w:rsidDel="003278DD">
          <w:rPr>
            <w:rFonts w:ascii="Times New Roman" w:hAnsi="Times New Roman" w:cs="Times New Roman"/>
            <w:color w:val="5F497A" w:themeColor="accent4" w:themeShade="BF"/>
            <w:kern w:val="16"/>
            <w:rPrChange w:id="873" w:author="Mizener, Brendon J" w:date="2021-12-09T10:13:00Z">
              <w:rPr>
                <w:rFonts w:ascii="Times New Roman" w:hAnsi="Times New Roman" w:cs="Times New Roman"/>
                <w:kern w:val="16"/>
              </w:rPr>
            </w:rPrChange>
          </w:rPr>
          <w:delText xml:space="preserve"> also contribute to the first dimension: major harmony, classical genre, and undulating contour in the positive direction and disjunct motion and triple meter in the negative direction</w:delText>
        </w:r>
      </w:del>
      <w:r w:rsidRPr="00315E4A">
        <w:rPr>
          <w:rFonts w:ascii="Times New Roman" w:hAnsi="Times New Roman" w:cs="Times New Roman"/>
          <w:color w:val="5F497A" w:themeColor="accent4" w:themeShade="BF"/>
          <w:kern w:val="16"/>
          <w:rPrChange w:id="874" w:author="Mizener, Brendon J" w:date="2021-12-09T10:13:00Z">
            <w:rPr>
              <w:rFonts w:ascii="Times New Roman" w:hAnsi="Times New Roman" w:cs="Times New Roman"/>
              <w:kern w:val="16"/>
            </w:rPr>
          </w:rPrChange>
        </w:rPr>
        <w:t>.</w:t>
      </w:r>
      <w:ins w:id="875" w:author="Mizener, Brendon J" w:date="2021-11-02T13:39:00Z">
        <w:r w:rsidR="003278DD" w:rsidRPr="00315E4A">
          <w:rPr>
            <w:rFonts w:ascii="Times New Roman" w:hAnsi="Times New Roman" w:cs="Times New Roman"/>
            <w:color w:val="5F497A" w:themeColor="accent4" w:themeShade="BF"/>
            <w:kern w:val="16"/>
            <w:rPrChange w:id="876" w:author="Mizener, Brendon J" w:date="2021-12-09T10:13:00Z">
              <w:rPr>
                <w:rFonts w:ascii="Times New Roman" w:hAnsi="Times New Roman" w:cs="Times New Roman"/>
                <w:kern w:val="16"/>
              </w:rPr>
            </w:rPrChange>
          </w:rPr>
          <w:t xml:space="preserve"> Genr</w:t>
        </w:r>
      </w:ins>
      <w:ins w:id="877" w:author="Mizener, Brendon J" w:date="2021-11-02T13:40:00Z">
        <w:r w:rsidR="003278DD" w:rsidRPr="00315E4A">
          <w:rPr>
            <w:rFonts w:ascii="Times New Roman" w:hAnsi="Times New Roman" w:cs="Times New Roman"/>
            <w:color w:val="5F497A" w:themeColor="accent4" w:themeShade="BF"/>
            <w:kern w:val="16"/>
            <w:rPrChange w:id="878" w:author="Mizener, Brendon J" w:date="2021-12-09T10:13:00Z">
              <w:rPr>
                <w:rFonts w:ascii="Times New Roman" w:hAnsi="Times New Roman" w:cs="Times New Roman"/>
                <w:kern w:val="16"/>
              </w:rPr>
            </w:rPrChange>
          </w:rPr>
          <w:t xml:space="preserve">e and meter, </w:t>
        </w:r>
      </w:ins>
      <w:ins w:id="879" w:author="Mizener, Brendon J" w:date="2021-11-02T13:41:00Z">
        <w:r w:rsidR="003278DD" w:rsidRPr="00315E4A">
          <w:rPr>
            <w:rFonts w:ascii="Times New Roman" w:hAnsi="Times New Roman" w:cs="Times New Roman"/>
            <w:color w:val="5F497A" w:themeColor="accent4" w:themeShade="BF"/>
            <w:kern w:val="16"/>
            <w:rPrChange w:id="880" w:author="Mizener, Brendon J" w:date="2021-12-09T10:13:00Z">
              <w:rPr>
                <w:rFonts w:ascii="Times New Roman" w:hAnsi="Times New Roman" w:cs="Times New Roman"/>
                <w:kern w:val="16"/>
              </w:rPr>
            </w:rPrChange>
          </w:rPr>
          <w:t xml:space="preserve">and to a lesser extent </w:t>
        </w:r>
      </w:ins>
      <w:ins w:id="881" w:author="Mizener, Brendon J" w:date="2021-11-02T13:40:00Z">
        <w:r w:rsidR="003278DD" w:rsidRPr="00315E4A">
          <w:rPr>
            <w:rFonts w:ascii="Times New Roman" w:hAnsi="Times New Roman" w:cs="Times New Roman"/>
            <w:color w:val="5F497A" w:themeColor="accent4" w:themeShade="BF"/>
            <w:kern w:val="16"/>
            <w:rPrChange w:id="882" w:author="Mizener, Brendon J" w:date="2021-12-09T10:13:00Z">
              <w:rPr>
                <w:rFonts w:ascii="Times New Roman" w:hAnsi="Times New Roman" w:cs="Times New Roman"/>
                <w:kern w:val="16"/>
              </w:rPr>
            </w:rPrChange>
          </w:rPr>
          <w:t>harmony</w:t>
        </w:r>
      </w:ins>
      <w:ins w:id="883" w:author="Mizener, Brendon J" w:date="2021-11-02T13:41:00Z">
        <w:r w:rsidR="003278DD" w:rsidRPr="00315E4A">
          <w:rPr>
            <w:rFonts w:ascii="Times New Roman" w:hAnsi="Times New Roman" w:cs="Times New Roman"/>
            <w:color w:val="5F497A" w:themeColor="accent4" w:themeShade="BF"/>
            <w:kern w:val="16"/>
            <w:rPrChange w:id="884" w:author="Mizener, Brendon J" w:date="2021-12-09T10:13:00Z">
              <w:rPr>
                <w:rFonts w:ascii="Times New Roman" w:hAnsi="Times New Roman" w:cs="Times New Roman"/>
                <w:kern w:val="16"/>
              </w:rPr>
            </w:rPrChange>
          </w:rPr>
          <w:t xml:space="preserve">, dynamics, and contour all contribute </w:t>
        </w:r>
        <w:del w:id="885" w:author="Hervé" w:date="2021-12-15T18:49:00Z">
          <w:r w:rsidR="003278DD" w:rsidRPr="00315E4A" w:rsidDel="0007107C">
            <w:rPr>
              <w:rFonts w:ascii="Times New Roman" w:hAnsi="Times New Roman" w:cs="Times New Roman"/>
              <w:color w:val="5F497A" w:themeColor="accent4" w:themeShade="BF"/>
              <w:kern w:val="16"/>
              <w:rPrChange w:id="886" w:author="Mizener, Brendon J" w:date="2021-12-09T10:13:00Z">
                <w:rPr>
                  <w:rFonts w:ascii="Times New Roman" w:hAnsi="Times New Roman" w:cs="Times New Roman"/>
                  <w:kern w:val="16"/>
                </w:rPr>
              </w:rPrChange>
            </w:rPr>
            <w:delText>s</w:delText>
          </w:r>
        </w:del>
      </w:ins>
      <w:ins w:id="887" w:author="Mizener, Brendon J" w:date="2021-11-02T13:42:00Z">
        <w:del w:id="888" w:author="Hervé" w:date="2021-12-15T18:49:00Z">
          <w:r w:rsidR="003278DD" w:rsidRPr="00315E4A" w:rsidDel="0007107C">
            <w:rPr>
              <w:rFonts w:ascii="Times New Roman" w:hAnsi="Times New Roman" w:cs="Times New Roman"/>
              <w:color w:val="5F497A" w:themeColor="accent4" w:themeShade="BF"/>
              <w:kern w:val="16"/>
              <w:rPrChange w:id="889" w:author="Mizener, Brendon J" w:date="2021-12-09T10:13:00Z">
                <w:rPr>
                  <w:rFonts w:ascii="Times New Roman" w:hAnsi="Times New Roman" w:cs="Times New Roman"/>
                  <w:kern w:val="16"/>
                </w:rPr>
              </w:rPrChange>
            </w:rPr>
            <w:delText xml:space="preserve">ignificantly </w:delText>
          </w:r>
        </w:del>
        <w:r w:rsidR="003278DD" w:rsidRPr="00315E4A">
          <w:rPr>
            <w:rFonts w:ascii="Times New Roman" w:hAnsi="Times New Roman" w:cs="Times New Roman"/>
            <w:color w:val="5F497A" w:themeColor="accent4" w:themeShade="BF"/>
            <w:kern w:val="16"/>
            <w:rPrChange w:id="890" w:author="Mizener, Brendon J" w:date="2021-12-09T10:13:00Z">
              <w:rPr>
                <w:rFonts w:ascii="Times New Roman" w:hAnsi="Times New Roman" w:cs="Times New Roman"/>
                <w:kern w:val="16"/>
              </w:rPr>
            </w:rPrChange>
          </w:rPr>
          <w:t>to the second dimension. For both dimensions, the excerpts that are associated with the</w:t>
        </w:r>
      </w:ins>
      <w:ins w:id="891" w:author="Mizener, Brendon J" w:date="2021-11-02T13:43:00Z">
        <w:r w:rsidR="003278DD" w:rsidRPr="00315E4A">
          <w:rPr>
            <w:rFonts w:ascii="Times New Roman" w:hAnsi="Times New Roman" w:cs="Times New Roman"/>
            <w:color w:val="5F497A" w:themeColor="accent4" w:themeShade="BF"/>
            <w:kern w:val="16"/>
            <w:rPrChange w:id="892" w:author="Mizener, Brendon J" w:date="2021-12-09T10:13:00Z">
              <w:rPr>
                <w:rFonts w:ascii="Times New Roman" w:hAnsi="Times New Roman" w:cs="Times New Roman"/>
                <w:kern w:val="16"/>
              </w:rPr>
            </w:rPrChange>
          </w:rPr>
          <w:t>se</w:t>
        </w:r>
      </w:ins>
      <w:ins w:id="893" w:author="Mizener, Brendon J" w:date="2021-11-02T13:42:00Z">
        <w:r w:rsidR="003278DD" w:rsidRPr="00315E4A">
          <w:rPr>
            <w:rFonts w:ascii="Times New Roman" w:hAnsi="Times New Roman" w:cs="Times New Roman"/>
            <w:color w:val="5F497A" w:themeColor="accent4" w:themeShade="BF"/>
            <w:kern w:val="16"/>
            <w:rPrChange w:id="894" w:author="Mizener, Brendon J" w:date="2021-12-09T10:13:00Z">
              <w:rPr>
                <w:rFonts w:ascii="Times New Roman" w:hAnsi="Times New Roman" w:cs="Times New Roman"/>
                <w:kern w:val="16"/>
              </w:rPr>
            </w:rPrChange>
          </w:rPr>
          <w:t xml:space="preserve"> </w:t>
        </w:r>
      </w:ins>
      <w:ins w:id="895" w:author="Mizener, Brendon J" w:date="2021-11-02T13:43:00Z">
        <w:r w:rsidR="003278DD" w:rsidRPr="00315E4A">
          <w:rPr>
            <w:rFonts w:ascii="Times New Roman" w:hAnsi="Times New Roman" w:cs="Times New Roman"/>
            <w:color w:val="5F497A" w:themeColor="accent4" w:themeShade="BF"/>
            <w:kern w:val="16"/>
            <w:rPrChange w:id="896" w:author="Mizener, Brendon J" w:date="2021-12-09T10:13:00Z">
              <w:rPr>
                <w:rFonts w:ascii="Times New Roman" w:hAnsi="Times New Roman" w:cs="Times New Roman"/>
                <w:kern w:val="16"/>
              </w:rPr>
            </w:rPrChange>
          </w:rPr>
          <w:t xml:space="preserve">levels of </w:t>
        </w:r>
      </w:ins>
      <w:ins w:id="897" w:author="Mizener, Brendon J" w:date="2021-11-02T13:42:00Z">
        <w:r w:rsidR="003278DD" w:rsidRPr="00315E4A">
          <w:rPr>
            <w:rFonts w:ascii="Times New Roman" w:hAnsi="Times New Roman" w:cs="Times New Roman"/>
            <w:color w:val="5F497A" w:themeColor="accent4" w:themeShade="BF"/>
            <w:kern w:val="16"/>
            <w:rPrChange w:id="898" w:author="Mizener, Brendon J" w:date="2021-12-09T10:13:00Z">
              <w:rPr>
                <w:rFonts w:ascii="Times New Roman" w:hAnsi="Times New Roman" w:cs="Times New Roman"/>
                <w:kern w:val="16"/>
              </w:rPr>
            </w:rPrChange>
          </w:rPr>
          <w:t xml:space="preserve">variables </w:t>
        </w:r>
      </w:ins>
      <w:ins w:id="899" w:author="Mizener, Brendon J" w:date="2021-11-02T13:43:00Z">
        <w:r w:rsidR="003278DD" w:rsidRPr="00315E4A">
          <w:rPr>
            <w:rFonts w:ascii="Times New Roman" w:hAnsi="Times New Roman" w:cs="Times New Roman"/>
            <w:color w:val="5F497A" w:themeColor="accent4" w:themeShade="BF"/>
            <w:kern w:val="16"/>
            <w:rPrChange w:id="900" w:author="Mizener, Brendon J" w:date="2021-12-09T10:13:00Z">
              <w:rPr>
                <w:rFonts w:ascii="Times New Roman" w:hAnsi="Times New Roman" w:cs="Times New Roman"/>
                <w:kern w:val="16"/>
              </w:rPr>
            </w:rPrChange>
          </w:rPr>
          <w:t>also</w:t>
        </w:r>
      </w:ins>
      <w:ins w:id="901" w:author="Mizener, Brendon J" w:date="2021-11-02T13:42:00Z">
        <w:r w:rsidR="003278DD" w:rsidRPr="00315E4A">
          <w:rPr>
            <w:rFonts w:ascii="Times New Roman" w:hAnsi="Times New Roman" w:cs="Times New Roman"/>
            <w:color w:val="5F497A" w:themeColor="accent4" w:themeShade="BF"/>
            <w:kern w:val="16"/>
            <w:rPrChange w:id="902" w:author="Mizener, Brendon J" w:date="2021-12-09T10:13:00Z">
              <w:rPr>
                <w:rFonts w:ascii="Times New Roman" w:hAnsi="Times New Roman" w:cs="Times New Roman"/>
                <w:kern w:val="16"/>
              </w:rPr>
            </w:rPrChange>
          </w:rPr>
          <w:t xml:space="preserve"> contr</w:t>
        </w:r>
      </w:ins>
      <w:ins w:id="903" w:author="Mizener, Brendon J" w:date="2021-11-02T13:43:00Z">
        <w:r w:rsidR="003278DD" w:rsidRPr="00315E4A">
          <w:rPr>
            <w:rFonts w:ascii="Times New Roman" w:hAnsi="Times New Roman" w:cs="Times New Roman"/>
            <w:color w:val="5F497A" w:themeColor="accent4" w:themeShade="BF"/>
            <w:kern w:val="16"/>
            <w:rPrChange w:id="904" w:author="Mizener, Brendon J" w:date="2021-12-09T10:13:00Z">
              <w:rPr>
                <w:rFonts w:ascii="Times New Roman" w:hAnsi="Times New Roman" w:cs="Times New Roman"/>
                <w:kern w:val="16"/>
              </w:rPr>
            </w:rPrChange>
          </w:rPr>
          <w:t xml:space="preserve">ibute </w:t>
        </w:r>
      </w:ins>
      <w:ins w:id="905" w:author="Hervé" w:date="2021-12-15T18:50:00Z">
        <w:r w:rsidR="0007107C">
          <w:rPr>
            <w:rFonts w:ascii="Times New Roman" w:hAnsi="Times New Roman" w:cs="Times New Roman"/>
            <w:color w:val="5F497A" w:themeColor="accent4" w:themeShade="BF"/>
            <w:kern w:val="16"/>
          </w:rPr>
          <w:t>importantly.</w:t>
        </w:r>
      </w:ins>
      <w:ins w:id="906" w:author="Mizener, Brendon J" w:date="2021-11-02T13:43:00Z">
        <w:del w:id="907" w:author="Hervé" w:date="2021-12-15T18:50:00Z">
          <w:r w:rsidR="003278DD" w:rsidRPr="00315E4A" w:rsidDel="0007107C">
            <w:rPr>
              <w:rFonts w:ascii="Times New Roman" w:hAnsi="Times New Roman" w:cs="Times New Roman"/>
              <w:color w:val="5F497A" w:themeColor="accent4" w:themeShade="BF"/>
              <w:kern w:val="16"/>
              <w:rPrChange w:id="908" w:author="Mizener, Brendon J" w:date="2021-12-09T10:13:00Z">
                <w:rPr>
                  <w:rFonts w:ascii="Times New Roman" w:hAnsi="Times New Roman" w:cs="Times New Roman"/>
                  <w:kern w:val="16"/>
                </w:rPr>
              </w:rPrChange>
            </w:rPr>
            <w:delText>si</w:delText>
          </w:r>
        </w:del>
        <w:del w:id="909" w:author="Hervé" w:date="2021-12-15T18:49:00Z">
          <w:r w:rsidR="003278DD" w:rsidRPr="00315E4A" w:rsidDel="0007107C">
            <w:rPr>
              <w:rFonts w:ascii="Times New Roman" w:hAnsi="Times New Roman" w:cs="Times New Roman"/>
              <w:color w:val="5F497A" w:themeColor="accent4" w:themeShade="BF"/>
              <w:kern w:val="16"/>
              <w:rPrChange w:id="910" w:author="Mizener, Brendon J" w:date="2021-12-09T10:13:00Z">
                <w:rPr>
                  <w:rFonts w:ascii="Times New Roman" w:hAnsi="Times New Roman" w:cs="Times New Roman"/>
                  <w:kern w:val="16"/>
                </w:rPr>
              </w:rPrChange>
            </w:rPr>
            <w:delText>gnificantly.</w:delText>
          </w:r>
        </w:del>
      </w:ins>
    </w:p>
    <w:p w14:paraId="32667FD9" w14:textId="77777777" w:rsidR="0007107C" w:rsidRDefault="00B44E58" w:rsidP="0007107C">
      <w:pPr>
        <w:pStyle w:val="BodyText"/>
        <w:spacing w:line="480" w:lineRule="auto"/>
        <w:ind w:firstLine="720"/>
        <w:rPr>
          <w:ins w:id="911" w:author="Hervé" w:date="2021-12-15T18:49:00Z"/>
          <w:rFonts w:ascii="Times New Roman" w:hAnsi="Times New Roman" w:cs="Times New Roman"/>
          <w:color w:val="5F497A" w:themeColor="accent4" w:themeShade="BF"/>
          <w:kern w:val="16"/>
        </w:rPr>
      </w:pPr>
      <w:del w:id="912" w:author="Mizener, Brendon J" w:date="2021-11-02T13:42:00Z">
        <w:r w:rsidRPr="00315E4A" w:rsidDel="003278DD">
          <w:rPr>
            <w:rFonts w:ascii="Times New Roman" w:hAnsi="Times New Roman" w:cs="Times New Roman"/>
            <w:color w:val="5F497A" w:themeColor="accent4" w:themeShade="BF"/>
            <w:kern w:val="16"/>
            <w:rPrChange w:id="913" w:author="Mizener, Brendon J" w:date="2021-12-09T10:13:00Z">
              <w:rPr>
                <w:rFonts w:ascii="Times New Roman" w:hAnsi="Times New Roman" w:cs="Times New Roman"/>
                <w:kern w:val="16"/>
              </w:rPr>
            </w:rPrChange>
          </w:rPr>
          <w:delText>For Dimension 2, Excerpts 27, 19, 12, 7, and 15 contribute to the positive side of the dimension, whereas Excerpts 3, 11, 17, and 2 contribute to the negative side.</w:delText>
        </w:r>
      </w:del>
      <w:del w:id="914" w:author="Mizener, Brendon J" w:date="2021-11-02T13:41:00Z">
        <w:r w:rsidRPr="00315E4A" w:rsidDel="003278DD">
          <w:rPr>
            <w:rFonts w:ascii="Times New Roman" w:hAnsi="Times New Roman" w:cs="Times New Roman"/>
            <w:color w:val="5F497A" w:themeColor="accent4" w:themeShade="BF"/>
            <w:kern w:val="16"/>
            <w:rPrChange w:id="915" w:author="Mizener, Brendon J" w:date="2021-12-09T10:13:00Z">
              <w:rPr>
                <w:rFonts w:ascii="Times New Roman" w:hAnsi="Times New Roman" w:cs="Times New Roman"/>
                <w:kern w:val="16"/>
              </w:rPr>
            </w:rPrChange>
          </w:rPr>
          <w:delText xml:space="preserve"> Newer genres (Contemporary, Jazz/Blues, and Modern) contribute to the positive side of Dimension 2, along with Blues and Quintal harmony, Quadruple meter,</w:delText>
        </w:r>
      </w:del>
      <w:del w:id="916" w:author="Mizener, Brendon J" w:date="2021-11-02T13:42:00Z">
        <w:r w:rsidRPr="00315E4A" w:rsidDel="003278DD">
          <w:rPr>
            <w:rFonts w:ascii="Times New Roman" w:hAnsi="Times New Roman" w:cs="Times New Roman"/>
            <w:color w:val="5F497A" w:themeColor="accent4" w:themeShade="BF"/>
            <w:kern w:val="16"/>
            <w:rPrChange w:id="917" w:author="Mizener, Brendon J" w:date="2021-12-09T10:13:00Z">
              <w:rPr>
                <w:rFonts w:ascii="Times New Roman" w:hAnsi="Times New Roman" w:cs="Times New Roman"/>
                <w:kern w:val="16"/>
              </w:rPr>
            </w:rPrChange>
          </w:rPr>
          <w:delText xml:space="preserve"> Gradual decrescendo and loud dynamics, ascending contour, “no melody,” and the slowest level of the tempo variable.</w:delText>
        </w:r>
      </w:del>
      <w:del w:id="918" w:author="Mizener, Brendon J" w:date="2021-11-02T13:41:00Z">
        <w:r w:rsidR="001458FE" w:rsidRPr="00315E4A" w:rsidDel="003278DD">
          <w:rPr>
            <w:rFonts w:ascii="Times New Roman" w:hAnsi="Times New Roman" w:cs="Times New Roman"/>
            <w:color w:val="5F497A" w:themeColor="accent4" w:themeShade="BF"/>
            <w:kern w:val="16"/>
            <w:rPrChange w:id="919" w:author="Mizener, Brendon J" w:date="2021-12-09T10:13:00Z">
              <w:rPr>
                <w:rFonts w:ascii="Times New Roman" w:hAnsi="Times New Roman" w:cs="Times New Roman"/>
                <w:kern w:val="16"/>
              </w:rPr>
            </w:rPrChange>
          </w:rPr>
          <w:delText xml:space="preserve"> </w:delText>
        </w:r>
        <w:r w:rsidRPr="00315E4A" w:rsidDel="003278DD">
          <w:rPr>
            <w:rFonts w:ascii="Times New Roman" w:hAnsi="Times New Roman" w:cs="Times New Roman"/>
            <w:color w:val="5F497A" w:themeColor="accent4" w:themeShade="BF"/>
            <w:kern w:val="16"/>
            <w:rPrChange w:id="920" w:author="Mizener, Brendon J" w:date="2021-12-09T10:13:00Z">
              <w:rPr>
                <w:rFonts w:ascii="Times New Roman" w:hAnsi="Times New Roman" w:cs="Times New Roman"/>
                <w:kern w:val="16"/>
              </w:rPr>
            </w:rPrChange>
          </w:rPr>
          <w:delText>Older genres (Baroque, Classical, and Romantic) contribute to the negative side of this dimension, along with soft dynamics, minor harmony, and triple meter</w:delText>
        </w:r>
      </w:del>
    </w:p>
    <w:p w14:paraId="75DA4031" w14:textId="77777777" w:rsidR="0007107C" w:rsidRDefault="0007107C" w:rsidP="0007107C">
      <w:pPr>
        <w:pStyle w:val="BodyText"/>
        <w:spacing w:line="480" w:lineRule="auto"/>
        <w:ind w:firstLine="720"/>
        <w:rPr>
          <w:ins w:id="921" w:author="Hervé" w:date="2021-12-15T18:49:00Z"/>
          <w:rFonts w:ascii="Times New Roman" w:hAnsi="Times New Roman" w:cs="Times New Roman"/>
          <w:color w:val="5F497A" w:themeColor="accent4" w:themeShade="BF"/>
          <w:kern w:val="16"/>
        </w:rPr>
      </w:pPr>
    </w:p>
    <w:p w14:paraId="3F877506" w14:textId="76B0C09D" w:rsidR="00FE4F9A" w:rsidRPr="0007107C" w:rsidRDefault="00B44E58" w:rsidP="0007107C">
      <w:pPr>
        <w:pStyle w:val="BodyText"/>
        <w:spacing w:line="480" w:lineRule="auto"/>
        <w:ind w:firstLine="720"/>
        <w:rPr>
          <w:rFonts w:ascii="Times New Roman" w:hAnsi="Times New Roman" w:cs="Times New Roman"/>
          <w:color w:val="5F497A" w:themeColor="accent4" w:themeShade="BF"/>
          <w:kern w:val="16"/>
          <w:rPrChange w:id="922" w:author="Hervé" w:date="2021-12-15T18:49:00Z">
            <w:rPr>
              <w:rFonts w:ascii="Times New Roman" w:hAnsi="Times New Roman" w:cs="Times New Roman"/>
              <w:kern w:val="16"/>
            </w:rPr>
          </w:rPrChange>
        </w:rPr>
      </w:pPr>
      <w:del w:id="923" w:author="Mizener, Brendon J" w:date="2021-11-02T13:41:00Z">
        <w:r w:rsidRPr="00315E4A" w:rsidDel="003278DD">
          <w:rPr>
            <w:rFonts w:ascii="Times New Roman" w:hAnsi="Times New Roman" w:cs="Times New Roman"/>
            <w:color w:val="5F497A" w:themeColor="accent4" w:themeShade="BF"/>
            <w:kern w:val="16"/>
            <w:rPrChange w:id="924" w:author="Mizener, Brendon J" w:date="2021-12-09T10:13:00Z">
              <w:rPr>
                <w:rFonts w:ascii="Times New Roman" w:hAnsi="Times New Roman" w:cs="Times New Roman"/>
                <w:kern w:val="16"/>
              </w:rPr>
            </w:rPrChange>
          </w:rPr>
          <w:delText>.</w:delText>
        </w:r>
      </w:del>
      <w:del w:id="925" w:author="Hervé" w:date="2021-12-15T18:49:00Z">
        <w:r w:rsidR="001458FE" w:rsidRPr="00315E4A" w:rsidDel="0007107C">
          <w:rPr>
            <w:rStyle w:val="FootnoteReference"/>
            <w:rFonts w:ascii="Times New Roman" w:hAnsi="Times New Roman" w:cs="Times New Roman"/>
            <w:color w:val="5F497A" w:themeColor="accent4" w:themeShade="BF"/>
            <w:kern w:val="16"/>
            <w:rPrChange w:id="926" w:author="Mizener, Brendon J" w:date="2021-12-09T10:13:00Z">
              <w:rPr>
                <w:rStyle w:val="FootnoteReference"/>
                <w:rFonts w:ascii="Times New Roman" w:hAnsi="Times New Roman" w:cs="Times New Roman"/>
                <w:kern w:val="16"/>
              </w:rPr>
            </w:rPrChange>
          </w:rPr>
          <w:footnoteReference w:id="2"/>
        </w:r>
        <w:r w:rsidR="001458FE" w:rsidRPr="00315E4A" w:rsidDel="0007107C">
          <w:rPr>
            <w:rFonts w:ascii="Times New Roman" w:hAnsi="Times New Roman" w:cs="Times New Roman"/>
            <w:color w:val="5F497A" w:themeColor="accent4" w:themeShade="BF"/>
            <w:kern w:val="16"/>
            <w:rPrChange w:id="929" w:author="Mizener, Brendon J" w:date="2021-12-09T10:13:00Z">
              <w:rPr>
                <w:rFonts w:ascii="Times New Roman" w:hAnsi="Times New Roman" w:cs="Times New Roman"/>
                <w:kern w:val="16"/>
              </w:rPr>
            </w:rPrChange>
          </w:rPr>
          <w:delText xml:space="preserve"> </w:delText>
        </w:r>
      </w:del>
      <w:r w:rsidR="00826615" w:rsidRPr="00EF5B97">
        <w:rPr>
          <w:rFonts w:ascii="Times New Roman" w:hAnsi="Times New Roman" w:cs="Times New Roman"/>
          <w:kern w:val="16"/>
        </w:rPr>
        <w:t>[FIGURE 4 NEAR HERE]</w:t>
      </w:r>
    </w:p>
    <w:p w14:paraId="21B7B0D4" w14:textId="77777777" w:rsidR="00FE4F9A" w:rsidRPr="00EF5B97" w:rsidRDefault="00B44E58" w:rsidP="00EB760E">
      <w:pPr>
        <w:pStyle w:val="Heading1"/>
        <w:spacing w:line="480" w:lineRule="auto"/>
        <w:ind w:left="0"/>
        <w:rPr>
          <w:rFonts w:ascii="Times New Roman" w:hAnsi="Times New Roman" w:cs="Times New Roman"/>
          <w:kern w:val="16"/>
        </w:rPr>
      </w:pPr>
      <w:bookmarkStart w:id="930" w:name="Experiment_1_Discussion"/>
      <w:bookmarkEnd w:id="930"/>
      <w:r w:rsidRPr="00EF5B97">
        <w:rPr>
          <w:rFonts w:ascii="Times New Roman" w:hAnsi="Times New Roman" w:cs="Times New Roman"/>
          <w:kern w:val="16"/>
        </w:rPr>
        <w:lastRenderedPageBreak/>
        <w:t>Experiment 1 Discussion</w:t>
      </w:r>
    </w:p>
    <w:p w14:paraId="7E53EC7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results of the CA (Figure </w:t>
      </w:r>
      <w:hyperlink w:anchor="_bookmark6" w:history="1">
        <w:r w:rsidRPr="00EF5B97">
          <w:rPr>
            <w:rFonts w:ascii="Times New Roman" w:hAnsi="Times New Roman" w:cs="Times New Roman"/>
            <w:kern w:val="16"/>
          </w:rPr>
          <w:t>3</w:t>
        </w:r>
      </w:hyperlink>
      <w:r w:rsidRPr="00EF5B97">
        <w:rPr>
          <w:rFonts w:ascii="Times New Roman" w:hAnsi="Times New Roman" w:cs="Times New Roman"/>
          <w:kern w:val="16"/>
        </w:rPr>
        <w:t>)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3217B7C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first dimension can be interpreted as arousal—tempo, articulation, and dynamics all load from greater arousal</w:t>
      </w:r>
      <w:ins w:id="931" w:author="Mizener, Brendon J" w:date="2021-11-10T14:34:00Z">
        <w:r w:rsidR="009265BF">
          <w:rPr>
            <w:rFonts w:ascii="Times New Roman" w:hAnsi="Times New Roman" w:cs="Times New Roman"/>
            <w:kern w:val="16"/>
          </w:rPr>
          <w:t xml:space="preserve"> </w:t>
        </w:r>
        <w:r w:rsidR="009265BF" w:rsidRPr="00315E4A">
          <w:rPr>
            <w:rFonts w:ascii="Times New Roman" w:hAnsi="Times New Roman" w:cs="Times New Roman"/>
            <w:color w:val="5F497A" w:themeColor="accent4" w:themeShade="BF"/>
            <w:kern w:val="16"/>
            <w:rPrChange w:id="932" w:author="Mizener, Brendon J" w:date="2021-12-09T10:13:00Z">
              <w:rPr>
                <w:rFonts w:ascii="Times New Roman" w:hAnsi="Times New Roman" w:cs="Times New Roman"/>
                <w:kern w:val="16"/>
              </w:rPr>
            </w:rPrChange>
          </w:rPr>
          <w:t xml:space="preserve">(i.e., higher tempos, </w:t>
        </w:r>
      </w:ins>
      <w:ins w:id="933" w:author="Mizener, Brendon J" w:date="2021-11-10T14:35:00Z">
        <w:r w:rsidR="009265BF" w:rsidRPr="00315E4A">
          <w:rPr>
            <w:rFonts w:ascii="Times New Roman" w:hAnsi="Times New Roman" w:cs="Times New Roman"/>
            <w:color w:val="5F497A" w:themeColor="accent4" w:themeShade="BF"/>
            <w:kern w:val="16"/>
            <w:rPrChange w:id="934" w:author="Mizener, Brendon J" w:date="2021-12-09T10:13:00Z">
              <w:rPr>
                <w:rFonts w:ascii="Times New Roman" w:hAnsi="Times New Roman" w:cs="Times New Roman"/>
                <w:kern w:val="16"/>
              </w:rPr>
            </w:rPrChange>
          </w:rPr>
          <w:t>greater dynamics)</w:t>
        </w:r>
      </w:ins>
      <w:r w:rsidRPr="008E2EE3">
        <w:rPr>
          <w:rFonts w:ascii="Times New Roman" w:hAnsi="Times New Roman" w:cs="Times New Roman"/>
          <w:color w:val="403152" w:themeColor="accent4" w:themeShade="80"/>
          <w:kern w:val="16"/>
          <w:rPrChange w:id="935" w:author="Mizener, Brendon J" w:date="2021-12-07T13:57:00Z">
            <w:rPr>
              <w:rFonts w:ascii="Times New Roman" w:hAnsi="Times New Roman" w:cs="Times New Roman"/>
              <w:kern w:val="16"/>
            </w:rPr>
          </w:rPrChange>
        </w:rPr>
        <w:t xml:space="preserve"> </w:t>
      </w:r>
      <w:r w:rsidRPr="00EF5B97">
        <w:rPr>
          <w:rFonts w:ascii="Times New Roman" w:hAnsi="Times New Roman" w:cs="Times New Roman"/>
          <w:kern w:val="16"/>
        </w:rPr>
        <w:t>in the positive direction to lesser arousal</w:t>
      </w:r>
      <w:ins w:id="936" w:author="Mizener, Brendon J" w:date="2021-11-10T14:35:00Z">
        <w:r w:rsidR="009265BF">
          <w:rPr>
            <w:rFonts w:ascii="Times New Roman" w:hAnsi="Times New Roman" w:cs="Times New Roman"/>
            <w:kern w:val="16"/>
          </w:rPr>
          <w:t xml:space="preserve"> </w:t>
        </w:r>
        <w:r w:rsidR="009265BF" w:rsidRPr="00315E4A">
          <w:rPr>
            <w:rFonts w:ascii="Times New Roman" w:hAnsi="Times New Roman" w:cs="Times New Roman"/>
            <w:color w:val="5F497A" w:themeColor="accent4" w:themeShade="BF"/>
            <w:kern w:val="16"/>
            <w:rPrChange w:id="937" w:author="Mizener, Brendon J" w:date="2021-12-09T10:13:00Z">
              <w:rPr>
                <w:rFonts w:ascii="Times New Roman" w:hAnsi="Times New Roman" w:cs="Times New Roman"/>
                <w:kern w:val="16"/>
              </w:rPr>
            </w:rPrChange>
          </w:rPr>
          <w:t>(</w:t>
        </w:r>
      </w:ins>
      <w:ins w:id="938" w:author="Sylvie CHOLLET" w:date="2021-12-10T16:40:00Z">
        <w:r w:rsidR="006D0E1E" w:rsidRPr="005F1FAA">
          <w:rPr>
            <w:rFonts w:ascii="Times New Roman" w:hAnsi="Times New Roman" w:cs="Times New Roman"/>
            <w:color w:val="5F497A" w:themeColor="accent4" w:themeShade="BF"/>
            <w:kern w:val="16"/>
          </w:rPr>
          <w:t xml:space="preserve">i.e., </w:t>
        </w:r>
      </w:ins>
      <w:ins w:id="939" w:author="Mizener, Brendon J" w:date="2021-11-10T14:35:00Z">
        <w:r w:rsidR="009265BF" w:rsidRPr="00315E4A">
          <w:rPr>
            <w:rFonts w:ascii="Times New Roman" w:hAnsi="Times New Roman" w:cs="Times New Roman"/>
            <w:color w:val="5F497A" w:themeColor="accent4" w:themeShade="BF"/>
            <w:kern w:val="16"/>
            <w:rPrChange w:id="940" w:author="Mizener, Brendon J" w:date="2021-12-09T10:13:00Z">
              <w:rPr>
                <w:rFonts w:ascii="Times New Roman" w:hAnsi="Times New Roman" w:cs="Times New Roman"/>
                <w:kern w:val="16"/>
              </w:rPr>
            </w:rPrChange>
          </w:rPr>
          <w:t>lower tempos, softer dynamics)</w:t>
        </w:r>
      </w:ins>
      <w:r w:rsidRPr="00315E4A">
        <w:rPr>
          <w:rFonts w:ascii="Times New Roman" w:hAnsi="Times New Roman" w:cs="Times New Roman"/>
          <w:color w:val="5F497A" w:themeColor="accent4" w:themeShade="BF"/>
          <w:kern w:val="16"/>
          <w:rPrChange w:id="941" w:author="Mizener, Brendon J" w:date="2021-12-09T10:13:00Z">
            <w:rPr>
              <w:rFonts w:ascii="Times New Roman" w:hAnsi="Times New Roman" w:cs="Times New Roman"/>
              <w:kern w:val="16"/>
            </w:rPr>
          </w:rPrChange>
        </w:rPr>
        <w:t xml:space="preserve"> </w:t>
      </w:r>
      <w:r w:rsidRPr="00EF5B97">
        <w:rPr>
          <w:rFonts w:ascii="Times New Roman" w:hAnsi="Times New Roman" w:cs="Times New Roman"/>
          <w:kern w:val="16"/>
        </w:rPr>
        <w:t xml:space="preserve">in the negative direction on the first dimension. Dimension 2 is less </w:t>
      </w:r>
      <w:del w:id="942" w:author="Mizener, Brendon J" w:date="2021-11-02T13:50:00Z">
        <w:r w:rsidRPr="00315E4A" w:rsidDel="00F1317A">
          <w:rPr>
            <w:rFonts w:ascii="Times New Roman" w:hAnsi="Times New Roman" w:cs="Times New Roman"/>
            <w:color w:val="5F497A" w:themeColor="accent4" w:themeShade="BF"/>
            <w:kern w:val="16"/>
            <w:rPrChange w:id="943" w:author="Mizener, Brendon J" w:date="2021-12-09T10:13:00Z">
              <w:rPr>
                <w:rFonts w:ascii="Times New Roman" w:hAnsi="Times New Roman" w:cs="Times New Roman"/>
                <w:kern w:val="16"/>
              </w:rPr>
            </w:rPrChange>
          </w:rPr>
          <w:delText>clear, and</w:delText>
        </w:r>
      </w:del>
      <w:ins w:id="944" w:author="Mizener, Brendon J" w:date="2021-11-02T13:50:00Z">
        <w:r w:rsidR="00F1317A" w:rsidRPr="00315E4A">
          <w:rPr>
            <w:rFonts w:ascii="Times New Roman" w:hAnsi="Times New Roman" w:cs="Times New Roman"/>
            <w:color w:val="5F497A" w:themeColor="accent4" w:themeShade="BF"/>
            <w:kern w:val="16"/>
            <w:rPrChange w:id="945" w:author="Mizener, Brendon J" w:date="2021-12-09T10:13:00Z">
              <w:rPr>
                <w:rFonts w:ascii="Times New Roman" w:hAnsi="Times New Roman" w:cs="Times New Roman"/>
                <w:kern w:val="16"/>
              </w:rPr>
            </w:rPrChange>
          </w:rPr>
          <w:t>clear and</w:t>
        </w:r>
      </w:ins>
      <w:r w:rsidRPr="00315E4A">
        <w:rPr>
          <w:rFonts w:ascii="Times New Roman" w:hAnsi="Times New Roman" w:cs="Times New Roman"/>
          <w:color w:val="5F497A" w:themeColor="accent4" w:themeShade="BF"/>
          <w:kern w:val="16"/>
          <w:rPrChange w:id="946" w:author="Mizener, Brendon J" w:date="2021-12-09T10:13:00Z">
            <w:rPr>
              <w:rFonts w:ascii="Times New Roman" w:hAnsi="Times New Roman" w:cs="Times New Roman"/>
              <w:kern w:val="16"/>
            </w:rPr>
          </w:rPrChange>
        </w:rPr>
        <w:t xml:space="preserve"> </w:t>
      </w:r>
      <w:r w:rsidRPr="00EF5B97">
        <w:rPr>
          <w:rFonts w:ascii="Times New Roman" w:hAnsi="Times New Roman" w:cs="Times New Roman"/>
          <w:kern w:val="16"/>
        </w:rPr>
        <w:t xml:space="preserve">does not seem to be tied to valence. Minor and major harmony, for example, both </w:t>
      </w:r>
      <w:proofErr w:type="gramStart"/>
      <w:r w:rsidRPr="00EF5B97">
        <w:rPr>
          <w:rFonts w:ascii="Times New Roman" w:hAnsi="Times New Roman" w:cs="Times New Roman"/>
          <w:kern w:val="16"/>
        </w:rPr>
        <w:t>score</w:t>
      </w:r>
      <w:proofErr w:type="gramEnd"/>
      <w:r w:rsidRPr="00EF5B97">
        <w:rPr>
          <w:rFonts w:ascii="Times New Roman" w:hAnsi="Times New Roman" w:cs="Times New Roman"/>
          <w:kern w:val="16"/>
        </w:rPr>
        <w:t xml:space="preserve"> negatively on Dimension 2.</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Instead, Figure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 xml:space="preserve">shows that while two levels of the meter variable are the most important for this dimension, that genre is also important, based on the number of levels of genre that contribute significantly to Dimension 2. </w:t>
      </w:r>
      <w:proofErr w:type="gramStart"/>
      <w:r w:rsidRPr="00EF5B97">
        <w:rPr>
          <w:rFonts w:ascii="Times New Roman" w:hAnsi="Times New Roman" w:cs="Times New Roman"/>
          <w:kern w:val="16"/>
        </w:rPr>
        <w:t>Considering the contributions of the genre and the harmony variables, it</w:t>
      </w:r>
      <w:proofErr w:type="gramEnd"/>
      <w:r w:rsidRPr="00EF5B97">
        <w:rPr>
          <w:rFonts w:ascii="Times New Roman" w:hAnsi="Times New Roman" w:cs="Times New Roman"/>
          <w:kern w:val="16"/>
        </w:rPr>
        <w:t xml:space="preserve"> may be that the second dimension represents complexity.</w:t>
      </w:r>
    </w:p>
    <w:p w14:paraId="1CF093AA" w14:textId="77777777" w:rsidR="00CF7ADD" w:rsidRPr="00EF5B97" w:rsidRDefault="00B44E58" w:rsidP="00EB760E">
      <w:pPr>
        <w:pStyle w:val="Heading1"/>
        <w:spacing w:line="480" w:lineRule="auto"/>
        <w:ind w:left="0" w:firstLine="720"/>
        <w:jc w:val="center"/>
        <w:rPr>
          <w:rFonts w:ascii="Times New Roman" w:hAnsi="Times New Roman" w:cs="Times New Roman"/>
          <w:kern w:val="16"/>
        </w:rPr>
      </w:pPr>
      <w:bookmarkStart w:id="947" w:name="Experiment_2:_Musical_Adjectives_Survey"/>
      <w:bookmarkEnd w:id="947"/>
      <w:r w:rsidRPr="00EF5B97">
        <w:rPr>
          <w:rFonts w:ascii="Times New Roman" w:hAnsi="Times New Roman" w:cs="Times New Roman"/>
          <w:kern w:val="16"/>
        </w:rPr>
        <w:lastRenderedPageBreak/>
        <w:t>Experiment 2: Musical Adjectives Survey</w:t>
      </w:r>
    </w:p>
    <w:p w14:paraId="1B9AB00C" w14:textId="769A6A65" w:rsidR="00FE4F9A" w:rsidRPr="00EF5B97" w:rsidRDefault="00B44E58" w:rsidP="00EB760E">
      <w:pPr>
        <w:pStyle w:val="Heading1"/>
        <w:spacing w:line="480" w:lineRule="auto"/>
        <w:ind w:left="0"/>
        <w:rPr>
          <w:rFonts w:ascii="Times New Roman" w:hAnsi="Times New Roman" w:cs="Times New Roman"/>
          <w:b w:val="0"/>
          <w:kern w:val="16"/>
        </w:rPr>
      </w:pPr>
      <w:r w:rsidRPr="00EF5B97">
        <w:rPr>
          <w:rFonts w:ascii="Times New Roman" w:hAnsi="Times New Roman" w:cs="Times New Roman"/>
          <w:kern w:val="16"/>
        </w:rPr>
        <w:t>Methods</w:t>
      </w:r>
    </w:p>
    <w:p w14:paraId="440C4CCF" w14:textId="3C2DD3F4" w:rsidR="00CF7ADD" w:rsidRPr="00EF5B97" w:rsidRDefault="00B44E58" w:rsidP="00EB760E">
      <w:pPr>
        <w:pStyle w:val="BodyText"/>
        <w:tabs>
          <w:tab w:val="left" w:pos="2474"/>
        </w:tabs>
        <w:spacing w:line="480" w:lineRule="auto"/>
        <w:rPr>
          <w:rFonts w:ascii="Times New Roman" w:hAnsi="Times New Roman" w:cs="Times New Roman"/>
          <w:b/>
          <w:kern w:val="16"/>
        </w:rPr>
      </w:pPr>
      <w:r w:rsidRPr="00EF5B97">
        <w:rPr>
          <w:rFonts w:ascii="Times New Roman" w:hAnsi="Times New Roman" w:cs="Times New Roman"/>
          <w:b/>
          <w:i/>
          <w:iCs/>
          <w:kern w:val="16"/>
        </w:rPr>
        <w:t>Participants</w:t>
      </w:r>
    </w:p>
    <w:p w14:paraId="18608F9C" w14:textId="6D70CDEA"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w:t>
      </w:r>
      <w:ins w:id="948" w:author="Brendon Mizener" w:date="2021-10-25T20:35:00Z">
        <w:r w:rsidR="000C7FD2">
          <w:rPr>
            <w:rFonts w:ascii="Times New Roman" w:hAnsi="Times New Roman" w:cs="Times New Roman"/>
            <w:kern w:val="16"/>
          </w:rPr>
          <w:t xml:space="preserve">. </w:t>
        </w:r>
        <w:r w:rsidR="000C7FD2" w:rsidRPr="00315E4A">
          <w:rPr>
            <w:rFonts w:ascii="Times New Roman" w:hAnsi="Times New Roman" w:cs="Times New Roman"/>
            <w:color w:val="5F497A" w:themeColor="accent4" w:themeShade="BF"/>
            <w:kern w:val="16"/>
            <w:rPrChange w:id="949" w:author="Mizener, Brendon J" w:date="2021-12-09T10:13:00Z">
              <w:rPr>
                <w:rFonts w:ascii="Times New Roman" w:hAnsi="Times New Roman" w:cs="Times New Roman"/>
                <w:kern w:val="16"/>
              </w:rPr>
            </w:rPrChange>
          </w:rPr>
          <w:t>Other participants</w:t>
        </w:r>
      </w:ins>
      <w:ins w:id="950" w:author="Hervé" w:date="2021-12-15T18:50:00Z">
        <w:r w:rsidR="007F41AF">
          <w:rPr>
            <w:rFonts w:ascii="Times New Roman" w:hAnsi="Times New Roman" w:cs="Times New Roman"/>
            <w:color w:val="5F497A" w:themeColor="accent4" w:themeShade="BF"/>
            <w:kern w:val="16"/>
          </w:rPr>
          <w:t>—</w:t>
        </w:r>
      </w:ins>
      <w:ins w:id="951" w:author="Brendon Mizener" w:date="2021-10-25T20:35:00Z">
        <w:del w:id="952" w:author="Hervé" w:date="2021-12-15T18:50:00Z">
          <w:r w:rsidR="000C7FD2" w:rsidRPr="00315E4A" w:rsidDel="007F41AF">
            <w:rPr>
              <w:rFonts w:ascii="Times New Roman" w:hAnsi="Times New Roman" w:cs="Times New Roman"/>
              <w:color w:val="5F497A" w:themeColor="accent4" w:themeShade="BF"/>
              <w:kern w:val="16"/>
              <w:rPrChange w:id="953" w:author="Mizener, Brendon J" w:date="2021-12-09T10:13:00Z">
                <w:rPr>
                  <w:rFonts w:ascii="Times New Roman" w:hAnsi="Times New Roman" w:cs="Times New Roman"/>
                  <w:kern w:val="16"/>
                </w:rPr>
              </w:rPrChange>
            </w:rPr>
            <w:delText xml:space="preserve">, </w:delText>
          </w:r>
        </w:del>
        <w:r w:rsidR="000C7FD2" w:rsidRPr="00315E4A">
          <w:rPr>
            <w:rFonts w:ascii="Times New Roman" w:hAnsi="Times New Roman" w:cs="Times New Roman"/>
            <w:color w:val="5F497A" w:themeColor="accent4" w:themeShade="BF"/>
            <w:kern w:val="16"/>
            <w:rPrChange w:id="954" w:author="Mizener, Brendon J" w:date="2021-12-09T10:13:00Z">
              <w:rPr>
                <w:rFonts w:ascii="Times New Roman" w:hAnsi="Times New Roman" w:cs="Times New Roman"/>
                <w:kern w:val="16"/>
              </w:rPr>
            </w:rPrChange>
          </w:rPr>
          <w:t>including all French participants and</w:t>
        </w:r>
      </w:ins>
      <w:ins w:id="955" w:author="Mizener, Brendon J" w:date="2021-10-28T15:07:00Z">
        <w:del w:id="956" w:author="Hervé" w:date="2021-12-15T18:50:00Z">
          <w:r w:rsidR="0067079E" w:rsidRPr="00315E4A" w:rsidDel="007F41AF">
            <w:rPr>
              <w:rFonts w:ascii="Times New Roman" w:hAnsi="Times New Roman" w:cs="Times New Roman"/>
              <w:color w:val="5F497A" w:themeColor="accent4" w:themeShade="BF"/>
              <w:kern w:val="16"/>
              <w:rPrChange w:id="957" w:author="Mizener, Brendon J" w:date="2021-12-09T10:13:00Z">
                <w:rPr>
                  <w:rFonts w:ascii="Times New Roman" w:hAnsi="Times New Roman" w:cs="Times New Roman"/>
                  <w:kern w:val="16"/>
                </w:rPr>
              </w:rPrChange>
            </w:rPr>
            <w:delText xml:space="preserve"> any</w:delText>
          </w:r>
        </w:del>
      </w:ins>
      <w:ins w:id="958" w:author="Brendon Mizener" w:date="2021-10-25T20:35:00Z">
        <w:r w:rsidR="000C7FD2" w:rsidRPr="00315E4A">
          <w:rPr>
            <w:rFonts w:ascii="Times New Roman" w:hAnsi="Times New Roman" w:cs="Times New Roman"/>
            <w:color w:val="5F497A" w:themeColor="accent4" w:themeShade="BF"/>
            <w:kern w:val="16"/>
            <w:rPrChange w:id="959" w:author="Mizener, Brendon J" w:date="2021-12-09T10:13:00Z">
              <w:rPr>
                <w:rFonts w:ascii="Times New Roman" w:hAnsi="Times New Roman" w:cs="Times New Roman"/>
                <w:kern w:val="16"/>
              </w:rPr>
            </w:rPrChange>
          </w:rPr>
          <w:t xml:space="preserve"> US participants </w:t>
        </w:r>
      </w:ins>
      <w:ins w:id="960" w:author="Brendon Mizener" w:date="2021-10-25T20:36:00Z">
        <w:r w:rsidR="000C7FD2" w:rsidRPr="00315E4A">
          <w:rPr>
            <w:rFonts w:ascii="Times New Roman" w:hAnsi="Times New Roman" w:cs="Times New Roman"/>
            <w:color w:val="5F497A" w:themeColor="accent4" w:themeShade="BF"/>
            <w:kern w:val="16"/>
            <w:rPrChange w:id="961" w:author="Mizener, Brendon J" w:date="2021-12-09T10:13:00Z">
              <w:rPr>
                <w:rFonts w:ascii="Times New Roman" w:hAnsi="Times New Roman" w:cs="Times New Roman"/>
                <w:kern w:val="16"/>
              </w:rPr>
            </w:rPrChange>
          </w:rPr>
          <w:t>who did not sign up via the SONA System</w:t>
        </w:r>
      </w:ins>
      <w:ins w:id="962" w:author="Hervé" w:date="2021-12-15T18:50:00Z">
        <w:r w:rsidR="007F41AF">
          <w:rPr>
            <w:rFonts w:ascii="Times New Roman" w:hAnsi="Times New Roman" w:cs="Times New Roman"/>
            <w:color w:val="5F497A" w:themeColor="accent4" w:themeShade="BF"/>
            <w:kern w:val="16"/>
          </w:rPr>
          <w:t>—</w:t>
        </w:r>
      </w:ins>
      <w:ins w:id="963" w:author="Brendon Mizener" w:date="2021-10-25T20:36:00Z">
        <w:del w:id="964" w:author="Hervé" w:date="2021-12-15T18:50:00Z">
          <w:r w:rsidR="000C7FD2" w:rsidRPr="00315E4A" w:rsidDel="007F41AF">
            <w:rPr>
              <w:rFonts w:ascii="Times New Roman" w:hAnsi="Times New Roman" w:cs="Times New Roman"/>
              <w:color w:val="5F497A" w:themeColor="accent4" w:themeShade="BF"/>
              <w:kern w:val="16"/>
              <w:rPrChange w:id="965" w:author="Mizener, Brendon J" w:date="2021-12-09T10:13:00Z">
                <w:rPr>
                  <w:rFonts w:ascii="Times New Roman" w:hAnsi="Times New Roman" w:cs="Times New Roman"/>
                  <w:kern w:val="16"/>
                </w:rPr>
              </w:rPrChange>
            </w:rPr>
            <w:delText xml:space="preserve">, </w:delText>
          </w:r>
        </w:del>
        <w:r w:rsidR="000C7FD2" w:rsidRPr="00315E4A">
          <w:rPr>
            <w:rFonts w:ascii="Times New Roman" w:hAnsi="Times New Roman" w:cs="Times New Roman"/>
            <w:color w:val="5F497A" w:themeColor="accent4" w:themeShade="BF"/>
            <w:kern w:val="16"/>
            <w:rPrChange w:id="966" w:author="Mizener, Brendon J" w:date="2021-12-09T10:13:00Z">
              <w:rPr>
                <w:rFonts w:ascii="Times New Roman" w:hAnsi="Times New Roman" w:cs="Times New Roman"/>
                <w:kern w:val="16"/>
              </w:rPr>
            </w:rPrChange>
          </w:rPr>
          <w:t>were not compensated</w:t>
        </w:r>
        <w:del w:id="967" w:author="Hervé" w:date="2021-12-15T18:51:00Z">
          <w:r w:rsidR="000C7FD2" w:rsidRPr="00315E4A" w:rsidDel="007F41AF">
            <w:rPr>
              <w:rFonts w:ascii="Times New Roman" w:hAnsi="Times New Roman" w:cs="Times New Roman"/>
              <w:color w:val="5F497A" w:themeColor="accent4" w:themeShade="BF"/>
              <w:kern w:val="16"/>
              <w:rPrChange w:id="968" w:author="Mizener, Brendon J" w:date="2021-12-09T10:13:00Z">
                <w:rPr>
                  <w:rFonts w:ascii="Times New Roman" w:hAnsi="Times New Roman" w:cs="Times New Roman"/>
                  <w:kern w:val="16"/>
                </w:rPr>
              </w:rPrChange>
            </w:rPr>
            <w:delText xml:space="preserve"> in any way</w:delText>
          </w:r>
        </w:del>
      </w:ins>
      <w:r w:rsidRPr="00315E4A">
        <w:rPr>
          <w:rFonts w:ascii="Times New Roman" w:hAnsi="Times New Roman" w:cs="Times New Roman"/>
          <w:color w:val="5F497A" w:themeColor="accent4" w:themeShade="BF"/>
          <w:kern w:val="16"/>
          <w:rPrChange w:id="969" w:author="Mizener, Brendon J" w:date="2021-12-09T10:13:00Z">
            <w:rPr>
              <w:rFonts w:ascii="Times New Roman" w:hAnsi="Times New Roman" w:cs="Times New Roman"/>
              <w:kern w:val="16"/>
            </w:rPr>
          </w:rPrChange>
        </w:rPr>
        <w:t xml:space="preserve">. </w:t>
      </w:r>
      <w:r w:rsidRPr="00EF5B97">
        <w:rPr>
          <w:rFonts w:ascii="Times New Roman" w:hAnsi="Times New Roman" w:cs="Times New Roman"/>
          <w:kern w:val="16"/>
        </w:rPr>
        <w:t xml:space="preserve">Out of 520 survey responses received, </w:t>
      </w:r>
      <w:del w:id="970" w:author="Mizener, Brendon J" w:date="2021-11-01T13:37:00Z">
        <w:r w:rsidRPr="00EF5B97" w:rsidDel="00A66A72">
          <w:rPr>
            <w:rFonts w:ascii="Times New Roman" w:hAnsi="Times New Roman" w:cs="Times New Roman"/>
            <w:kern w:val="16"/>
          </w:rPr>
          <w:delText xml:space="preserve">166 </w:delText>
        </w:r>
      </w:del>
      <w:ins w:id="971" w:author="Mizener, Brendon J" w:date="2021-11-01T13:37:00Z">
        <w:r w:rsidR="00A66A72" w:rsidRPr="00EF5B97">
          <w:rPr>
            <w:rFonts w:ascii="Times New Roman" w:hAnsi="Times New Roman" w:cs="Times New Roman"/>
            <w:kern w:val="16"/>
          </w:rPr>
          <w:t>16</w:t>
        </w:r>
        <w:r w:rsidR="00A66A72">
          <w:rPr>
            <w:rFonts w:ascii="Times New Roman" w:hAnsi="Times New Roman" w:cs="Times New Roman"/>
            <w:kern w:val="16"/>
          </w:rPr>
          <w:t>7</w:t>
        </w:r>
        <w:r w:rsidR="00A66A72" w:rsidRPr="00EF5B97">
          <w:rPr>
            <w:rFonts w:ascii="Times New Roman" w:hAnsi="Times New Roman" w:cs="Times New Roman"/>
            <w:kern w:val="16"/>
          </w:rPr>
          <w:t xml:space="preserve"> </w:t>
        </w:r>
      </w:ins>
      <w:r w:rsidRPr="00EF5B97">
        <w:rPr>
          <w:rFonts w:ascii="Times New Roman" w:hAnsi="Times New Roman" w:cs="Times New Roman"/>
          <w:kern w:val="16"/>
        </w:rPr>
        <w:t xml:space="preserve">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w:t>
      </w:r>
      <w:del w:id="972" w:author="Mizener, Brendon J" w:date="2021-11-01T13:37:00Z">
        <w:r w:rsidRPr="00EF5B97" w:rsidDel="00A66A72">
          <w:rPr>
            <w:rFonts w:ascii="Times New Roman" w:hAnsi="Times New Roman" w:cs="Times New Roman"/>
            <w:kern w:val="16"/>
          </w:rPr>
          <w:delText xml:space="preserve">278 </w:delText>
        </w:r>
      </w:del>
      <w:ins w:id="973" w:author="Mizener, Brendon J" w:date="2021-11-01T13:37:00Z">
        <w:r w:rsidR="00A66A72" w:rsidRPr="00EF5B97">
          <w:rPr>
            <w:rFonts w:ascii="Times New Roman" w:hAnsi="Times New Roman" w:cs="Times New Roman"/>
            <w:kern w:val="16"/>
          </w:rPr>
          <w:t>27</w:t>
        </w:r>
        <w:r w:rsidR="00A66A72">
          <w:rPr>
            <w:rFonts w:ascii="Times New Roman" w:hAnsi="Times New Roman" w:cs="Times New Roman"/>
            <w:kern w:val="16"/>
          </w:rPr>
          <w:t>7</w:t>
        </w:r>
        <w:r w:rsidR="00A66A72" w:rsidRPr="00EF5B97">
          <w:rPr>
            <w:rFonts w:ascii="Times New Roman" w:hAnsi="Times New Roman" w:cs="Times New Roman"/>
            <w:kern w:val="16"/>
          </w:rPr>
          <w:t xml:space="preserve"> </w:t>
        </w:r>
      </w:ins>
      <w:r w:rsidRPr="00EF5B97">
        <w:rPr>
          <w:rFonts w:ascii="Times New Roman" w:hAnsi="Times New Roman" w:cs="Times New Roman"/>
          <w:kern w:val="16"/>
        </w:rPr>
        <w:t>(</w:t>
      </w:r>
      <w:r w:rsidRPr="00EF5B97">
        <w:rPr>
          <w:rFonts w:ascii="Cambria Math" w:eastAsia="Cambria" w:hAnsi="Cambria Math" w:cs="Cambria Math"/>
          <w:kern w:val="16"/>
        </w:rPr>
        <w:t>𝑁</w:t>
      </w:r>
      <w:r w:rsidRPr="006533F5">
        <w:rPr>
          <w:rFonts w:ascii="Times New Roman" w:hAnsi="Times New Roman" w:cs="Times New Roman"/>
          <w:kern w:val="16"/>
          <w:vertAlign w:val="subscript"/>
          <w:rPrChange w:id="974" w:author="Brendon Mizener" w:date="2021-10-25T21:03:00Z">
            <w:rPr>
              <w:rFonts w:ascii="Times New Roman" w:hAnsi="Times New Roman" w:cs="Times New Roman"/>
              <w:kern w:val="16"/>
            </w:rPr>
          </w:rPrChange>
        </w:rPr>
        <w:t>France</w:t>
      </w:r>
      <w:r w:rsidRPr="00EF5B97">
        <w:rPr>
          <w:rFonts w:ascii="Times New Roman" w:hAnsi="Times New Roman" w:cs="Times New Roman"/>
          <w:kern w:val="16"/>
        </w:rPr>
        <w:t xml:space="preserve"> = </w:t>
      </w:r>
      <w:del w:id="975" w:author="Mizener, Brendon J" w:date="2021-11-01T13:37:00Z">
        <w:r w:rsidRPr="00EF5B97" w:rsidDel="00A66A72">
          <w:rPr>
            <w:rFonts w:ascii="Times New Roman" w:hAnsi="Times New Roman" w:cs="Times New Roman"/>
            <w:kern w:val="16"/>
          </w:rPr>
          <w:delText>112</w:delText>
        </w:r>
      </w:del>
      <w:ins w:id="976" w:author="Mizener, Brendon J" w:date="2021-11-01T13:37:00Z">
        <w:r w:rsidR="00A66A72" w:rsidRPr="00EF5B97">
          <w:rPr>
            <w:rFonts w:ascii="Times New Roman" w:hAnsi="Times New Roman" w:cs="Times New Roman"/>
            <w:kern w:val="16"/>
          </w:rPr>
          <w:t>11</w:t>
        </w:r>
        <w:r w:rsidR="00A66A72">
          <w:rPr>
            <w:rFonts w:ascii="Times New Roman" w:hAnsi="Times New Roman" w:cs="Times New Roman"/>
            <w:kern w:val="16"/>
          </w:rPr>
          <w:t>1</w:t>
        </w:r>
      </w:ins>
      <w:r w:rsidRPr="00EF5B97">
        <w:rPr>
          <w:rFonts w:ascii="Times New Roman" w:hAnsi="Times New Roman" w:cs="Times New Roman"/>
          <w:kern w:val="16"/>
        </w:rPr>
        <w:t xml:space="preserve">, </w:t>
      </w:r>
      <w:r w:rsidRPr="00EF5B97">
        <w:rPr>
          <w:rFonts w:ascii="Cambria Math" w:eastAsia="Cambria" w:hAnsi="Cambria Math" w:cs="Cambria Math"/>
          <w:kern w:val="16"/>
        </w:rPr>
        <w:t>𝑁</w:t>
      </w:r>
      <w:r w:rsidRPr="006533F5">
        <w:rPr>
          <w:rFonts w:ascii="Times New Roman" w:hAnsi="Times New Roman" w:cs="Times New Roman"/>
          <w:kern w:val="16"/>
          <w:vertAlign w:val="subscript"/>
          <w:rPrChange w:id="977" w:author="Brendon Mizener" w:date="2021-10-25T21:03:00Z">
            <w:rPr>
              <w:rFonts w:ascii="Times New Roman" w:hAnsi="Times New Roman" w:cs="Times New Roman"/>
              <w:kern w:val="16"/>
            </w:rPr>
          </w:rPrChange>
        </w:rPr>
        <w:t>USA</w:t>
      </w:r>
      <w:r w:rsidRPr="00EF5B97">
        <w:rPr>
          <w:rFonts w:ascii="Times New Roman" w:hAnsi="Times New Roman" w:cs="Times New Roman"/>
          <w:kern w:val="16"/>
        </w:rPr>
        <w:t xml:space="preserve"> = 166) survey responses for analysis. All recruitment measures were approved by the UT Dallas </w:t>
      </w:r>
      <w:bookmarkStart w:id="978" w:name="Stimuli"/>
      <w:bookmarkEnd w:id="978"/>
      <w:r w:rsidRPr="00EF5B97">
        <w:rPr>
          <w:rFonts w:ascii="Times New Roman" w:hAnsi="Times New Roman" w:cs="Times New Roman"/>
          <w:kern w:val="16"/>
        </w:rPr>
        <w:t>IRB.</w:t>
      </w:r>
    </w:p>
    <w:p w14:paraId="00AD8295" w14:textId="5BAAA2A1" w:rsidR="00CF7ADD"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4B71FF94" w14:textId="35DB59C4"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The stimuli used for Experiment 2 were the same as those used fo</w:t>
      </w:r>
      <w:r w:rsidR="00CF7ADD" w:rsidRPr="00EF5B97">
        <w:rPr>
          <w:rFonts w:ascii="Times New Roman" w:hAnsi="Times New Roman" w:cs="Times New Roman"/>
          <w:kern w:val="16"/>
        </w:rPr>
        <w:t xml:space="preserve">r </w:t>
      </w:r>
      <w:del w:id="979" w:author="Mizener, Brendon J" w:date="2021-10-24T09:51:00Z">
        <w:r w:rsidRPr="00EF5B97" w:rsidDel="009721E1">
          <w:rPr>
            <w:rFonts w:ascii="Times New Roman" w:hAnsi="Times New Roman" w:cs="Times New Roman"/>
            <w:kern w:val="16"/>
          </w:rPr>
          <w:delText xml:space="preserve"> </w:delText>
        </w:r>
      </w:del>
      <w:bookmarkStart w:id="980" w:name="Survey"/>
      <w:bookmarkEnd w:id="980"/>
      <w:r w:rsidRPr="00EF5B97">
        <w:rPr>
          <w:rFonts w:ascii="Times New Roman" w:hAnsi="Times New Roman" w:cs="Times New Roman"/>
          <w:kern w:val="16"/>
        </w:rPr>
        <w:t>Experiment 1.</w:t>
      </w:r>
    </w:p>
    <w:p w14:paraId="492268B9" w14:textId="4DEB6C68" w:rsidR="00CF7ADD" w:rsidRPr="00EF5B97" w:rsidRDefault="00B44E58" w:rsidP="00EB760E">
      <w:pPr>
        <w:pStyle w:val="BodyText"/>
        <w:tabs>
          <w:tab w:val="left" w:pos="1835"/>
        </w:tabs>
        <w:spacing w:line="480" w:lineRule="auto"/>
        <w:rPr>
          <w:rFonts w:ascii="Times New Roman" w:hAnsi="Times New Roman" w:cs="Times New Roman"/>
          <w:b/>
          <w:i/>
          <w:iCs/>
          <w:kern w:val="16"/>
        </w:rPr>
      </w:pPr>
      <w:r w:rsidRPr="00EF5B97">
        <w:rPr>
          <w:rFonts w:ascii="Times New Roman" w:hAnsi="Times New Roman" w:cs="Times New Roman"/>
          <w:b/>
          <w:i/>
          <w:iCs/>
          <w:kern w:val="16"/>
        </w:rPr>
        <w:t>Survey</w:t>
      </w:r>
    </w:p>
    <w:p w14:paraId="44336ADD" w14:textId="5C258C0F" w:rsidR="00FE4F9A" w:rsidRPr="00EF5B97" w:rsidRDefault="00B44E58" w:rsidP="00EB760E">
      <w:pPr>
        <w:pStyle w:val="BodyText"/>
        <w:tabs>
          <w:tab w:val="left" w:pos="1835"/>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procedures for participants in Experiments 1 and 2 were similar: </w:t>
      </w:r>
      <w:r w:rsidR="00453BED" w:rsidRPr="00EF5B97">
        <w:rPr>
          <w:rFonts w:ascii="Times New Roman" w:hAnsi="Times New Roman" w:cs="Times New Roman"/>
          <w:kern w:val="16"/>
        </w:rPr>
        <w:t>American and French participants received links to surveys presented via Qualtrics in (respectively) English and French.</w:t>
      </w:r>
      <w:r w:rsidRPr="00EF5B97">
        <w:rPr>
          <w:rFonts w:ascii="Times New Roman" w:hAnsi="Times New Roman" w:cs="Times New Roman"/>
          <w:kern w:val="16"/>
        </w:rPr>
        <w:t xml:space="preserve">, and instructions regarding listening environment were the same as in Experiment 1. After standard informed consent procedures, participants listened to 15 of the 30 excerpts, </w:t>
      </w:r>
      <w:r w:rsidRPr="00EF5B97">
        <w:rPr>
          <w:rFonts w:ascii="Times New Roman" w:hAnsi="Times New Roman" w:cs="Times New Roman"/>
          <w:kern w:val="16"/>
        </w:rPr>
        <w:lastRenderedPageBreak/>
        <w:t>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w:t>
      </w:r>
      <w:proofErr w:type="spellStart"/>
      <w:r w:rsidRPr="00EF5B97">
        <w:rPr>
          <w:rFonts w:ascii="Times New Roman" w:hAnsi="Times New Roman" w:cs="Times New Roman"/>
          <w:kern w:val="16"/>
        </w:rPr>
        <w:t>Sombre</w:t>
      </w:r>
      <w:proofErr w:type="spellEnd"/>
      <w:r w:rsidRPr="00EF5B97">
        <w:rPr>
          <w:rFonts w:ascii="Times New Roman" w:hAnsi="Times New Roman" w:cs="Times New Roman"/>
          <w:kern w:val="16"/>
        </w:rPr>
        <w:t>,” “</w:t>
      </w:r>
      <w:proofErr w:type="spellStart"/>
      <w:r w:rsidRPr="00EF5B97">
        <w:rPr>
          <w:rFonts w:ascii="Times New Roman" w:hAnsi="Times New Roman" w:cs="Times New Roman"/>
          <w:kern w:val="16"/>
        </w:rPr>
        <w:t>Chaleureux</w:t>
      </w:r>
      <w:proofErr w:type="spellEnd"/>
      <w:r w:rsidRPr="00EF5B97">
        <w:rPr>
          <w:rFonts w:ascii="Times New Roman" w:hAnsi="Times New Roman" w:cs="Times New Roman"/>
          <w:kern w:val="16"/>
        </w:rPr>
        <w:t>,” and “</w:t>
      </w:r>
      <w:proofErr w:type="spellStart"/>
      <w:r w:rsidRPr="00EF5B97">
        <w:rPr>
          <w:rFonts w:ascii="Times New Roman" w:hAnsi="Times New Roman" w:cs="Times New Roman"/>
          <w:kern w:val="16"/>
        </w:rPr>
        <w:t>Coloré</w:t>
      </w:r>
      <w:proofErr w:type="spellEnd"/>
      <w:r w:rsidRPr="00EF5B97">
        <w:rPr>
          <w:rFonts w:ascii="Times New Roman" w:hAnsi="Times New Roman" w:cs="Times New Roman"/>
          <w:kern w:val="16"/>
        </w:rPr>
        <w:t xml:space="preserve">”). The adjectives for this survey were selected using </w:t>
      </w:r>
      <w:proofErr w:type="spellStart"/>
      <w:r w:rsidRPr="00EF5B97">
        <w:rPr>
          <w:rFonts w:ascii="Times New Roman" w:hAnsi="Times New Roman" w:cs="Times New Roman"/>
          <w:kern w:val="16"/>
        </w:rPr>
        <w:t>Wallmark</w:t>
      </w:r>
      <w:proofErr w:type="spellEnd"/>
      <w:r w:rsidRPr="00EF5B97">
        <w:rPr>
          <w:rFonts w:ascii="Times New Roman" w:hAnsi="Times New Roman" w:cs="Times New Roman"/>
          <w:kern w:val="16"/>
        </w:rPr>
        <w:t xml:space="preserve"> (2019) as a guide and in consultation with a French professional musician. Some adjectives were initially selected in French and some in</w:t>
      </w:r>
      <w:r w:rsidR="00CF7ADD" w:rsidRPr="00EF5B97">
        <w:rPr>
          <w:rFonts w:ascii="Times New Roman" w:hAnsi="Times New Roman" w:cs="Times New Roman"/>
          <w:kern w:val="16"/>
        </w:rPr>
        <w:t xml:space="preserve"> </w:t>
      </w:r>
      <w:r w:rsidRPr="00EF5B97">
        <w:rPr>
          <w:rFonts w:ascii="Times New Roman" w:hAnsi="Times New Roman" w:cs="Times New Roman"/>
          <w:kern w:val="16"/>
        </w:rPr>
        <w:t>English. In all cases, adjectives were selected for which there was a clear French (vis-à-vi</w:t>
      </w:r>
      <w:r w:rsidR="00453BED" w:rsidRPr="00EF5B97">
        <w:rPr>
          <w:rFonts w:ascii="Times New Roman" w:hAnsi="Times New Roman" w:cs="Times New Roman"/>
          <w:kern w:val="16"/>
        </w:rPr>
        <w:t xml:space="preserve">s </w:t>
      </w:r>
      <w:del w:id="981" w:author="Mizener, Brendon J" w:date="2021-10-28T15:07:00Z">
        <w:r w:rsidRPr="00EF5B97" w:rsidDel="0067079E">
          <w:rPr>
            <w:rFonts w:ascii="Times New Roman" w:hAnsi="Times New Roman" w:cs="Times New Roman"/>
            <w:kern w:val="16"/>
          </w:rPr>
          <w:delText xml:space="preserve"> </w:delText>
        </w:r>
      </w:del>
      <w:ins w:id="982" w:author="Mizener, Brendon J" w:date="2021-10-24T09:51:00Z">
        <w:r w:rsidR="009721E1">
          <w:rPr>
            <w:rFonts w:ascii="Times New Roman" w:hAnsi="Times New Roman" w:cs="Times New Roman"/>
            <w:kern w:val="16"/>
          </w:rPr>
          <w:t>E</w:t>
        </w:r>
      </w:ins>
      <w:del w:id="983" w:author="Mizener, Brendon J" w:date="2021-10-24T09:51:00Z">
        <w:r w:rsidRPr="00EF5B97" w:rsidDel="009721E1">
          <w:rPr>
            <w:rFonts w:ascii="Times New Roman" w:hAnsi="Times New Roman" w:cs="Times New Roman"/>
            <w:kern w:val="16"/>
          </w:rPr>
          <w:delText>E</w:delText>
        </w:r>
      </w:del>
      <w:r w:rsidRPr="00EF5B97">
        <w:rPr>
          <w:rFonts w:ascii="Times New Roman" w:hAnsi="Times New Roman" w:cs="Times New Roman"/>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984" w:name="Data_Processing_&amp;_Analysis"/>
      <w:bookmarkEnd w:id="984"/>
      <w:r w:rsidRPr="00EF5B97">
        <w:rPr>
          <w:rFonts w:ascii="Times New Roman" w:hAnsi="Times New Roman" w:cs="Times New Roman"/>
          <w:kern w:val="16"/>
        </w:rPr>
        <w:t>musical experience.</w:t>
      </w:r>
    </w:p>
    <w:p w14:paraId="0926F3AB" w14:textId="252D1781" w:rsidR="00CF7ADD" w:rsidRPr="00EF5B97" w:rsidRDefault="00B44E58" w:rsidP="00EB760E">
      <w:pPr>
        <w:pStyle w:val="BodyText"/>
        <w:tabs>
          <w:tab w:val="left" w:pos="4337"/>
        </w:tabs>
        <w:spacing w:line="480" w:lineRule="auto"/>
        <w:rPr>
          <w:rFonts w:ascii="Times New Roman" w:hAnsi="Times New Roman" w:cs="Times New Roman"/>
          <w:b/>
          <w:i/>
          <w:iCs/>
          <w:kern w:val="16"/>
        </w:rPr>
      </w:pPr>
      <w:r w:rsidRPr="00EF5B97">
        <w:rPr>
          <w:rFonts w:ascii="Times New Roman" w:hAnsi="Times New Roman" w:cs="Times New Roman"/>
          <w:b/>
          <w:i/>
          <w:iCs/>
          <w:kern w:val="16"/>
        </w:rPr>
        <w:t>Data Processing &amp; Analysis</w:t>
      </w:r>
    </w:p>
    <w:p w14:paraId="64A815A2" w14:textId="0A8240CC" w:rsidR="00FE4F9A" w:rsidRPr="00EF5B97" w:rsidRDefault="00B44E58" w:rsidP="00EB760E">
      <w:pPr>
        <w:pStyle w:val="BodyText"/>
        <w:tabs>
          <w:tab w:val="left" w:pos="4337"/>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Experiment 2, and were, therefore, included in all </w:t>
      </w:r>
      <w:del w:id="985" w:author="Mizener, Brendon J" w:date="2021-11-02T13:50:00Z">
        <w:r w:rsidRPr="00EF5B97" w:rsidDel="00F1317A">
          <w:rPr>
            <w:rFonts w:ascii="Times New Roman" w:hAnsi="Times New Roman" w:cs="Times New Roman"/>
            <w:kern w:val="16"/>
          </w:rPr>
          <w:delText xml:space="preserve">of the </w:delText>
        </w:r>
      </w:del>
      <w:r w:rsidRPr="00EF5B97">
        <w:rPr>
          <w:rFonts w:ascii="Times New Roman" w:hAnsi="Times New Roman" w:cs="Times New Roman"/>
          <w:kern w:val="16"/>
        </w:rPr>
        <w:t>analyses for this experiment. To process the data, first, all French survey responses were translated into English. Both sets of responses were then converted into “bricks” of data, with the excerpts on the rows, the adjectives on the columns, 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lastRenderedPageBreak/>
        <w:t>To analyze the similarity structure between participants, we computed a</w:t>
      </w:r>
      <w:r w:rsidR="00CF7ADD" w:rsidRPr="00EF5B97">
        <w:rPr>
          <w:rFonts w:ascii="Times New Roman" w:hAnsi="Times New Roman" w:cs="Times New Roman"/>
          <w:kern w:val="16"/>
        </w:rPr>
        <w:t xml:space="preserve"> </w:t>
      </w:r>
      <w:r w:rsidRPr="00EF5B97">
        <w:rPr>
          <w:rFonts w:ascii="Times New Roman" w:hAnsi="Times New Roman" w:cs="Times New Roman"/>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0B97A444" w14:textId="77777777" w:rsidR="0093239A" w:rsidRDefault="00B44E58" w:rsidP="00EB760E">
      <w:pPr>
        <w:pStyle w:val="BodyText"/>
        <w:spacing w:line="480" w:lineRule="auto"/>
        <w:ind w:firstLine="720"/>
        <w:rPr>
          <w:ins w:id="986" w:author="Hervé" w:date="2021-12-15T19:00:00Z"/>
          <w:rFonts w:ascii="Times New Roman" w:hAnsi="Times New Roman" w:cs="Times New Roman"/>
          <w:kern w:val="16"/>
        </w:rPr>
      </w:pPr>
      <w:r w:rsidRPr="00EF5B97">
        <w:rPr>
          <w:rFonts w:ascii="Times New Roman" w:hAnsi="Times New Roman" w:cs="Times New Roman"/>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pseudo-contingency tables for each nationality. These tables were then transposed to obtain adjectives by excerpts pseudo contingency tables for each 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5B97">
          <w:rPr>
            <w:rFonts w:ascii="Times New Roman" w:hAnsi="Times New Roman" w:cs="Times New Roman"/>
            <w:kern w:val="16"/>
          </w:rPr>
          <w:t>5</w:t>
        </w:r>
      </w:hyperlink>
      <w:r w:rsidRPr="00EF5B97">
        <w:rPr>
          <w:rFonts w:ascii="Times New Roman" w:hAnsi="Times New Roman" w:cs="Times New Roman"/>
          <w:kern w:val="16"/>
        </w:rPr>
        <w:t xml:space="preserve"> sketches the data manipulation process.</w:t>
      </w:r>
      <w:r w:rsidR="00826615" w:rsidRPr="00EF5B97">
        <w:rPr>
          <w:rFonts w:ascii="Times New Roman" w:hAnsi="Times New Roman" w:cs="Times New Roman"/>
          <w:kern w:val="16"/>
        </w:rPr>
        <w:t xml:space="preserve"> </w:t>
      </w:r>
    </w:p>
    <w:p w14:paraId="6FADC155" w14:textId="77777777" w:rsidR="0093239A" w:rsidRDefault="0093239A" w:rsidP="00EB760E">
      <w:pPr>
        <w:pStyle w:val="BodyText"/>
        <w:spacing w:line="480" w:lineRule="auto"/>
        <w:ind w:firstLine="720"/>
        <w:rPr>
          <w:ins w:id="987" w:author="Hervé" w:date="2021-12-15T19:00:00Z"/>
          <w:rFonts w:ascii="Times New Roman" w:hAnsi="Times New Roman" w:cs="Times New Roman"/>
          <w:kern w:val="16"/>
        </w:rPr>
      </w:pPr>
    </w:p>
    <w:p w14:paraId="79E8B2E0" w14:textId="134F9903" w:rsidR="00FE4F9A" w:rsidRPr="00EF5B97" w:rsidRDefault="00826615"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[FIGURE 5 NEAR HERE]</w:t>
      </w:r>
    </w:p>
    <w:p w14:paraId="1A0AF751" w14:textId="77777777" w:rsidR="0093239A" w:rsidRDefault="0093239A" w:rsidP="00EB760E">
      <w:pPr>
        <w:pStyle w:val="Heading1"/>
        <w:spacing w:line="480" w:lineRule="auto"/>
        <w:ind w:left="0"/>
        <w:rPr>
          <w:ins w:id="988" w:author="Hervé" w:date="2021-12-15T19:00:00Z"/>
          <w:rFonts w:ascii="Times New Roman" w:hAnsi="Times New Roman" w:cs="Times New Roman"/>
          <w:kern w:val="16"/>
        </w:rPr>
      </w:pPr>
    </w:p>
    <w:p w14:paraId="6F23228C" w14:textId="2C9CE507"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30B508B" w14:textId="1A4D5E73" w:rsidR="00FE4F9A" w:rsidRPr="00EF5B97" w:rsidRDefault="00B44E58" w:rsidP="00EB760E">
      <w:pPr>
        <w:spacing w:line="480" w:lineRule="auto"/>
        <w:rPr>
          <w:rFonts w:ascii="Times New Roman" w:hAnsi="Times New Roman" w:cs="Times New Roman"/>
          <w:b/>
          <w:i/>
          <w:iCs/>
          <w:kern w:val="16"/>
          <w:sz w:val="24"/>
          <w:szCs w:val="24"/>
        </w:rPr>
      </w:pPr>
      <w:bookmarkStart w:id="989" w:name="Excerpts"/>
      <w:bookmarkEnd w:id="989"/>
      <w:r w:rsidRPr="00EF5B97">
        <w:rPr>
          <w:rFonts w:ascii="Times New Roman" w:hAnsi="Times New Roman" w:cs="Times New Roman"/>
          <w:b/>
          <w:i/>
          <w:iCs/>
          <w:kern w:val="16"/>
          <w:sz w:val="24"/>
          <w:szCs w:val="24"/>
        </w:rPr>
        <w:lastRenderedPageBreak/>
        <w:t>Excerpts</w:t>
      </w:r>
    </w:p>
    <w:p w14:paraId="714A3B5F" w14:textId="60398919"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CA &amp; HCA</w:t>
      </w:r>
    </w:p>
    <w:p w14:paraId="1E2ECFEE" w14:textId="77777777" w:rsidR="0018791F" w:rsidRDefault="00B44E58" w:rsidP="00EB760E">
      <w:pPr>
        <w:pStyle w:val="BodyText"/>
        <w:spacing w:line="480" w:lineRule="auto"/>
        <w:ind w:firstLine="720"/>
        <w:rPr>
          <w:ins w:id="990" w:author="Mizener, Brendon J" w:date="2021-12-15T13:48:00Z"/>
          <w:rFonts w:ascii="Times New Roman" w:hAnsi="Times New Roman" w:cs="Times New Roman"/>
          <w:kern w:val="16"/>
        </w:rPr>
      </w:pPr>
      <w:r w:rsidRPr="00EF5B97">
        <w:rPr>
          <w:rFonts w:ascii="Times New Roman" w:hAnsi="Times New Roman" w:cs="Times New Roman"/>
          <w:kern w:val="16"/>
        </w:rPr>
        <w:t xml:space="preserve">The CA performed on the AS pseudo-contingency table revealed two important dimensions, which together accounted for 73% of the total variance (see Figure </w:t>
      </w:r>
      <w:hyperlink w:anchor="_bookmark5" w:history="1">
        <w:r w:rsidR="00B76309" w:rsidRPr="00EF5B97">
          <w:rPr>
            <w:rFonts w:ascii="Times New Roman" w:hAnsi="Times New Roman" w:cs="Times New Roman"/>
            <w:kern w:val="16"/>
          </w:rPr>
          <w:t>6</w:t>
        </w:r>
      </w:hyperlink>
      <w:r w:rsidRPr="00EF5B97">
        <w:rPr>
          <w:rFonts w:ascii="Times New Roman" w:hAnsi="Times New Roman" w:cs="Times New Roman"/>
          <w:kern w:val="16"/>
        </w:rPr>
        <w:t>).</w:t>
      </w:r>
      <w:r w:rsidR="00B76309" w:rsidRPr="00EF5B97">
        <w:rPr>
          <w:rFonts w:ascii="Times New Roman" w:hAnsi="Times New Roman" w:cs="Times New Roman"/>
          <w:kern w:val="16"/>
        </w:rPr>
        <w:t xml:space="preserve"> </w:t>
      </w:r>
    </w:p>
    <w:p w14:paraId="47D4A9D7" w14:textId="691D255A" w:rsidR="00FE4F9A" w:rsidRPr="00EF5B97" w:rsidRDefault="00B76309">
      <w:pPr>
        <w:pStyle w:val="BodyText"/>
        <w:spacing w:line="480" w:lineRule="auto"/>
        <w:ind w:firstLine="720"/>
        <w:jc w:val="center"/>
        <w:rPr>
          <w:rFonts w:ascii="Times New Roman" w:hAnsi="Times New Roman" w:cs="Times New Roman"/>
          <w:kern w:val="16"/>
        </w:rPr>
        <w:pPrChange w:id="991" w:author="Mizener, Brendon J" w:date="2021-12-15T13:48:00Z">
          <w:pPr>
            <w:pStyle w:val="BodyText"/>
            <w:spacing w:line="480" w:lineRule="auto"/>
            <w:ind w:firstLine="720"/>
          </w:pPr>
        </w:pPrChange>
      </w:pPr>
      <w:r w:rsidRPr="00EF5B97">
        <w:rPr>
          <w:rFonts w:ascii="Times New Roman" w:hAnsi="Times New Roman" w:cs="Times New Roman"/>
          <w:kern w:val="16"/>
        </w:rPr>
        <w:t>[FIGURE 6 NEAR HERE]</w:t>
      </w:r>
    </w:p>
    <w:p w14:paraId="611A02CF" w14:textId="77777777" w:rsidR="00B527FD" w:rsidRDefault="00B44E58" w:rsidP="00EB760E">
      <w:pPr>
        <w:pStyle w:val="BodyText"/>
        <w:spacing w:line="480" w:lineRule="auto"/>
        <w:ind w:firstLine="720"/>
        <w:rPr>
          <w:ins w:id="992" w:author="Hervé" w:date="2021-12-15T19:01:00Z"/>
          <w:rFonts w:ascii="Times New Roman" w:hAnsi="Times New Roman" w:cs="Times New Roman"/>
          <w:kern w:val="16"/>
        </w:rPr>
      </w:pPr>
      <w:r w:rsidRPr="00EF5B97">
        <w:rPr>
          <w:rFonts w:ascii="Times New Roman" w:hAnsi="Times New Roman" w:cs="Times New Roman"/>
          <w:kern w:val="16"/>
        </w:rPr>
        <w:t xml:space="preserve">Figure </w:t>
      </w:r>
      <w:hyperlink w:anchor="_bookmark9" w:history="1">
        <w:r w:rsidRPr="00EF5B97">
          <w:rPr>
            <w:rFonts w:ascii="Times New Roman" w:hAnsi="Times New Roman" w:cs="Times New Roman"/>
            <w:kern w:val="16"/>
          </w:rPr>
          <w:t xml:space="preserve">7 </w:t>
        </w:r>
      </w:hyperlink>
      <w:r w:rsidRPr="00EF5B97">
        <w:rPr>
          <w:rFonts w:ascii="Times New Roman" w:hAnsi="Times New Roman" w:cs="Times New Roman"/>
          <w:kern w:val="16"/>
        </w:rPr>
        <w:t xml:space="preserve">displays the factor scores for the excerpts and the adjectives. </w:t>
      </w:r>
      <w:ins w:id="993" w:author="Hervé" w:date="2021-12-15T19:01:00Z">
        <w:r w:rsidR="00B527FD">
          <w:rPr>
            <w:rFonts w:ascii="Times New Roman" w:hAnsi="Times New Roman" w:cs="Times New Roman"/>
            <w:kern w:val="16"/>
          </w:rPr>
          <w:t>The i</w:t>
        </w:r>
      </w:ins>
      <w:del w:id="994" w:author="Hervé" w:date="2021-12-15T19:01:00Z">
        <w:r w:rsidRPr="00EF5B97" w:rsidDel="00B527FD">
          <w:rPr>
            <w:rFonts w:ascii="Times New Roman" w:hAnsi="Times New Roman" w:cs="Times New Roman"/>
            <w:kern w:val="16"/>
          </w:rPr>
          <w:delText>I</w:delText>
        </w:r>
      </w:del>
      <w:r w:rsidRPr="00EF5B97">
        <w:rPr>
          <w:rFonts w:ascii="Times New Roman" w:hAnsi="Times New Roman" w:cs="Times New Roman"/>
          <w:kern w:val="16"/>
        </w:rPr>
        <w:t xml:space="preserve">nterpretation of these plots is </w:t>
      </w:r>
      <w:proofErr w:type="gramStart"/>
      <w:r w:rsidRPr="00EF5B97">
        <w:rPr>
          <w:rFonts w:ascii="Times New Roman" w:hAnsi="Times New Roman" w:cs="Times New Roman"/>
          <w:kern w:val="16"/>
        </w:rPr>
        <w:t>similar to</w:t>
      </w:r>
      <w:proofErr w:type="gramEnd"/>
      <w:ins w:id="995" w:author="Hervé" w:date="2021-11-09T17:45:00Z">
        <w:r w:rsidR="002A3CB7">
          <w:rPr>
            <w:rFonts w:ascii="Times New Roman" w:hAnsi="Times New Roman" w:cs="Times New Roman"/>
            <w:kern w:val="16"/>
          </w:rPr>
          <w:t xml:space="preserve"> </w:t>
        </w:r>
        <w:r w:rsidR="002A3CB7" w:rsidRPr="00315E4A">
          <w:rPr>
            <w:rFonts w:ascii="Times New Roman" w:hAnsi="Times New Roman" w:cs="Times New Roman"/>
            <w:color w:val="5F497A" w:themeColor="accent4" w:themeShade="BF"/>
            <w:kern w:val="16"/>
            <w:rPrChange w:id="996" w:author="Mizener, Brendon J" w:date="2021-12-09T10:14:00Z">
              <w:rPr>
                <w:rFonts w:ascii="Times New Roman" w:hAnsi="Times New Roman" w:cs="Times New Roman"/>
                <w:kern w:val="16"/>
              </w:rPr>
            </w:rPrChange>
          </w:rPr>
          <w:t>the interpretation of</w:t>
        </w:r>
      </w:ins>
      <w:r w:rsidRPr="00315E4A">
        <w:rPr>
          <w:rFonts w:ascii="Times New Roman" w:hAnsi="Times New Roman" w:cs="Times New Roman"/>
          <w:color w:val="5F497A" w:themeColor="accent4" w:themeShade="BF"/>
          <w:kern w:val="16"/>
          <w:rPrChange w:id="997" w:author="Mizener, Brendon J" w:date="2021-12-09T10:14:00Z">
            <w:rPr>
              <w:rFonts w:ascii="Times New Roman" w:hAnsi="Times New Roman" w:cs="Times New Roman"/>
              <w:kern w:val="16"/>
            </w:rPr>
          </w:rPrChange>
        </w:rPr>
        <w:t xml:space="preserve"> </w:t>
      </w:r>
      <w:r w:rsidRPr="00EF5B97">
        <w:rPr>
          <w:rFonts w:ascii="Times New Roman" w:hAnsi="Times New Roman" w:cs="Times New Roman"/>
          <w:kern w:val="16"/>
        </w:rPr>
        <w:t xml:space="preserve">the factor plots </w:t>
      </w:r>
      <w:ins w:id="998" w:author="Hervé" w:date="2021-11-09T17:45:00Z">
        <w:r w:rsidR="002A3CB7" w:rsidRPr="00315E4A">
          <w:rPr>
            <w:rFonts w:ascii="Times New Roman" w:hAnsi="Times New Roman" w:cs="Times New Roman"/>
            <w:color w:val="5F497A" w:themeColor="accent4" w:themeShade="BF"/>
            <w:kern w:val="16"/>
            <w:rPrChange w:id="999" w:author="Mizener, Brendon J" w:date="2021-12-09T10:14:00Z">
              <w:rPr>
                <w:rFonts w:ascii="Times New Roman" w:hAnsi="Times New Roman" w:cs="Times New Roman"/>
                <w:kern w:val="16"/>
              </w:rPr>
            </w:rPrChange>
          </w:rPr>
          <w:t>for</w:t>
        </w:r>
      </w:ins>
      <w:del w:id="1000" w:author="Hervé" w:date="2021-11-09T17:45:00Z">
        <w:r w:rsidRPr="00315E4A" w:rsidDel="002A3CB7">
          <w:rPr>
            <w:rFonts w:ascii="Times New Roman" w:hAnsi="Times New Roman" w:cs="Times New Roman"/>
            <w:color w:val="5F497A" w:themeColor="accent4" w:themeShade="BF"/>
            <w:kern w:val="16"/>
            <w:rPrChange w:id="1001" w:author="Mizener, Brendon J" w:date="2021-12-09T10:14:00Z">
              <w:rPr>
                <w:rFonts w:ascii="Times New Roman" w:hAnsi="Times New Roman" w:cs="Times New Roman"/>
                <w:kern w:val="16"/>
              </w:rPr>
            </w:rPrChange>
          </w:rPr>
          <w:delText>in</w:delText>
        </w:r>
      </w:del>
      <w:r w:rsidRPr="00315E4A">
        <w:rPr>
          <w:rFonts w:ascii="Times New Roman" w:hAnsi="Times New Roman" w:cs="Times New Roman"/>
          <w:color w:val="5F497A" w:themeColor="accent4" w:themeShade="BF"/>
          <w:kern w:val="16"/>
          <w:rPrChange w:id="1002" w:author="Mizener, Brendon J" w:date="2021-12-09T10:14:00Z">
            <w:rPr>
              <w:rFonts w:ascii="Times New Roman" w:hAnsi="Times New Roman" w:cs="Times New Roman"/>
              <w:kern w:val="16"/>
            </w:rPr>
          </w:rPrChange>
        </w:rPr>
        <w:t xml:space="preserve"> </w:t>
      </w:r>
      <w:r w:rsidRPr="00EF5B97">
        <w:rPr>
          <w:rFonts w:ascii="Times New Roman" w:hAnsi="Times New Roman" w:cs="Times New Roman"/>
          <w:kern w:val="16"/>
        </w:rPr>
        <w:t>Experiment 1. Because this 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5B97">
        <w:rPr>
          <w:rFonts w:ascii="Times New Roman" w:hAnsi="Times New Roman" w:cs="Times New Roman"/>
          <w:kern w:val="16"/>
        </w:rPr>
        <w:t xml:space="preserve"> </w:t>
      </w:r>
      <w:r w:rsidRPr="00EF5B97">
        <w:rPr>
          <w:rFonts w:ascii="Times New Roman" w:hAnsi="Times New Roman" w:cs="Times New Roman"/>
          <w:kern w:val="16"/>
        </w:rPr>
        <w:t>Similarly, Excerpts 27 and 26 are defined almost entirely by valence, with their projections on Dimension 1 accounting for 84% and 86% of their variance, respectively, and Excerpt 2</w:t>
      </w:r>
      <w:r w:rsidR="00CF7ADD" w:rsidRPr="00EF5B97">
        <w:rPr>
          <w:rFonts w:ascii="Times New Roman" w:hAnsi="Times New Roman" w:cs="Times New Roman"/>
          <w:kern w:val="16"/>
        </w:rPr>
        <w:t xml:space="preserve">8 </w:t>
      </w:r>
      <w:r w:rsidRPr="00EF5B97">
        <w:rPr>
          <w:rFonts w:ascii="Times New Roman" w:hAnsi="Times New Roman" w:cs="Times New Roman"/>
          <w:kern w:val="16"/>
        </w:rPr>
        <w:t>could be interpreted as being defined almost entirely by arousal, with its projection on Dimension 2 accounting for 81% of its variance.</w:t>
      </w:r>
      <w:r w:rsidR="00B76309" w:rsidRPr="00EF5B97">
        <w:rPr>
          <w:rFonts w:ascii="Times New Roman" w:hAnsi="Times New Roman" w:cs="Times New Roman"/>
          <w:kern w:val="16"/>
        </w:rPr>
        <w:t xml:space="preserve"> </w:t>
      </w:r>
    </w:p>
    <w:p w14:paraId="09698CE4" w14:textId="3CF36943" w:rsidR="00FE4F9A" w:rsidRPr="00EF5B97" w:rsidRDefault="00B76309">
      <w:pPr>
        <w:pStyle w:val="BodyText"/>
        <w:spacing w:line="480" w:lineRule="auto"/>
        <w:ind w:firstLine="720"/>
        <w:jc w:val="center"/>
        <w:rPr>
          <w:rFonts w:ascii="Times New Roman" w:hAnsi="Times New Roman" w:cs="Times New Roman"/>
          <w:kern w:val="16"/>
        </w:rPr>
        <w:pPrChange w:id="1003" w:author="Hervé" w:date="2021-12-15T19:02:00Z">
          <w:pPr>
            <w:pStyle w:val="BodyText"/>
            <w:spacing w:line="480" w:lineRule="auto"/>
            <w:ind w:firstLine="720"/>
          </w:pPr>
        </w:pPrChange>
      </w:pPr>
      <w:r w:rsidRPr="00EF5B97">
        <w:rPr>
          <w:rFonts w:ascii="Times New Roman" w:hAnsi="Times New Roman" w:cs="Times New Roman"/>
          <w:kern w:val="16"/>
        </w:rPr>
        <w:t>[FIGURE 7 NEAR HERE]</w:t>
      </w:r>
    </w:p>
    <w:p w14:paraId="314EB84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HCAs computed separately on the factor scores for the rows (excerpts) and columns (adjectives;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xml:space="preserve">, with the top right representing negative valence/high </w:t>
      </w:r>
      <w:r w:rsidRPr="00EF5B97">
        <w:rPr>
          <w:rFonts w:ascii="Times New Roman" w:hAnsi="Times New Roman" w:cs="Times New Roman"/>
          <w:kern w:val="16"/>
        </w:rPr>
        <w:lastRenderedPageBreak/>
        <w:t>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0F53F12" w14:textId="0B3413B4" w:rsidR="00FE4F9A" w:rsidRPr="00EF5B97" w:rsidDel="00F1317A" w:rsidRDefault="00B44E58" w:rsidP="00EB760E">
      <w:pPr>
        <w:pStyle w:val="BodyText"/>
        <w:spacing w:line="480" w:lineRule="auto"/>
        <w:ind w:firstLine="720"/>
        <w:rPr>
          <w:del w:id="1004" w:author="Mizener, Brendon J" w:date="2021-11-02T13:54:00Z"/>
          <w:rFonts w:ascii="Times New Roman" w:hAnsi="Times New Roman" w:cs="Times New Roman"/>
          <w:kern w:val="16"/>
        </w:rPr>
      </w:pPr>
      <w:r w:rsidRPr="00EF5B97">
        <w:rPr>
          <w:rFonts w:ascii="Times New Roman" w:hAnsi="Times New Roman" w:cs="Times New Roman"/>
          <w:kern w:val="16"/>
        </w:rPr>
        <w:t xml:space="preserve">Figure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displays the contributions of excerpts and adjectives important for the first two dimensions. For Dimension 1</w:t>
      </w:r>
      <w:ins w:id="1005" w:author="Mizener, Brendon J" w:date="2021-11-02T13:53:00Z">
        <w:r w:rsidR="00F1317A" w:rsidRPr="00315E4A">
          <w:rPr>
            <w:rFonts w:ascii="Times New Roman" w:hAnsi="Times New Roman" w:cs="Times New Roman"/>
            <w:color w:val="5F497A" w:themeColor="accent4" w:themeShade="BF"/>
            <w:kern w:val="16"/>
            <w:rPrChange w:id="1006" w:author="Mizener, Brendon J" w:date="2021-12-09T10:14:00Z">
              <w:rPr>
                <w:rFonts w:ascii="Times New Roman" w:hAnsi="Times New Roman" w:cs="Times New Roman"/>
                <w:kern w:val="16"/>
              </w:rPr>
            </w:rPrChange>
          </w:rPr>
          <w:t xml:space="preserve">, </w:t>
        </w:r>
      </w:ins>
      <w:ins w:id="1007" w:author="Mizener, Brendon J" w:date="2021-11-02T13:54:00Z">
        <w:r w:rsidR="00F1317A" w:rsidRPr="00315E4A">
          <w:rPr>
            <w:rFonts w:ascii="Times New Roman" w:hAnsi="Times New Roman" w:cs="Times New Roman"/>
            <w:color w:val="5F497A" w:themeColor="accent4" w:themeShade="BF"/>
            <w:kern w:val="16"/>
            <w:rPrChange w:id="1008" w:author="Mizener, Brendon J" w:date="2021-12-09T10:14:00Z">
              <w:rPr>
                <w:rFonts w:ascii="Times New Roman" w:hAnsi="Times New Roman" w:cs="Times New Roman"/>
                <w:kern w:val="16"/>
              </w:rPr>
            </w:rPrChange>
          </w:rPr>
          <w:t xml:space="preserve">adjectives that </w:t>
        </w:r>
      </w:ins>
      <w:ins w:id="1009" w:author="Mizener, Brendon J" w:date="2021-11-02T13:55:00Z">
        <w:r w:rsidR="00F1317A" w:rsidRPr="00315E4A">
          <w:rPr>
            <w:rFonts w:ascii="Times New Roman" w:hAnsi="Times New Roman" w:cs="Times New Roman"/>
            <w:color w:val="5F497A" w:themeColor="accent4" w:themeShade="BF"/>
            <w:kern w:val="16"/>
            <w:rPrChange w:id="1010" w:author="Mizener, Brendon J" w:date="2021-12-09T10:14:00Z">
              <w:rPr>
                <w:rFonts w:ascii="Times New Roman" w:hAnsi="Times New Roman" w:cs="Times New Roman"/>
                <w:kern w:val="16"/>
              </w:rPr>
            </w:rPrChange>
          </w:rPr>
          <w:t>describe</w:t>
        </w:r>
      </w:ins>
      <w:ins w:id="1011" w:author="Mizener, Brendon J" w:date="2021-11-02T13:54:00Z">
        <w:r w:rsidR="00F1317A" w:rsidRPr="00315E4A">
          <w:rPr>
            <w:rFonts w:ascii="Times New Roman" w:hAnsi="Times New Roman" w:cs="Times New Roman"/>
            <w:color w:val="5F497A" w:themeColor="accent4" w:themeShade="BF"/>
            <w:kern w:val="16"/>
            <w:rPrChange w:id="1012" w:author="Mizener, Brendon J" w:date="2021-12-09T10:14:00Z">
              <w:rPr>
                <w:rFonts w:ascii="Times New Roman" w:hAnsi="Times New Roman" w:cs="Times New Roman"/>
                <w:kern w:val="16"/>
              </w:rPr>
            </w:rPrChange>
          </w:rPr>
          <w:t xml:space="preserve"> negative valence contribute to the positive side, while those that </w:t>
        </w:r>
      </w:ins>
      <w:ins w:id="1013" w:author="Mizener, Brendon J" w:date="2021-11-02T13:55:00Z">
        <w:r w:rsidR="00F1317A" w:rsidRPr="00315E4A">
          <w:rPr>
            <w:rFonts w:ascii="Times New Roman" w:hAnsi="Times New Roman" w:cs="Times New Roman"/>
            <w:color w:val="5F497A" w:themeColor="accent4" w:themeShade="BF"/>
            <w:kern w:val="16"/>
            <w:rPrChange w:id="1014" w:author="Mizener, Brendon J" w:date="2021-12-09T10:14:00Z">
              <w:rPr>
                <w:rFonts w:ascii="Times New Roman" w:hAnsi="Times New Roman" w:cs="Times New Roman"/>
                <w:kern w:val="16"/>
              </w:rPr>
            </w:rPrChange>
          </w:rPr>
          <w:t xml:space="preserve">describe </w:t>
        </w:r>
      </w:ins>
      <w:ins w:id="1015" w:author="Mizener, Brendon J" w:date="2021-11-02T13:54:00Z">
        <w:r w:rsidR="00F1317A" w:rsidRPr="00315E4A">
          <w:rPr>
            <w:rFonts w:ascii="Times New Roman" w:hAnsi="Times New Roman" w:cs="Times New Roman"/>
            <w:color w:val="5F497A" w:themeColor="accent4" w:themeShade="BF"/>
            <w:kern w:val="16"/>
            <w:rPrChange w:id="1016" w:author="Mizener, Brendon J" w:date="2021-12-09T10:14:00Z">
              <w:rPr>
                <w:rFonts w:ascii="Times New Roman" w:hAnsi="Times New Roman" w:cs="Times New Roman"/>
                <w:kern w:val="16"/>
              </w:rPr>
            </w:rPrChange>
          </w:rPr>
          <w:t>positive valence contribute to the negative side.</w:t>
        </w:r>
      </w:ins>
      <w:del w:id="1017" w:author="Mizener, Brendon J" w:date="2021-11-02T13:54:00Z">
        <w:r w:rsidRPr="00315E4A" w:rsidDel="00F1317A">
          <w:rPr>
            <w:rFonts w:ascii="Times New Roman" w:hAnsi="Times New Roman" w:cs="Times New Roman"/>
            <w:color w:val="5F497A" w:themeColor="accent4" w:themeShade="BF"/>
            <w:kern w:val="16"/>
            <w:rPrChange w:id="1018" w:author="Mizener, Brendon J" w:date="2021-12-09T10:14:00Z">
              <w:rPr>
                <w:rFonts w:ascii="Times New Roman" w:hAnsi="Times New Roman" w:cs="Times New Roman"/>
                <w:kern w:val="16"/>
              </w:rPr>
            </w:rPrChange>
          </w:rPr>
          <w:delText>—in order of magnitude—Excerpts 27, 24, 3, 7, 18, and</w:delText>
        </w:r>
        <w:r w:rsidR="00CF7ADD" w:rsidRPr="00315E4A" w:rsidDel="00F1317A">
          <w:rPr>
            <w:rFonts w:ascii="Times New Roman" w:hAnsi="Times New Roman" w:cs="Times New Roman"/>
            <w:color w:val="5F497A" w:themeColor="accent4" w:themeShade="BF"/>
            <w:kern w:val="16"/>
            <w:rPrChange w:id="1019" w:author="Mizener, Brendon J" w:date="2021-12-09T10:14:00Z">
              <w:rPr>
                <w:rFonts w:ascii="Times New Roman" w:hAnsi="Times New Roman" w:cs="Times New Roman"/>
                <w:kern w:val="16"/>
              </w:rPr>
            </w:rPrChange>
          </w:rPr>
          <w:delText xml:space="preserve"> </w:delText>
        </w:r>
        <w:r w:rsidRPr="00315E4A" w:rsidDel="00F1317A">
          <w:rPr>
            <w:rFonts w:ascii="Times New Roman" w:hAnsi="Times New Roman" w:cs="Times New Roman"/>
            <w:color w:val="5F497A" w:themeColor="accent4" w:themeShade="BF"/>
            <w:kern w:val="16"/>
            <w:rPrChange w:id="1020" w:author="Mizener, Brendon J" w:date="2021-12-09T10:14:00Z">
              <w:rPr>
                <w:rFonts w:ascii="Times New Roman" w:hAnsi="Times New Roman" w:cs="Times New Roman"/>
                <w:kern w:val="16"/>
              </w:rPr>
            </w:rPrChange>
          </w:rPr>
          <w:delText xml:space="preserve">10 contribute to the positive side of the dimension, whereas Excerpts 23, 13, 26, 4, and 19 contribute to the negative side. Adjectives “Sad,” “Dark,” “Melancholy,” “Slow,” </w:delText>
        </w:r>
        <w:r w:rsidR="00CF7ADD" w:rsidRPr="00315E4A" w:rsidDel="00F1317A">
          <w:rPr>
            <w:rFonts w:ascii="Times New Roman" w:hAnsi="Times New Roman" w:cs="Times New Roman"/>
            <w:color w:val="5F497A" w:themeColor="accent4" w:themeShade="BF"/>
            <w:kern w:val="16"/>
            <w:rPrChange w:id="1021" w:author="Mizener, Brendon J" w:date="2021-12-09T10:14:00Z">
              <w:rPr>
                <w:rFonts w:ascii="Times New Roman" w:hAnsi="Times New Roman" w:cs="Times New Roman"/>
                <w:kern w:val="16"/>
              </w:rPr>
            </w:rPrChange>
          </w:rPr>
          <w:delText>“</w:delText>
        </w:r>
        <w:r w:rsidRPr="00315E4A" w:rsidDel="00F1317A">
          <w:rPr>
            <w:rFonts w:ascii="Times New Roman" w:hAnsi="Times New Roman" w:cs="Times New Roman"/>
            <w:color w:val="5F497A" w:themeColor="accent4" w:themeShade="BF"/>
            <w:kern w:val="16"/>
            <w:rPrChange w:id="1022" w:author="Mizener, Brendon J" w:date="2021-12-09T10:14:00Z">
              <w:rPr>
                <w:rFonts w:ascii="Times New Roman" w:hAnsi="Times New Roman" w:cs="Times New Roman"/>
                <w:kern w:val="16"/>
              </w:rPr>
            </w:rPrChange>
          </w:rPr>
          <w:delText>Mysterious,” “Solemn,” and “Disturbing” contribute in the positive direction, whereas “Fast,” “Dancing,” “Happy,” “Colorful,” and “Bright” contribute in the negative direction.</w:delText>
        </w:r>
      </w:del>
      <w:ins w:id="1023" w:author="Mizener, Brendon J" w:date="2021-11-02T13:54:00Z">
        <w:r w:rsidR="00F1317A" w:rsidRPr="00315E4A">
          <w:rPr>
            <w:rFonts w:ascii="Times New Roman" w:hAnsi="Times New Roman" w:cs="Times New Roman"/>
            <w:color w:val="5F497A" w:themeColor="accent4" w:themeShade="BF"/>
            <w:kern w:val="16"/>
            <w:rPrChange w:id="1024" w:author="Mizener, Brendon J" w:date="2021-12-09T10:14:00Z">
              <w:rPr>
                <w:rFonts w:ascii="Times New Roman" w:hAnsi="Times New Roman" w:cs="Times New Roman"/>
                <w:kern w:val="16"/>
              </w:rPr>
            </w:rPrChange>
          </w:rPr>
          <w:t xml:space="preserve"> </w:t>
        </w:r>
      </w:ins>
    </w:p>
    <w:p w14:paraId="13F79F8A" w14:textId="77777777" w:rsidR="000C6670" w:rsidRDefault="00B44E58" w:rsidP="00EB760E">
      <w:pPr>
        <w:pStyle w:val="BodyText"/>
        <w:spacing w:line="480" w:lineRule="auto"/>
        <w:ind w:firstLine="720"/>
        <w:rPr>
          <w:ins w:id="1025" w:author="Hervé" w:date="2021-12-15T19:02:00Z"/>
          <w:rFonts w:ascii="Times New Roman" w:hAnsi="Times New Roman" w:cs="Times New Roman"/>
          <w:kern w:val="16"/>
        </w:rPr>
      </w:pPr>
      <w:r w:rsidRPr="00EF5B97">
        <w:rPr>
          <w:rFonts w:ascii="Times New Roman" w:hAnsi="Times New Roman" w:cs="Times New Roman"/>
          <w:kern w:val="16"/>
        </w:rPr>
        <w:t xml:space="preserve">For Dimension 2, </w:t>
      </w:r>
      <w:ins w:id="1026" w:author="Mizener, Brendon J" w:date="2021-11-02T13:55:00Z">
        <w:r w:rsidR="00F1317A" w:rsidRPr="00315E4A">
          <w:rPr>
            <w:rFonts w:ascii="Times New Roman" w:hAnsi="Times New Roman" w:cs="Times New Roman"/>
            <w:color w:val="5F497A" w:themeColor="accent4" w:themeShade="BF"/>
            <w:kern w:val="16"/>
            <w:rPrChange w:id="1027" w:author="Mizener, Brendon J" w:date="2021-12-09T10:14:00Z">
              <w:rPr>
                <w:rFonts w:ascii="Times New Roman" w:hAnsi="Times New Roman" w:cs="Times New Roman"/>
                <w:kern w:val="16"/>
              </w:rPr>
            </w:rPrChange>
          </w:rPr>
          <w:t xml:space="preserve">adjectives that describe high arousal contribute to the positive side and those that describe low arousal contribute to the negative side. </w:t>
        </w:r>
      </w:ins>
      <w:ins w:id="1028" w:author="Mizener, Brendon J" w:date="2021-11-02T13:56:00Z">
        <w:r w:rsidR="00F1317A" w:rsidRPr="00315E4A">
          <w:rPr>
            <w:rFonts w:ascii="Times New Roman" w:hAnsi="Times New Roman" w:cs="Times New Roman"/>
            <w:color w:val="5F497A" w:themeColor="accent4" w:themeShade="BF"/>
            <w:kern w:val="16"/>
            <w:rPrChange w:id="1029" w:author="Mizener, Brendon J" w:date="2021-12-09T10:14:00Z">
              <w:rPr>
                <w:rFonts w:ascii="Times New Roman" w:hAnsi="Times New Roman" w:cs="Times New Roman"/>
                <w:kern w:val="16"/>
              </w:rPr>
            </w:rPrChange>
          </w:rPr>
          <w:t xml:space="preserve">As in </w:t>
        </w:r>
      </w:ins>
      <w:ins w:id="1030" w:author="Hervé" w:date="2021-11-09T17:58:00Z">
        <w:r w:rsidR="00C1479F" w:rsidRPr="00315E4A">
          <w:rPr>
            <w:rFonts w:ascii="Times New Roman" w:hAnsi="Times New Roman" w:cs="Times New Roman"/>
            <w:color w:val="5F497A" w:themeColor="accent4" w:themeShade="BF"/>
            <w:kern w:val="16"/>
            <w:rPrChange w:id="1031" w:author="Mizener, Brendon J" w:date="2021-12-09T10:14:00Z">
              <w:rPr>
                <w:rFonts w:ascii="Times New Roman" w:hAnsi="Times New Roman" w:cs="Times New Roman"/>
                <w:kern w:val="16"/>
              </w:rPr>
            </w:rPrChange>
          </w:rPr>
          <w:t>E</w:t>
        </w:r>
      </w:ins>
      <w:ins w:id="1032" w:author="Mizener, Brendon J" w:date="2021-11-02T13:56:00Z">
        <w:del w:id="1033" w:author="Hervé" w:date="2021-11-09T17:58:00Z">
          <w:r w:rsidR="00F1317A" w:rsidRPr="00315E4A" w:rsidDel="00C1479F">
            <w:rPr>
              <w:rFonts w:ascii="Times New Roman" w:hAnsi="Times New Roman" w:cs="Times New Roman"/>
              <w:color w:val="5F497A" w:themeColor="accent4" w:themeShade="BF"/>
              <w:kern w:val="16"/>
              <w:rPrChange w:id="1034" w:author="Mizener, Brendon J" w:date="2021-12-09T10:14:00Z">
                <w:rPr>
                  <w:rFonts w:ascii="Times New Roman" w:hAnsi="Times New Roman" w:cs="Times New Roman"/>
                  <w:kern w:val="16"/>
                </w:rPr>
              </w:rPrChange>
            </w:rPr>
            <w:delText>e</w:delText>
          </w:r>
        </w:del>
        <w:r w:rsidR="00F1317A" w:rsidRPr="00315E4A">
          <w:rPr>
            <w:rFonts w:ascii="Times New Roman" w:hAnsi="Times New Roman" w:cs="Times New Roman"/>
            <w:color w:val="5F497A" w:themeColor="accent4" w:themeShade="BF"/>
            <w:kern w:val="16"/>
            <w:rPrChange w:id="1035" w:author="Mizener, Brendon J" w:date="2021-12-09T10:14:00Z">
              <w:rPr>
                <w:rFonts w:ascii="Times New Roman" w:hAnsi="Times New Roman" w:cs="Times New Roman"/>
                <w:kern w:val="16"/>
              </w:rPr>
            </w:rPrChange>
          </w:rPr>
          <w:t>xperiment 1, the excerpts that are characterized by these adjectives contribute similarly to their respective dimensions and directions</w:t>
        </w:r>
        <w:r w:rsidR="00F1317A" w:rsidRPr="008E2EE3">
          <w:rPr>
            <w:rFonts w:ascii="Times New Roman" w:hAnsi="Times New Roman" w:cs="Times New Roman"/>
            <w:color w:val="403152" w:themeColor="accent4" w:themeShade="80"/>
            <w:kern w:val="16"/>
            <w:rPrChange w:id="1036" w:author="Mizener, Brendon J" w:date="2021-12-07T13:59:00Z">
              <w:rPr>
                <w:rFonts w:ascii="Times New Roman" w:hAnsi="Times New Roman" w:cs="Times New Roman"/>
                <w:kern w:val="16"/>
              </w:rPr>
            </w:rPrChange>
          </w:rPr>
          <w:t>.</w:t>
        </w:r>
      </w:ins>
      <w:del w:id="1037" w:author="Mizener, Brendon J" w:date="2021-11-02T13:56:00Z">
        <w:r w:rsidRPr="00EF5B97" w:rsidDel="00F1317A">
          <w:rPr>
            <w:rFonts w:ascii="Times New Roman" w:hAnsi="Times New Roman" w:cs="Times New Roman"/>
            <w:kern w:val="16"/>
          </w:rPr>
          <w:delText>Excerpts 6, 1, 25, 7, and 16 contribute to the positive side of the</w:delText>
        </w:r>
        <w:r w:rsidR="00CF7ADD" w:rsidRPr="00EF5B97" w:rsidDel="00F1317A">
          <w:rPr>
            <w:rFonts w:ascii="Times New Roman" w:hAnsi="Times New Roman" w:cs="Times New Roman"/>
            <w:kern w:val="16"/>
          </w:rPr>
          <w:delText xml:space="preserve"> </w:delText>
        </w:r>
        <w:r w:rsidRPr="00EF5B97" w:rsidDel="00F1317A">
          <w:rPr>
            <w:rFonts w:ascii="Times New Roman" w:hAnsi="Times New Roman" w:cs="Times New Roman"/>
            <w:kern w:val="16"/>
          </w:rPr>
          <w:delText xml:space="preserve">dimension, whereas Excerpts 28, 11, 20, 29, and 10 contribute to the negative side. Adjectives “Aggressive,” “Fast,” “Mysterious,” “Disturbing,” and “Complex” contribute to the positive side of Dimension 2, whereas “Warm,” “Soft,” “Slow,” “Round,” Happy,” </w:delText>
        </w:r>
        <w:bookmarkStart w:id="1038" w:name="Participants"/>
        <w:bookmarkEnd w:id="1038"/>
        <w:r w:rsidRPr="00EF5B97" w:rsidDel="00F1317A">
          <w:rPr>
            <w:rFonts w:ascii="Times New Roman" w:hAnsi="Times New Roman" w:cs="Times New Roman"/>
            <w:kern w:val="16"/>
          </w:rPr>
          <w:delText>“Melancholy,” and “Solemn” contribute to the negative side.</w:delText>
        </w:r>
      </w:del>
      <w:ins w:id="1039" w:author="Mizener, Brendon J" w:date="2021-11-02T13:56:00Z">
        <w:r w:rsidR="00F1317A">
          <w:rPr>
            <w:rFonts w:ascii="Times New Roman" w:hAnsi="Times New Roman" w:cs="Times New Roman"/>
            <w:kern w:val="16"/>
          </w:rPr>
          <w:t xml:space="preserve"> </w:t>
        </w:r>
      </w:ins>
    </w:p>
    <w:p w14:paraId="1C59136B" w14:textId="050DBEF4" w:rsidR="00FE4F9A" w:rsidRPr="00EF5B97" w:rsidRDefault="00B76309">
      <w:pPr>
        <w:pStyle w:val="BodyText"/>
        <w:spacing w:line="480" w:lineRule="auto"/>
        <w:ind w:firstLine="720"/>
        <w:jc w:val="center"/>
        <w:rPr>
          <w:rFonts w:ascii="Times New Roman" w:hAnsi="Times New Roman" w:cs="Times New Roman"/>
          <w:kern w:val="16"/>
        </w:rPr>
        <w:pPrChange w:id="1040" w:author="Hervé" w:date="2021-12-15T19:02:00Z">
          <w:pPr>
            <w:pStyle w:val="BodyText"/>
            <w:spacing w:line="480" w:lineRule="auto"/>
            <w:ind w:firstLine="720"/>
          </w:pPr>
        </w:pPrChange>
      </w:pPr>
      <w:r w:rsidRPr="00EF5B97">
        <w:rPr>
          <w:rFonts w:ascii="Times New Roman" w:hAnsi="Times New Roman" w:cs="Times New Roman"/>
          <w:kern w:val="16"/>
        </w:rPr>
        <w:t>[FIGURE 8 NEAR HERE]</w:t>
      </w:r>
    </w:p>
    <w:p w14:paraId="204AA8BE" w14:textId="2512E074" w:rsidR="00FE4F9A" w:rsidRPr="00EF5B97" w:rsidRDefault="00B44E58" w:rsidP="00EB760E">
      <w:pPr>
        <w:pStyle w:val="Heading1"/>
        <w:spacing w:line="480" w:lineRule="auto"/>
        <w:ind w:left="0"/>
        <w:rPr>
          <w:rFonts w:ascii="Times New Roman" w:hAnsi="Times New Roman" w:cs="Times New Roman"/>
          <w:i/>
          <w:iCs/>
          <w:kern w:val="16"/>
        </w:rPr>
      </w:pPr>
      <w:r w:rsidRPr="00EF5B97">
        <w:rPr>
          <w:rFonts w:ascii="Times New Roman" w:hAnsi="Times New Roman" w:cs="Times New Roman"/>
          <w:i/>
          <w:iCs/>
          <w:kern w:val="16"/>
        </w:rPr>
        <w:t>Participants</w:t>
      </w:r>
    </w:p>
    <w:p w14:paraId="6B3C4AE1" w14:textId="5E0947C3"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MDS</w:t>
      </w:r>
    </w:p>
    <w:p w14:paraId="622BC4E8" w14:textId="77777777" w:rsidR="000F41D6" w:rsidRDefault="00B44E58" w:rsidP="00EB760E">
      <w:pPr>
        <w:pStyle w:val="BodyText"/>
        <w:spacing w:line="480" w:lineRule="auto"/>
        <w:ind w:firstLine="720"/>
        <w:rPr>
          <w:ins w:id="1041" w:author="Hervé" w:date="2021-12-15T19:03:00Z"/>
          <w:rFonts w:ascii="Times New Roman" w:hAnsi="Times New Roman" w:cs="Times New Roman"/>
          <w:kern w:val="16"/>
        </w:rPr>
      </w:pPr>
      <w:r w:rsidRPr="00EF5B97">
        <w:rPr>
          <w:rFonts w:ascii="Times New Roman" w:hAnsi="Times New Roman" w:cs="Times New Roman"/>
          <w:kern w:val="16"/>
        </w:rPr>
        <w:t xml:space="preserve">Figure </w:t>
      </w:r>
      <w:hyperlink w:anchor="_bookmark11" w:history="1">
        <w:r w:rsidRPr="00EF5B97">
          <w:rPr>
            <w:rFonts w:ascii="Times New Roman" w:hAnsi="Times New Roman" w:cs="Times New Roman"/>
            <w:kern w:val="16"/>
          </w:rPr>
          <w:t xml:space="preserve">9 </w:t>
        </w:r>
      </w:hyperlink>
      <w:r w:rsidRPr="00EF5B97">
        <w:rPr>
          <w:rFonts w:ascii="Times New Roman" w:hAnsi="Times New Roman" w:cs="Times New Roman"/>
          <w:kern w:val="16"/>
        </w:rPr>
        <w:t>displays the factor scores obtained from the MDS performed on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co-occurrence matrix for the AS, along with group means and bootstrap-derived confidence intervals. The separation between the confidence intervals indicates significant differences between French and American participants</w:t>
      </w:r>
      <w:ins w:id="1042" w:author="Hervé" w:date="2021-12-15T19:03:00Z">
        <w:r w:rsidR="000F41D6">
          <w:rPr>
            <w:rFonts w:ascii="Times New Roman" w:hAnsi="Times New Roman" w:cs="Times New Roman"/>
            <w:kern w:val="16"/>
          </w:rPr>
          <w:t xml:space="preserve"> (</w:t>
        </w:r>
      </w:ins>
      <w:del w:id="1043" w:author="Hervé" w:date="2021-12-15T19:03:00Z">
        <w:r w:rsidRPr="00EF5B97" w:rsidDel="000F41D6">
          <w:rPr>
            <w:rFonts w:ascii="Times New Roman" w:hAnsi="Times New Roman" w:cs="Times New Roman"/>
            <w:kern w:val="16"/>
          </w:rPr>
          <w:delText xml:space="preserve">, </w:delText>
        </w:r>
      </w:del>
      <w:r w:rsidRPr="00EF5B97">
        <w:rPr>
          <w:rFonts w:ascii="Times New Roman" w:hAnsi="Times New Roman" w:cs="Times New Roman"/>
          <w:i/>
          <w:kern w:val="16"/>
        </w:rPr>
        <w:t xml:space="preserve">p </w:t>
      </w:r>
      <w:r w:rsidRPr="00EF5B97">
        <w:rPr>
          <w:rFonts w:ascii="Times New Roman" w:hAnsi="Times New Roman" w:cs="Times New Roman"/>
          <w:kern w:val="16"/>
        </w:rPr>
        <w:t>&lt; .</w:t>
      </w:r>
      <w:ins w:id="1044" w:author="Mizener, Brendon J" w:date="2021-11-10T11:07:00Z">
        <w:r w:rsidR="00C25EBC">
          <w:rPr>
            <w:rFonts w:ascii="Times New Roman" w:hAnsi="Times New Roman" w:cs="Times New Roman"/>
            <w:kern w:val="16"/>
          </w:rPr>
          <w:t>0</w:t>
        </w:r>
      </w:ins>
      <w:r w:rsidRPr="00EF5B97">
        <w:rPr>
          <w:rFonts w:ascii="Times New Roman" w:hAnsi="Times New Roman" w:cs="Times New Roman"/>
          <w:kern w:val="16"/>
        </w:rPr>
        <w:t>01</w:t>
      </w:r>
      <w:ins w:id="1045" w:author="Hervé" w:date="2021-12-15T19:03:00Z">
        <w:r w:rsidR="000F41D6">
          <w:rPr>
            <w:rFonts w:ascii="Times New Roman" w:hAnsi="Times New Roman" w:cs="Times New Roman"/>
            <w:kern w:val="16"/>
          </w:rPr>
          <w:t>)</w:t>
        </w:r>
      </w:ins>
      <w:r w:rsidRPr="008E2EE3">
        <w:rPr>
          <w:rFonts w:ascii="Times New Roman" w:hAnsi="Times New Roman" w:cs="Times New Roman"/>
          <w:color w:val="403152" w:themeColor="accent4" w:themeShade="80"/>
          <w:kern w:val="16"/>
          <w:rPrChange w:id="1046" w:author="Mizener, Brendon J" w:date="2021-12-07T13:59:00Z">
            <w:rPr>
              <w:rFonts w:ascii="Times New Roman" w:hAnsi="Times New Roman" w:cs="Times New Roman"/>
              <w:kern w:val="16"/>
            </w:rPr>
          </w:rPrChange>
        </w:rPr>
        <w:t xml:space="preserve">. </w:t>
      </w:r>
      <w:ins w:id="1047" w:author="Mizener, Brendon J" w:date="2021-10-29T10:33:00Z">
        <w:r w:rsidR="003D1A23" w:rsidRPr="00315E4A">
          <w:rPr>
            <w:rFonts w:ascii="Times New Roman" w:hAnsi="Times New Roman" w:cs="Times New Roman"/>
            <w:color w:val="5F497A" w:themeColor="accent4" w:themeShade="BF"/>
            <w:kern w:val="16"/>
            <w:rPrChange w:id="1048" w:author="Mizener, Brendon J" w:date="2021-12-09T10:14:00Z">
              <w:rPr>
                <w:rFonts w:ascii="Times New Roman" w:hAnsi="Times New Roman" w:cs="Times New Roman"/>
                <w:kern w:val="16"/>
              </w:rPr>
            </w:rPrChange>
          </w:rPr>
          <w:t xml:space="preserve">Group </w:t>
        </w:r>
      </w:ins>
      <w:ins w:id="1049" w:author="Mizener, Brendon J" w:date="2021-10-29T10:31:00Z">
        <w:r w:rsidR="003D1A23" w:rsidRPr="00315E4A">
          <w:rPr>
            <w:rFonts w:ascii="Times New Roman" w:hAnsi="Times New Roman" w:cs="Times New Roman"/>
            <w:color w:val="5F497A" w:themeColor="accent4" w:themeShade="BF"/>
            <w:kern w:val="16"/>
            <w:rPrChange w:id="1050" w:author="Mizener, Brendon J" w:date="2021-12-09T10:14:00Z">
              <w:rPr>
                <w:rFonts w:ascii="Times New Roman" w:hAnsi="Times New Roman" w:cs="Times New Roman"/>
                <w:kern w:val="16"/>
              </w:rPr>
            </w:rPrChange>
          </w:rPr>
          <w:t xml:space="preserve">differences </w:t>
        </w:r>
      </w:ins>
      <w:ins w:id="1051" w:author="Mizener, Brendon J" w:date="2021-10-29T10:33:00Z">
        <w:r w:rsidR="003D1A23" w:rsidRPr="00315E4A">
          <w:rPr>
            <w:rFonts w:ascii="Times New Roman" w:hAnsi="Times New Roman" w:cs="Times New Roman"/>
            <w:color w:val="5F497A" w:themeColor="accent4" w:themeShade="BF"/>
            <w:kern w:val="16"/>
            <w:rPrChange w:id="1052" w:author="Mizener, Brendon J" w:date="2021-12-09T10:14:00Z">
              <w:rPr>
                <w:rFonts w:ascii="Times New Roman" w:hAnsi="Times New Roman" w:cs="Times New Roman"/>
                <w:kern w:val="16"/>
              </w:rPr>
            </w:rPrChange>
          </w:rPr>
          <w:t>between French (</w:t>
        </w:r>
        <w:r w:rsidR="003D1A23" w:rsidRPr="00315E4A">
          <w:rPr>
            <w:rFonts w:ascii="Times New Roman" w:hAnsi="Times New Roman" w:cs="Times New Roman"/>
            <w:i/>
            <w:iCs/>
            <w:color w:val="5F497A" w:themeColor="accent4" w:themeShade="BF"/>
            <w:kern w:val="16"/>
            <w:rPrChange w:id="1053" w:author="Mizener, Brendon J" w:date="2021-12-09T10:14:00Z">
              <w:rPr>
                <w:rFonts w:ascii="Times New Roman" w:hAnsi="Times New Roman" w:cs="Times New Roman"/>
                <w:kern w:val="16"/>
              </w:rPr>
            </w:rPrChange>
          </w:rPr>
          <w:t>M</w:t>
        </w:r>
        <w:r w:rsidR="003D1A23" w:rsidRPr="00315E4A">
          <w:rPr>
            <w:rFonts w:ascii="Times New Roman" w:hAnsi="Times New Roman" w:cs="Times New Roman"/>
            <w:color w:val="5F497A" w:themeColor="accent4" w:themeShade="BF"/>
            <w:kern w:val="16"/>
            <w:rPrChange w:id="1054" w:author="Mizener, Brendon J" w:date="2021-12-09T10:14:00Z">
              <w:rPr>
                <w:rFonts w:ascii="Times New Roman" w:hAnsi="Times New Roman" w:cs="Times New Roman"/>
                <w:kern w:val="16"/>
              </w:rPr>
            </w:rPrChange>
          </w:rPr>
          <w:t xml:space="preserve"> = 0.04, </w:t>
        </w:r>
        <w:r w:rsidR="003D1A23" w:rsidRPr="00315E4A">
          <w:rPr>
            <w:rFonts w:ascii="Times New Roman" w:hAnsi="Times New Roman" w:cs="Times New Roman"/>
            <w:i/>
            <w:iCs/>
            <w:color w:val="5F497A" w:themeColor="accent4" w:themeShade="BF"/>
            <w:kern w:val="16"/>
            <w:rPrChange w:id="1055" w:author="Mizener, Brendon J" w:date="2021-12-09T10:14:00Z">
              <w:rPr>
                <w:rFonts w:ascii="Times New Roman" w:hAnsi="Times New Roman" w:cs="Times New Roman"/>
                <w:kern w:val="16"/>
              </w:rPr>
            </w:rPrChange>
          </w:rPr>
          <w:t>SD</w:t>
        </w:r>
        <w:r w:rsidR="003D1A23" w:rsidRPr="00315E4A">
          <w:rPr>
            <w:rFonts w:ascii="Times New Roman" w:hAnsi="Times New Roman" w:cs="Times New Roman"/>
            <w:color w:val="5F497A" w:themeColor="accent4" w:themeShade="BF"/>
            <w:kern w:val="16"/>
            <w:rPrChange w:id="1056" w:author="Mizener, Brendon J" w:date="2021-12-09T10:14:00Z">
              <w:rPr>
                <w:rFonts w:ascii="Times New Roman" w:hAnsi="Times New Roman" w:cs="Times New Roman"/>
                <w:kern w:val="16"/>
              </w:rPr>
            </w:rPrChange>
          </w:rPr>
          <w:t xml:space="preserve"> = 0.04) and American (</w:t>
        </w:r>
        <w:r w:rsidR="003D1A23" w:rsidRPr="00315E4A">
          <w:rPr>
            <w:rFonts w:ascii="Times New Roman" w:hAnsi="Times New Roman" w:cs="Times New Roman"/>
            <w:i/>
            <w:iCs/>
            <w:color w:val="5F497A" w:themeColor="accent4" w:themeShade="BF"/>
            <w:kern w:val="16"/>
            <w:rPrChange w:id="1057" w:author="Mizener, Brendon J" w:date="2021-12-09T10:14:00Z">
              <w:rPr>
                <w:rFonts w:ascii="Times New Roman" w:hAnsi="Times New Roman" w:cs="Times New Roman"/>
                <w:kern w:val="16"/>
              </w:rPr>
            </w:rPrChange>
          </w:rPr>
          <w:t>M</w:t>
        </w:r>
        <w:r w:rsidR="003D1A23" w:rsidRPr="00315E4A">
          <w:rPr>
            <w:rFonts w:ascii="Times New Roman" w:hAnsi="Times New Roman" w:cs="Times New Roman"/>
            <w:color w:val="5F497A" w:themeColor="accent4" w:themeShade="BF"/>
            <w:kern w:val="16"/>
            <w:rPrChange w:id="1058" w:author="Mizener, Brendon J" w:date="2021-12-09T10:14:00Z">
              <w:rPr>
                <w:rFonts w:ascii="Times New Roman" w:hAnsi="Times New Roman" w:cs="Times New Roman"/>
                <w:kern w:val="16"/>
              </w:rPr>
            </w:rPrChange>
          </w:rPr>
          <w:t xml:space="preserve"> = </w:t>
        </w:r>
      </w:ins>
      <w:ins w:id="1059" w:author="Hervé" w:date="2021-11-09T17:59:00Z">
        <w:r w:rsidR="001A37F0" w:rsidRPr="00315E4A">
          <w:rPr>
            <w:rFonts w:ascii="Times New Roman" w:hAnsi="Times New Roman" w:cs="Times New Roman"/>
            <w:color w:val="5F497A" w:themeColor="accent4" w:themeShade="BF"/>
            <w:kern w:val="16"/>
            <w:rPrChange w:id="1060" w:author="Mizener, Brendon J" w:date="2021-12-09T10:14:00Z">
              <w:rPr>
                <w:rFonts w:ascii="Times New Roman" w:hAnsi="Times New Roman" w:cs="Times New Roman"/>
                <w:kern w:val="16"/>
              </w:rPr>
            </w:rPrChange>
          </w:rPr>
          <w:t>–</w:t>
        </w:r>
      </w:ins>
      <w:ins w:id="1061" w:author="Mizener, Brendon J" w:date="2021-10-29T10:33:00Z">
        <w:del w:id="1062" w:author="Hervé" w:date="2021-11-09T17:59:00Z">
          <w:r w:rsidR="003D1A23" w:rsidRPr="00315E4A" w:rsidDel="001A37F0">
            <w:rPr>
              <w:rFonts w:ascii="Times New Roman" w:hAnsi="Times New Roman" w:cs="Times New Roman"/>
              <w:color w:val="5F497A" w:themeColor="accent4" w:themeShade="BF"/>
              <w:kern w:val="16"/>
              <w:rPrChange w:id="1063" w:author="Mizener, Brendon J" w:date="2021-12-09T10:14:00Z">
                <w:rPr>
                  <w:rFonts w:ascii="Times New Roman" w:hAnsi="Times New Roman" w:cs="Times New Roman"/>
                  <w:kern w:val="16"/>
                </w:rPr>
              </w:rPrChange>
            </w:rPr>
            <w:delText>-0</w:delText>
          </w:r>
        </w:del>
      </w:ins>
      <w:ins w:id="1064" w:author="Mizener, Brendon J" w:date="2021-10-29T10:34:00Z">
        <w:r w:rsidR="003D1A23" w:rsidRPr="00315E4A">
          <w:rPr>
            <w:rFonts w:ascii="Times New Roman" w:hAnsi="Times New Roman" w:cs="Times New Roman"/>
            <w:color w:val="5F497A" w:themeColor="accent4" w:themeShade="BF"/>
            <w:kern w:val="16"/>
            <w:rPrChange w:id="1065" w:author="Mizener, Brendon J" w:date="2021-12-09T10:14:00Z">
              <w:rPr>
                <w:rFonts w:ascii="Times New Roman" w:hAnsi="Times New Roman" w:cs="Times New Roman"/>
                <w:kern w:val="16"/>
              </w:rPr>
            </w:rPrChange>
          </w:rPr>
          <w:t xml:space="preserve">.03, </w:t>
        </w:r>
        <w:r w:rsidR="003D1A23" w:rsidRPr="00315E4A">
          <w:rPr>
            <w:rFonts w:ascii="Times New Roman" w:hAnsi="Times New Roman" w:cs="Times New Roman"/>
            <w:i/>
            <w:iCs/>
            <w:color w:val="5F497A" w:themeColor="accent4" w:themeShade="BF"/>
            <w:kern w:val="16"/>
            <w:rPrChange w:id="1066" w:author="Mizener, Brendon J" w:date="2021-12-09T10:14:00Z">
              <w:rPr>
                <w:rFonts w:ascii="Times New Roman" w:hAnsi="Times New Roman" w:cs="Times New Roman"/>
                <w:kern w:val="16"/>
              </w:rPr>
            </w:rPrChange>
          </w:rPr>
          <w:t>SD</w:t>
        </w:r>
        <w:r w:rsidR="003D1A23" w:rsidRPr="00315E4A">
          <w:rPr>
            <w:rFonts w:ascii="Times New Roman" w:hAnsi="Times New Roman" w:cs="Times New Roman"/>
            <w:color w:val="5F497A" w:themeColor="accent4" w:themeShade="BF"/>
            <w:kern w:val="16"/>
            <w:rPrChange w:id="1067" w:author="Mizener, Brendon J" w:date="2021-12-09T10:14:00Z">
              <w:rPr>
                <w:rFonts w:ascii="Times New Roman" w:hAnsi="Times New Roman" w:cs="Times New Roman"/>
                <w:kern w:val="16"/>
              </w:rPr>
            </w:rPrChange>
          </w:rPr>
          <w:t xml:space="preserve"> = 0.08) participants </w:t>
        </w:r>
      </w:ins>
      <w:ins w:id="1068" w:author="Mizener, Brendon J" w:date="2021-10-29T10:31:00Z">
        <w:r w:rsidR="003D1A23" w:rsidRPr="00315E4A">
          <w:rPr>
            <w:rFonts w:ascii="Times New Roman" w:hAnsi="Times New Roman" w:cs="Times New Roman"/>
            <w:color w:val="5F497A" w:themeColor="accent4" w:themeShade="BF"/>
            <w:kern w:val="16"/>
            <w:rPrChange w:id="1069" w:author="Mizener, Brendon J" w:date="2021-12-09T10:14:00Z">
              <w:rPr>
                <w:rFonts w:ascii="Times New Roman" w:hAnsi="Times New Roman" w:cs="Times New Roman"/>
                <w:kern w:val="16"/>
              </w:rPr>
            </w:rPrChange>
          </w:rPr>
          <w:t xml:space="preserve">are confirmed by </w:t>
        </w:r>
      </w:ins>
      <w:ins w:id="1070" w:author="Mizener, Brendon J" w:date="2021-10-29T10:32:00Z">
        <w:r w:rsidR="003D1A23" w:rsidRPr="00315E4A">
          <w:rPr>
            <w:rFonts w:ascii="Times New Roman" w:hAnsi="Times New Roman" w:cs="Times New Roman"/>
            <w:color w:val="5F497A" w:themeColor="accent4" w:themeShade="BF"/>
            <w:kern w:val="16"/>
            <w:rPrChange w:id="1071" w:author="Mizener, Brendon J" w:date="2021-12-09T10:14:00Z">
              <w:rPr>
                <w:rFonts w:ascii="Times New Roman" w:hAnsi="Times New Roman" w:cs="Times New Roman"/>
                <w:kern w:val="16"/>
              </w:rPr>
            </w:rPrChange>
          </w:rPr>
          <w:t xml:space="preserve">the results of a </w:t>
        </w:r>
        <w:r w:rsidR="003D1A23" w:rsidRPr="00315E4A">
          <w:rPr>
            <w:rFonts w:ascii="Times New Roman" w:hAnsi="Times New Roman" w:cs="Times New Roman"/>
            <w:i/>
            <w:iCs/>
            <w:color w:val="5F497A" w:themeColor="accent4" w:themeShade="BF"/>
            <w:kern w:val="16"/>
            <w:rPrChange w:id="1072" w:author="Mizener, Brendon J" w:date="2021-12-09T10:14:00Z">
              <w:rPr>
                <w:rFonts w:ascii="Times New Roman" w:hAnsi="Times New Roman" w:cs="Times New Roman"/>
                <w:kern w:val="16"/>
              </w:rPr>
            </w:rPrChange>
          </w:rPr>
          <w:t>t</w:t>
        </w:r>
        <w:r w:rsidR="003D1A23" w:rsidRPr="00315E4A">
          <w:rPr>
            <w:rFonts w:ascii="Times New Roman" w:hAnsi="Times New Roman" w:cs="Times New Roman"/>
            <w:color w:val="5F497A" w:themeColor="accent4" w:themeShade="BF"/>
            <w:kern w:val="16"/>
            <w:rPrChange w:id="1073" w:author="Mizener, Brendon J" w:date="2021-12-09T10:14:00Z">
              <w:rPr>
                <w:rFonts w:ascii="Times New Roman" w:hAnsi="Times New Roman" w:cs="Times New Roman"/>
                <w:kern w:val="16"/>
              </w:rPr>
            </w:rPrChange>
          </w:rPr>
          <w:t xml:space="preserve">-test on the factor scores on the first dimension, </w:t>
        </w:r>
      </w:ins>
      <w:proofErr w:type="gramStart"/>
      <w:ins w:id="1074" w:author="Mizener, Brendon J" w:date="2021-10-29T10:35:00Z">
        <w:r w:rsidR="003D1A23" w:rsidRPr="00315E4A">
          <w:rPr>
            <w:rFonts w:ascii="Times New Roman" w:hAnsi="Times New Roman" w:cs="Times New Roman"/>
            <w:i/>
            <w:iCs/>
            <w:color w:val="5F497A" w:themeColor="accent4" w:themeShade="BF"/>
            <w:kern w:val="16"/>
            <w:rPrChange w:id="1075" w:author="Mizener, Brendon J" w:date="2021-12-09T10:14:00Z">
              <w:rPr>
                <w:rFonts w:ascii="Times New Roman" w:hAnsi="Times New Roman" w:cs="Times New Roman"/>
                <w:kern w:val="16"/>
              </w:rPr>
            </w:rPrChange>
          </w:rPr>
          <w:t>t</w:t>
        </w:r>
        <w:r w:rsidR="003D1A23" w:rsidRPr="00315E4A">
          <w:rPr>
            <w:rFonts w:ascii="Times New Roman" w:hAnsi="Times New Roman" w:cs="Times New Roman"/>
            <w:color w:val="5F497A" w:themeColor="accent4" w:themeShade="BF"/>
            <w:kern w:val="16"/>
            <w:rPrChange w:id="1076" w:author="Mizener, Brendon J" w:date="2021-12-09T10:14:00Z">
              <w:rPr>
                <w:rFonts w:ascii="Times New Roman" w:hAnsi="Times New Roman" w:cs="Times New Roman"/>
                <w:kern w:val="16"/>
              </w:rPr>
            </w:rPrChange>
          </w:rPr>
          <w:t>(</w:t>
        </w:r>
        <w:proofErr w:type="gramEnd"/>
        <w:r w:rsidR="003D1A23" w:rsidRPr="00315E4A">
          <w:rPr>
            <w:rFonts w:ascii="Times New Roman" w:hAnsi="Times New Roman" w:cs="Times New Roman"/>
            <w:color w:val="5F497A" w:themeColor="accent4" w:themeShade="BF"/>
            <w:kern w:val="16"/>
            <w:rPrChange w:id="1077" w:author="Mizener, Brendon J" w:date="2021-12-09T10:14:00Z">
              <w:rPr>
                <w:rFonts w:ascii="Times New Roman" w:hAnsi="Times New Roman" w:cs="Times New Roman"/>
                <w:kern w:val="16"/>
              </w:rPr>
            </w:rPrChange>
          </w:rPr>
          <w:t xml:space="preserve">268.89) = 9.63, </w:t>
        </w:r>
        <w:r w:rsidR="003D1A23" w:rsidRPr="00315E4A">
          <w:rPr>
            <w:rFonts w:ascii="Times New Roman" w:hAnsi="Times New Roman" w:cs="Times New Roman"/>
            <w:i/>
            <w:iCs/>
            <w:color w:val="5F497A" w:themeColor="accent4" w:themeShade="BF"/>
            <w:kern w:val="16"/>
            <w:rPrChange w:id="1078" w:author="Mizener, Brendon J" w:date="2021-12-09T10:14:00Z">
              <w:rPr>
                <w:rFonts w:ascii="Times New Roman" w:hAnsi="Times New Roman" w:cs="Times New Roman"/>
                <w:kern w:val="16"/>
              </w:rPr>
            </w:rPrChange>
          </w:rPr>
          <w:t>p</w:t>
        </w:r>
        <w:r w:rsidR="003D1A23" w:rsidRPr="00315E4A">
          <w:rPr>
            <w:rFonts w:ascii="Times New Roman" w:hAnsi="Times New Roman" w:cs="Times New Roman"/>
            <w:color w:val="5F497A" w:themeColor="accent4" w:themeShade="BF"/>
            <w:kern w:val="16"/>
            <w:rPrChange w:id="1079" w:author="Mizener, Brendon J" w:date="2021-12-09T10:14:00Z">
              <w:rPr>
                <w:rFonts w:ascii="Times New Roman" w:hAnsi="Times New Roman" w:cs="Times New Roman"/>
                <w:kern w:val="16"/>
              </w:rPr>
            </w:rPrChange>
          </w:rPr>
          <w:t xml:space="preserve"> &lt; .001</w:t>
        </w:r>
        <w:r w:rsidR="003D1A23" w:rsidRPr="008E2EE3">
          <w:rPr>
            <w:rFonts w:ascii="Times New Roman" w:hAnsi="Times New Roman" w:cs="Times New Roman"/>
            <w:color w:val="403152" w:themeColor="accent4" w:themeShade="80"/>
            <w:kern w:val="16"/>
            <w:rPrChange w:id="1080" w:author="Mizener, Brendon J" w:date="2021-12-07T13:59:00Z">
              <w:rPr>
                <w:rFonts w:ascii="Times New Roman" w:hAnsi="Times New Roman" w:cs="Times New Roman"/>
                <w:kern w:val="16"/>
              </w:rPr>
            </w:rPrChange>
          </w:rPr>
          <w:t>.</w:t>
        </w:r>
      </w:ins>
      <w:ins w:id="1081" w:author="Mizener, Brendon J" w:date="2021-10-29T10:32:00Z">
        <w:r w:rsidR="003D1A23" w:rsidRPr="008E2EE3">
          <w:rPr>
            <w:rFonts w:ascii="Times New Roman" w:hAnsi="Times New Roman" w:cs="Times New Roman"/>
            <w:color w:val="403152" w:themeColor="accent4" w:themeShade="80"/>
            <w:kern w:val="16"/>
            <w:rPrChange w:id="1082" w:author="Mizener, Brendon J" w:date="2021-12-07T13:59:00Z">
              <w:rPr>
                <w:rFonts w:ascii="Times New Roman" w:hAnsi="Times New Roman" w:cs="Times New Roman"/>
                <w:kern w:val="16"/>
              </w:rPr>
            </w:rPrChange>
          </w:rPr>
          <w:t xml:space="preserve"> </w:t>
        </w:r>
      </w:ins>
      <w:r w:rsidRPr="00EF5B97">
        <w:rPr>
          <w:rFonts w:ascii="Times New Roman" w:hAnsi="Times New Roman" w:cs="Times New Roman"/>
          <w:kern w:val="16"/>
        </w:rPr>
        <w:t>Additional analyses using gender identity and level of music training as factors did not reveal any significant difference.</w:t>
      </w:r>
      <w:r w:rsidR="00B76309" w:rsidRPr="00EF5B97">
        <w:rPr>
          <w:rFonts w:ascii="Times New Roman" w:hAnsi="Times New Roman" w:cs="Times New Roman"/>
          <w:kern w:val="16"/>
        </w:rPr>
        <w:t xml:space="preserve"> </w:t>
      </w:r>
    </w:p>
    <w:p w14:paraId="507B2827" w14:textId="4AA9764A" w:rsidR="00FE4F9A" w:rsidRDefault="00B76309">
      <w:pPr>
        <w:pStyle w:val="BodyText"/>
        <w:spacing w:line="480" w:lineRule="auto"/>
        <w:ind w:firstLine="720"/>
        <w:jc w:val="center"/>
        <w:rPr>
          <w:ins w:id="1083" w:author="Mizener, Brendon J" w:date="2021-11-02T15:14:00Z"/>
          <w:rFonts w:ascii="Times New Roman" w:hAnsi="Times New Roman" w:cs="Times New Roman"/>
          <w:kern w:val="16"/>
        </w:rPr>
        <w:pPrChange w:id="1084" w:author="Hervé" w:date="2021-12-15T19:03:00Z">
          <w:pPr>
            <w:pStyle w:val="BodyText"/>
            <w:spacing w:line="480" w:lineRule="auto"/>
            <w:ind w:firstLine="720"/>
          </w:pPr>
        </w:pPrChange>
      </w:pPr>
      <w:r w:rsidRPr="00EF5B97">
        <w:rPr>
          <w:rFonts w:ascii="Times New Roman" w:hAnsi="Times New Roman" w:cs="Times New Roman"/>
          <w:kern w:val="16"/>
        </w:rPr>
        <w:t>[FIGURE 9 NEAR HERE]</w:t>
      </w:r>
    </w:p>
    <w:p w14:paraId="0AD12CC0" w14:textId="0A9E0205" w:rsidR="00713B77" w:rsidRPr="00EB230B" w:rsidRDefault="00713B77" w:rsidP="00EB760E">
      <w:pPr>
        <w:pStyle w:val="BodyText"/>
        <w:spacing w:line="480" w:lineRule="auto"/>
        <w:ind w:firstLine="720"/>
        <w:rPr>
          <w:color w:val="5F497A" w:themeColor="accent4" w:themeShade="BF"/>
          <w:rPrChange w:id="1085" w:author="Mizener, Brendon J" w:date="2021-12-09T10:14:00Z">
            <w:rPr>
              <w:rFonts w:ascii="Times New Roman" w:hAnsi="Times New Roman" w:cs="Times New Roman"/>
              <w:kern w:val="16"/>
            </w:rPr>
          </w:rPrChange>
        </w:rPr>
      </w:pPr>
      <w:ins w:id="1086" w:author="Mizener, Brendon J" w:date="2021-11-02T15:15:00Z">
        <w:r w:rsidRPr="00EB230B">
          <w:rPr>
            <w:rFonts w:ascii="Times New Roman" w:hAnsi="Times New Roman" w:cs="Times New Roman"/>
            <w:color w:val="5F497A" w:themeColor="accent4" w:themeShade="BF"/>
            <w:kern w:val="16"/>
            <w:rPrChange w:id="1087" w:author="Mizener, Brendon J" w:date="2021-12-09T10:14:00Z">
              <w:rPr>
                <w:rFonts w:ascii="Times New Roman" w:hAnsi="Times New Roman" w:cs="Times New Roman"/>
                <w:kern w:val="16"/>
              </w:rPr>
            </w:rPrChange>
          </w:rPr>
          <w:lastRenderedPageBreak/>
          <w:t xml:space="preserve">An additional HCA performed post-hoc on the factor scores of the MDS revealed two clusters </w:t>
        </w:r>
      </w:ins>
      <w:ins w:id="1088" w:author="Mizener, Brendon J" w:date="2021-11-02T15:16:00Z">
        <w:r w:rsidRPr="00EB230B">
          <w:rPr>
            <w:rFonts w:ascii="Times New Roman" w:hAnsi="Times New Roman" w:cs="Times New Roman"/>
            <w:color w:val="5F497A" w:themeColor="accent4" w:themeShade="BF"/>
            <w:kern w:val="16"/>
            <w:rPrChange w:id="1089" w:author="Mizener, Brendon J" w:date="2021-12-09T10:14:00Z">
              <w:rPr>
                <w:rFonts w:ascii="Times New Roman" w:hAnsi="Times New Roman" w:cs="Times New Roman"/>
                <w:kern w:val="16"/>
              </w:rPr>
            </w:rPrChange>
          </w:rPr>
          <w:t xml:space="preserve">that somewhat aligned with the </w:t>
        </w:r>
        <w:r w:rsidRPr="00EB230B">
          <w:rPr>
            <w:rFonts w:ascii="Times New Roman" w:hAnsi="Times New Roman" w:cs="Times New Roman"/>
            <w:i/>
            <w:iCs/>
            <w:color w:val="5F497A" w:themeColor="accent4" w:themeShade="BF"/>
            <w:kern w:val="16"/>
            <w:rPrChange w:id="1090" w:author="Mizener, Brendon J" w:date="2021-12-09T10:14:00Z">
              <w:rPr>
                <w:rFonts w:ascii="Times New Roman" w:hAnsi="Times New Roman" w:cs="Times New Roman"/>
                <w:i/>
                <w:iCs/>
                <w:kern w:val="16"/>
              </w:rPr>
            </w:rPrChange>
          </w:rPr>
          <w:t>a priori</w:t>
        </w:r>
        <w:r w:rsidRPr="00EB230B">
          <w:rPr>
            <w:rFonts w:ascii="Times New Roman" w:hAnsi="Times New Roman" w:cs="Times New Roman"/>
            <w:color w:val="5F497A" w:themeColor="accent4" w:themeShade="BF"/>
            <w:rPrChange w:id="1091" w:author="Mizener, Brendon J" w:date="2021-12-09T10:14:00Z">
              <w:rPr/>
            </w:rPrChange>
          </w:rPr>
          <w:t xml:space="preserve"> nationality groupings. </w:t>
        </w:r>
      </w:ins>
      <w:ins w:id="1092" w:author="Mizener, Brendon J" w:date="2021-11-02T19:44:00Z">
        <w:r w:rsidR="00086A26" w:rsidRPr="00EB230B">
          <w:rPr>
            <w:rFonts w:ascii="Times New Roman" w:hAnsi="Times New Roman" w:cs="Times New Roman"/>
            <w:color w:val="5F497A" w:themeColor="accent4" w:themeShade="BF"/>
            <w:rPrChange w:id="1093" w:author="Mizener, Brendon J" w:date="2021-12-09T10:14:00Z">
              <w:rPr>
                <w:rFonts w:ascii="Times New Roman" w:hAnsi="Times New Roman" w:cs="Times New Roman"/>
              </w:rPr>
            </w:rPrChange>
          </w:rPr>
          <w:t>One</w:t>
        </w:r>
      </w:ins>
      <w:ins w:id="1094" w:author="Mizener, Brendon J" w:date="2021-11-02T15:16:00Z">
        <w:r w:rsidRPr="00EB230B">
          <w:rPr>
            <w:rFonts w:ascii="Times New Roman" w:hAnsi="Times New Roman" w:cs="Times New Roman"/>
            <w:color w:val="5F497A" w:themeColor="accent4" w:themeShade="BF"/>
            <w:rPrChange w:id="1095" w:author="Mizener, Brendon J" w:date="2021-12-09T10:14:00Z">
              <w:rPr>
                <w:rFonts w:ascii="Times New Roman" w:hAnsi="Times New Roman" w:cs="Times New Roman"/>
              </w:rPr>
            </w:rPrChange>
          </w:rPr>
          <w:t xml:space="preserve"> group consisted </w:t>
        </w:r>
      </w:ins>
      <w:ins w:id="1096" w:author="Mizener, Brendon J" w:date="2021-11-02T15:17:00Z">
        <w:r w:rsidRPr="00EB230B">
          <w:rPr>
            <w:rFonts w:ascii="Times New Roman" w:hAnsi="Times New Roman" w:cs="Times New Roman"/>
            <w:color w:val="5F497A" w:themeColor="accent4" w:themeShade="BF"/>
            <w:rPrChange w:id="1097" w:author="Mizener, Brendon J" w:date="2021-12-09T10:14:00Z">
              <w:rPr>
                <w:rFonts w:ascii="Times New Roman" w:hAnsi="Times New Roman" w:cs="Times New Roman"/>
              </w:rPr>
            </w:rPrChange>
          </w:rPr>
          <w:t xml:space="preserve">of 101 </w:t>
        </w:r>
      </w:ins>
      <w:ins w:id="1098" w:author="Mizener, Brendon J" w:date="2021-11-02T15:19:00Z">
        <w:r w:rsidRPr="00EB230B">
          <w:rPr>
            <w:rFonts w:ascii="Times New Roman" w:hAnsi="Times New Roman" w:cs="Times New Roman"/>
            <w:color w:val="5F497A" w:themeColor="accent4" w:themeShade="BF"/>
            <w:rPrChange w:id="1099" w:author="Mizener, Brendon J" w:date="2021-12-09T10:14:00Z">
              <w:rPr>
                <w:rFonts w:ascii="Times New Roman" w:hAnsi="Times New Roman" w:cs="Times New Roman"/>
              </w:rPr>
            </w:rPrChange>
          </w:rPr>
          <w:t>French participants (90</w:t>
        </w:r>
      </w:ins>
      <w:ins w:id="1100" w:author="Mizener, Brendon J" w:date="2021-11-02T15:20:00Z">
        <w:r w:rsidRPr="00EB230B">
          <w:rPr>
            <w:rFonts w:ascii="Times New Roman" w:hAnsi="Times New Roman" w:cs="Times New Roman"/>
            <w:color w:val="5F497A" w:themeColor="accent4" w:themeShade="BF"/>
            <w:rPrChange w:id="1101" w:author="Mizener, Brendon J" w:date="2021-12-09T10:14:00Z">
              <w:rPr>
                <w:rFonts w:ascii="Times New Roman" w:hAnsi="Times New Roman" w:cs="Times New Roman"/>
              </w:rPr>
            </w:rPrChange>
          </w:rPr>
          <w:t>.2</w:t>
        </w:r>
      </w:ins>
      <w:ins w:id="1102" w:author="Mizener, Brendon J" w:date="2021-11-02T15:19:00Z">
        <w:r w:rsidRPr="00EB230B">
          <w:rPr>
            <w:rFonts w:ascii="Times New Roman" w:hAnsi="Times New Roman" w:cs="Times New Roman"/>
            <w:color w:val="5F497A" w:themeColor="accent4" w:themeShade="BF"/>
            <w:rPrChange w:id="1103" w:author="Mizener, Brendon J" w:date="2021-12-09T10:14:00Z">
              <w:rPr>
                <w:rFonts w:ascii="Times New Roman" w:hAnsi="Times New Roman" w:cs="Times New Roman"/>
              </w:rPr>
            </w:rPrChange>
          </w:rPr>
          <w:t>%) and 81 American participants (4</w:t>
        </w:r>
      </w:ins>
      <w:ins w:id="1104" w:author="Mizener, Brendon J" w:date="2021-11-02T15:20:00Z">
        <w:r w:rsidRPr="00EB230B">
          <w:rPr>
            <w:rFonts w:ascii="Times New Roman" w:hAnsi="Times New Roman" w:cs="Times New Roman"/>
            <w:color w:val="5F497A" w:themeColor="accent4" w:themeShade="BF"/>
            <w:rPrChange w:id="1105" w:author="Mizener, Brendon J" w:date="2021-12-09T10:14:00Z">
              <w:rPr>
                <w:rFonts w:ascii="Times New Roman" w:hAnsi="Times New Roman" w:cs="Times New Roman"/>
              </w:rPr>
            </w:rPrChange>
          </w:rPr>
          <w:t>8.8</w:t>
        </w:r>
      </w:ins>
      <w:ins w:id="1106" w:author="Mizener, Brendon J" w:date="2021-11-02T15:19:00Z">
        <w:r w:rsidRPr="00EB230B">
          <w:rPr>
            <w:rFonts w:ascii="Times New Roman" w:hAnsi="Times New Roman" w:cs="Times New Roman"/>
            <w:color w:val="5F497A" w:themeColor="accent4" w:themeShade="BF"/>
            <w:rPrChange w:id="1107" w:author="Mizener, Brendon J" w:date="2021-12-09T10:14:00Z">
              <w:rPr>
                <w:rFonts w:ascii="Times New Roman" w:hAnsi="Times New Roman" w:cs="Times New Roman"/>
              </w:rPr>
            </w:rPrChange>
          </w:rPr>
          <w:t xml:space="preserve">%), and the </w:t>
        </w:r>
      </w:ins>
      <w:ins w:id="1108" w:author="Mizener, Brendon J" w:date="2021-11-02T19:45:00Z">
        <w:r w:rsidR="00086A26" w:rsidRPr="00EB230B">
          <w:rPr>
            <w:rFonts w:ascii="Times New Roman" w:hAnsi="Times New Roman" w:cs="Times New Roman"/>
            <w:color w:val="5F497A" w:themeColor="accent4" w:themeShade="BF"/>
            <w:rPrChange w:id="1109" w:author="Mizener, Brendon J" w:date="2021-12-09T10:14:00Z">
              <w:rPr>
                <w:rFonts w:ascii="Times New Roman" w:hAnsi="Times New Roman" w:cs="Times New Roman"/>
              </w:rPr>
            </w:rPrChange>
          </w:rPr>
          <w:t xml:space="preserve">other group </w:t>
        </w:r>
      </w:ins>
      <w:ins w:id="1110" w:author="Mizener, Brendon J" w:date="2021-11-02T15:19:00Z">
        <w:r w:rsidRPr="00EB230B">
          <w:rPr>
            <w:rFonts w:ascii="Times New Roman" w:hAnsi="Times New Roman" w:cs="Times New Roman"/>
            <w:color w:val="5F497A" w:themeColor="accent4" w:themeShade="BF"/>
            <w:rPrChange w:id="1111" w:author="Mizener, Brendon J" w:date="2021-12-09T10:14:00Z">
              <w:rPr>
                <w:rFonts w:ascii="Times New Roman" w:hAnsi="Times New Roman" w:cs="Times New Roman"/>
              </w:rPr>
            </w:rPrChange>
          </w:rPr>
          <w:t xml:space="preserve">consisted of </w:t>
        </w:r>
      </w:ins>
      <w:ins w:id="1112" w:author="Mizener, Brendon J" w:date="2021-11-02T15:20:00Z">
        <w:r w:rsidRPr="00EB230B">
          <w:rPr>
            <w:rFonts w:ascii="Times New Roman" w:hAnsi="Times New Roman" w:cs="Times New Roman"/>
            <w:color w:val="5F497A" w:themeColor="accent4" w:themeShade="BF"/>
            <w:rPrChange w:id="1113" w:author="Mizener, Brendon J" w:date="2021-12-09T10:14:00Z">
              <w:rPr>
                <w:rFonts w:ascii="Times New Roman" w:hAnsi="Times New Roman" w:cs="Times New Roman"/>
              </w:rPr>
            </w:rPrChange>
          </w:rPr>
          <w:t>11 French participants (9.8%) and 85 American participants (</w:t>
        </w:r>
      </w:ins>
      <w:ins w:id="1114" w:author="Mizener, Brendon J" w:date="2021-11-02T15:21:00Z">
        <w:r w:rsidRPr="00EB230B">
          <w:rPr>
            <w:rFonts w:ascii="Times New Roman" w:hAnsi="Times New Roman" w:cs="Times New Roman"/>
            <w:color w:val="5F497A" w:themeColor="accent4" w:themeShade="BF"/>
            <w:rPrChange w:id="1115" w:author="Mizener, Brendon J" w:date="2021-12-09T10:14:00Z">
              <w:rPr>
                <w:rFonts w:ascii="Times New Roman" w:hAnsi="Times New Roman" w:cs="Times New Roman"/>
              </w:rPr>
            </w:rPrChange>
          </w:rPr>
          <w:t xml:space="preserve">51.2%). </w:t>
        </w:r>
      </w:ins>
      <w:ins w:id="1116" w:author="Mizener, Brendon J" w:date="2021-12-15T19:31:00Z">
        <w:r w:rsidR="003C74D3" w:rsidRPr="00066A01">
          <w:rPr>
            <w:rFonts w:ascii="Times New Roman" w:hAnsi="Times New Roman" w:cs="Times New Roman"/>
            <w:color w:val="5F497A" w:themeColor="accent4" w:themeShade="BF"/>
          </w:rPr>
          <w:t>A plot of the MDS results using these results as a grouping variable is included in the supplementary materials.</w:t>
        </w:r>
      </w:ins>
    </w:p>
    <w:p w14:paraId="2F5E0F4B" w14:textId="34D15727" w:rsidR="00FE4F9A" w:rsidRPr="00EF5B97" w:rsidRDefault="00B44E58" w:rsidP="00EB760E">
      <w:pPr>
        <w:pStyle w:val="Heading2"/>
        <w:spacing w:before="0" w:line="480" w:lineRule="auto"/>
        <w:ind w:left="0"/>
        <w:rPr>
          <w:rFonts w:ascii="Times New Roman" w:hAnsi="Times New Roman" w:cs="Times New Roman"/>
          <w:b w:val="0"/>
          <w:i w:val="0"/>
          <w:kern w:val="16"/>
        </w:rPr>
      </w:pPr>
      <w:r w:rsidRPr="00EF5B97">
        <w:rPr>
          <w:rFonts w:ascii="Times New Roman" w:hAnsi="Times New Roman" w:cs="Times New Roman"/>
          <w:b w:val="0"/>
          <w:bCs w:val="0"/>
          <w:kern w:val="16"/>
        </w:rPr>
        <w:t>MFA</w:t>
      </w:r>
    </w:p>
    <w:p w14:paraId="593E492C" w14:textId="77777777" w:rsidR="00796D38" w:rsidRDefault="00B44E58" w:rsidP="00EB760E">
      <w:pPr>
        <w:pStyle w:val="BodyText"/>
        <w:spacing w:line="480" w:lineRule="auto"/>
        <w:ind w:firstLine="720"/>
        <w:rPr>
          <w:ins w:id="1117" w:author="Hervé" w:date="2021-12-15T19:04:00Z"/>
          <w:rFonts w:ascii="Times New Roman" w:hAnsi="Times New Roman" w:cs="Times New Roman"/>
          <w:kern w:val="16"/>
        </w:rPr>
      </w:pPr>
      <w:r w:rsidRPr="00EF5B97">
        <w:rPr>
          <w:rFonts w:ascii="Times New Roman" w:hAnsi="Times New Roman" w:cs="Times New Roman"/>
          <w:kern w:val="16"/>
        </w:rPr>
        <w:t xml:space="preserve">Figure </w:t>
      </w:r>
      <w:hyperlink w:anchor="_bookmark12" w:history="1">
        <w:r w:rsidRPr="00EF5B97">
          <w:rPr>
            <w:rFonts w:ascii="Times New Roman" w:hAnsi="Times New Roman" w:cs="Times New Roman"/>
            <w:kern w:val="16"/>
          </w:rPr>
          <w:t xml:space="preserve">10 </w:t>
        </w:r>
      </w:hyperlink>
      <w:r w:rsidRPr="00EF5B97">
        <w:rPr>
          <w:rFonts w:ascii="Times New Roman" w:hAnsi="Times New Roman" w:cs="Times New Roman"/>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w:t>
      </w:r>
      <w:ins w:id="1118" w:author="Hervé" w:date="2021-11-09T18:28:00Z">
        <w:r w:rsidR="00633A9C" w:rsidRPr="00EB230B">
          <w:rPr>
            <w:rFonts w:ascii="Times New Roman" w:hAnsi="Times New Roman" w:cs="Times New Roman"/>
            <w:color w:val="5F497A" w:themeColor="accent4" w:themeShade="BF"/>
            <w:kern w:val="16"/>
            <w:rPrChange w:id="1119" w:author="Mizener, Brendon J" w:date="2021-12-09T10:14:00Z">
              <w:rPr>
                <w:rFonts w:ascii="Times New Roman" w:hAnsi="Times New Roman" w:cs="Times New Roman"/>
                <w:kern w:val="16"/>
              </w:rPr>
            </w:rPrChange>
          </w:rPr>
          <w:t>by</w:t>
        </w:r>
      </w:ins>
      <w:del w:id="1120" w:author="Hervé" w:date="2021-11-09T18:28:00Z">
        <w:r w:rsidRPr="00EB230B" w:rsidDel="00633A9C">
          <w:rPr>
            <w:rFonts w:ascii="Times New Roman" w:hAnsi="Times New Roman" w:cs="Times New Roman"/>
            <w:color w:val="5F497A" w:themeColor="accent4" w:themeShade="BF"/>
            <w:kern w:val="16"/>
            <w:rPrChange w:id="1121" w:author="Mizener, Brendon J" w:date="2021-12-09T10:14:00Z">
              <w:rPr>
                <w:rFonts w:ascii="Times New Roman" w:hAnsi="Times New Roman" w:cs="Times New Roman"/>
                <w:kern w:val="16"/>
              </w:rPr>
            </w:rPrChange>
          </w:rPr>
          <w:delText>on</w:delText>
        </w:r>
      </w:del>
      <w:r w:rsidRPr="00EB230B">
        <w:rPr>
          <w:rFonts w:ascii="Times New Roman" w:hAnsi="Times New Roman" w:cs="Times New Roman"/>
          <w:color w:val="5F497A" w:themeColor="accent4" w:themeShade="BF"/>
          <w:kern w:val="16"/>
          <w:rPrChange w:id="1122" w:author="Mizener, Brendon J" w:date="2021-12-09T10:14:00Z">
            <w:rPr>
              <w:rFonts w:ascii="Times New Roman" w:hAnsi="Times New Roman" w:cs="Times New Roman"/>
              <w:kern w:val="16"/>
            </w:rPr>
          </w:rPrChange>
        </w:rPr>
        <w:t xml:space="preserve"> </w:t>
      </w:r>
      <w:r w:rsidRPr="00EF5B97">
        <w:rPr>
          <w:rFonts w:ascii="Times New Roman" w:hAnsi="Times New Roman" w:cs="Times New Roman"/>
          <w:kern w:val="16"/>
        </w:rPr>
        <w:t>each axis (</w:t>
      </w:r>
      <w:del w:id="1123" w:author="Hervé" w:date="2021-11-09T18:28:00Z">
        <w:r w:rsidRPr="00EB230B" w:rsidDel="00633A9C">
          <w:rPr>
            <w:rFonts w:ascii="Times New Roman" w:hAnsi="Times New Roman" w:cs="Times New Roman"/>
            <w:color w:val="5F497A" w:themeColor="accent4" w:themeShade="BF"/>
            <w:kern w:val="16"/>
            <w:rPrChange w:id="1124" w:author="Mizener, Brendon J" w:date="2021-12-09T10:14:00Z">
              <w:rPr>
                <w:rFonts w:ascii="Times New Roman" w:hAnsi="Times New Roman" w:cs="Times New Roman"/>
                <w:kern w:val="16"/>
              </w:rPr>
            </w:rPrChange>
          </w:rPr>
          <w:delText>tau</w:delText>
        </w:r>
      </w:del>
      <w:ins w:id="1125" w:author="Hervé" w:date="2021-11-09T18:28:00Z">
        <w:r w:rsidR="00633A9C" w:rsidRPr="00EB230B">
          <w:rPr>
            <w:rFonts w:ascii="Times New Roman" w:hAnsi="Times New Roman" w:cs="Times New Roman"/>
            <w:color w:val="5F497A" w:themeColor="accent4" w:themeShade="BF"/>
            <w:kern w:val="16"/>
            <w:rPrChange w:id="1126" w:author="Mizener, Brendon J" w:date="2021-12-09T10:14:00Z">
              <w:rPr>
                <w:rFonts w:ascii="Times New Roman" w:hAnsi="Times New Roman" w:cs="Times New Roman"/>
                <w:kern w:val="16"/>
              </w:rPr>
            </w:rPrChange>
          </w:rPr>
          <w:t xml:space="preserve">denoted </w:t>
        </w:r>
      </w:ins>
      <w:ins w:id="1127" w:author="Hervé" w:date="2021-11-09T18:29:00Z">
        <w:r w:rsidR="00633A9C" w:rsidRPr="00EB230B">
          <w:rPr>
            <w:rFonts w:ascii="Times New Roman" w:hAnsi="Times New Roman" w:cs="Times New Roman"/>
            <w:color w:val="5F497A" w:themeColor="accent4" w:themeShade="BF"/>
            <w:kern w:val="16"/>
            <w:rPrChange w:id="1128" w:author="Mizener, Brendon J" w:date="2021-12-09T10:14:00Z">
              <w:rPr>
                <w:rFonts w:ascii="Times New Roman" w:hAnsi="Times New Roman" w:cs="Times New Roman"/>
                <w:kern w:val="16"/>
              </w:rPr>
            </w:rPrChange>
          </w:rPr>
          <w:sym w:font="Symbol" w:char="F074"/>
        </w:r>
        <w:r w:rsidR="00633A9C" w:rsidRPr="00EB230B">
          <w:rPr>
            <w:rFonts w:ascii="Times New Roman" w:hAnsi="Times New Roman" w:cs="Times New Roman"/>
            <w:color w:val="5F497A" w:themeColor="accent4" w:themeShade="BF"/>
            <w:kern w:val="16"/>
            <w:rPrChange w:id="1129" w:author="Mizener, Brendon J" w:date="2021-12-09T10:14:00Z">
              <w:rPr>
                <w:rFonts w:ascii="Times New Roman" w:hAnsi="Times New Roman" w:cs="Times New Roman"/>
                <w:kern w:val="16"/>
              </w:rPr>
            </w:rPrChange>
          </w:rPr>
          <w:t xml:space="preserve"> in the Figures</w:t>
        </w:r>
      </w:ins>
      <w:r w:rsidRPr="00EF5B97">
        <w:rPr>
          <w:rFonts w:ascii="Times New Roman" w:hAnsi="Times New Roman" w:cs="Times New Roman"/>
          <w:kern w:val="16"/>
        </w:rPr>
        <w:t xml:space="preserve">), but the general space for both plots is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the space revealed by the CA for Experiment 2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Thus, we can interpret the space similarly, relative to the valence-arousal plane. However, in this case, we cannot compare elements between maps.</w:t>
      </w:r>
      <w:r w:rsidR="00B76309" w:rsidRPr="00EF5B97">
        <w:rPr>
          <w:rFonts w:ascii="Times New Roman" w:hAnsi="Times New Roman" w:cs="Times New Roman"/>
          <w:kern w:val="16"/>
        </w:rPr>
        <w:t xml:space="preserve"> </w:t>
      </w:r>
    </w:p>
    <w:p w14:paraId="75B1D6CA" w14:textId="4ED4EABE" w:rsidR="00FE4F9A" w:rsidRPr="00EF5B97" w:rsidRDefault="00B76309">
      <w:pPr>
        <w:pStyle w:val="BodyText"/>
        <w:spacing w:line="480" w:lineRule="auto"/>
        <w:ind w:firstLine="720"/>
        <w:jc w:val="center"/>
        <w:rPr>
          <w:rFonts w:ascii="Times New Roman" w:hAnsi="Times New Roman" w:cs="Times New Roman"/>
          <w:kern w:val="16"/>
        </w:rPr>
        <w:pPrChange w:id="1130" w:author="Hervé" w:date="2021-12-15T19:04:00Z">
          <w:pPr>
            <w:pStyle w:val="BodyText"/>
            <w:spacing w:line="480" w:lineRule="auto"/>
            <w:ind w:firstLine="720"/>
          </w:pPr>
        </w:pPrChange>
      </w:pPr>
      <w:r w:rsidRPr="00EF5B97">
        <w:rPr>
          <w:rFonts w:ascii="Times New Roman" w:hAnsi="Times New Roman" w:cs="Times New Roman"/>
          <w:kern w:val="16"/>
        </w:rPr>
        <w:t>[FIGURE 10 NEAR HERE]</w:t>
      </w:r>
    </w:p>
    <w:p w14:paraId="44847A22" w14:textId="5EB6F50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5B97">
        <w:rPr>
          <w:rFonts w:ascii="Times New Roman" w:hAnsi="Times New Roman" w:cs="Times New Roman"/>
          <w:kern w:val="16"/>
        </w:rPr>
        <w:t xml:space="preserve"> </w:t>
      </w:r>
      <w:r w:rsidRPr="00EF5B97">
        <w:rPr>
          <w:rFonts w:ascii="Times New Roman" w:hAnsi="Times New Roman" w:cs="Times New Roman"/>
          <w:kern w:val="16"/>
        </w:rPr>
        <w:t>Adjectives that were used differently include “Disturbing,” “Round,” “Solemn,” and “Bright.”</w:t>
      </w:r>
    </w:p>
    <w:p w14:paraId="2566F1C4" w14:textId="2BE296C3" w:rsidR="00FE4F9A" w:rsidRPr="00EF5B97" w:rsidRDefault="00B44E58" w:rsidP="00EB760E">
      <w:pPr>
        <w:pStyle w:val="Heading1"/>
        <w:spacing w:line="480" w:lineRule="auto"/>
        <w:ind w:left="0"/>
        <w:rPr>
          <w:rFonts w:ascii="Times New Roman" w:hAnsi="Times New Roman" w:cs="Times New Roman"/>
          <w:kern w:val="16"/>
        </w:rPr>
      </w:pPr>
      <w:bookmarkStart w:id="1131" w:name="Experiment_2_Discussion"/>
      <w:bookmarkEnd w:id="1131"/>
      <w:r w:rsidRPr="00EF5B97">
        <w:rPr>
          <w:rFonts w:ascii="Times New Roman" w:hAnsi="Times New Roman" w:cs="Times New Roman"/>
          <w:kern w:val="16"/>
        </w:rPr>
        <w:lastRenderedPageBreak/>
        <w:t>Experiment 2 Discussion</w:t>
      </w:r>
    </w:p>
    <w:p w14:paraId="7955ABF7" w14:textId="03BAC1B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As suggested by the MDS on the participants (Figure </w:t>
      </w:r>
      <w:hyperlink w:anchor="_bookmark11" w:history="1">
        <w:r w:rsidRPr="00EF5B97">
          <w:rPr>
            <w:rFonts w:ascii="Times New Roman" w:hAnsi="Times New Roman" w:cs="Times New Roman"/>
            <w:kern w:val="16"/>
          </w:rPr>
          <w:t>9</w:t>
        </w:r>
      </w:hyperlink>
      <w:r w:rsidRPr="00EF5B97">
        <w:rPr>
          <w:rFonts w:ascii="Times New Roman" w:hAnsi="Times New Roman" w:cs="Times New Roman"/>
          <w:kern w:val="16"/>
        </w:rPr>
        <w:t xml:space="preserve">), American and French participants differed in both their mean and their variance.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w:t>
      </w:r>
      <w:ins w:id="1132" w:author="Hervé" w:date="2021-11-09T18:30:00Z">
        <w:r w:rsidR="00BF4954">
          <w:rPr>
            <w:rFonts w:ascii="Times New Roman" w:hAnsi="Times New Roman" w:cs="Times New Roman"/>
            <w:kern w:val="16"/>
          </w:rPr>
          <w:t>–</w:t>
        </w:r>
      </w:ins>
      <w:del w:id="1133" w:author="Hervé" w:date="2021-11-09T18:30:00Z">
        <w:r w:rsidRPr="00EF5B97" w:rsidDel="00BF4954">
          <w:rPr>
            <w:rFonts w:ascii="Times New Roman" w:hAnsi="Times New Roman" w:cs="Times New Roman"/>
            <w:kern w:val="16"/>
          </w:rPr>
          <w:delText>-</w:delText>
        </w:r>
      </w:del>
      <w:r w:rsidRPr="00EF5B97">
        <w:rPr>
          <w:rFonts w:ascii="Times New Roman" w:hAnsi="Times New Roman" w:cs="Times New Roman"/>
          <w:kern w:val="16"/>
        </w:rPr>
        <w:t xml:space="preserve"> Belgian”).</w:t>
      </w:r>
    </w:p>
    <w:p w14:paraId="66B312AC" w14:textId="6765365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Because participants only rated half of the excerpts, the mean group differences and confidence intervals are meaningful, but the proximity between individual participants can</w:t>
      </w:r>
      <w:del w:id="1134" w:author="Mizener, Brendon J" w:date="2021-12-15T14:08:00Z">
        <w:r w:rsidRPr="00EF5B97" w:rsidDel="004602A6">
          <w:rPr>
            <w:rFonts w:ascii="Times New Roman" w:hAnsi="Times New Roman" w:cs="Times New Roman"/>
            <w:kern w:val="16"/>
          </w:rPr>
          <w:delText xml:space="preserve"> </w:delText>
        </w:r>
      </w:del>
      <w:r w:rsidRPr="00EF5B97">
        <w:rPr>
          <w:rFonts w:ascii="Times New Roman" w:hAnsi="Times New Roman" w:cs="Times New Roman"/>
          <w:kern w:val="16"/>
        </w:rPr>
        <w:t>not be directly interpreted as similarity. A better estimation of between-subject similarity would need to weight the similarity (i.e., the number of common adjectives chosen) between two participants by the number of common excerpts presented.</w:t>
      </w:r>
      <w:r w:rsidR="00CF7ADD" w:rsidRPr="00EF5B97">
        <w:rPr>
          <w:rStyle w:val="FootnoteReference"/>
          <w:rFonts w:ascii="Times New Roman" w:hAnsi="Times New Roman" w:cs="Times New Roman"/>
          <w:kern w:val="16"/>
        </w:rPr>
        <w:footnoteReference w:id="3"/>
      </w:r>
      <w:r w:rsidR="00CF7ADD" w:rsidRPr="00EF5B97">
        <w:rPr>
          <w:rFonts w:ascii="Times New Roman" w:hAnsi="Times New Roman" w:cs="Times New Roman"/>
          <w:kern w:val="16"/>
        </w:rPr>
        <w:t xml:space="preserve"> </w:t>
      </w:r>
    </w:p>
    <w:p w14:paraId="7EE038B5" w14:textId="209FE99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adjectives used in Experiment 2 were </w:t>
      </w:r>
      <w:ins w:id="1137" w:author="Mizener, Brendon J" w:date="2021-10-25T10:48:00Z">
        <w:r w:rsidR="009C1818" w:rsidRPr="004D0CEF">
          <w:rPr>
            <w:rFonts w:ascii="Times New Roman" w:hAnsi="Times New Roman" w:cs="Times New Roman"/>
            <w:color w:val="5F497A" w:themeColor="accent4" w:themeShade="BF"/>
            <w:kern w:val="16"/>
            <w:rPrChange w:id="1138" w:author="Mizener, Brendon J" w:date="2021-12-09T10:21:00Z">
              <w:rPr>
                <w:rFonts w:ascii="Times New Roman" w:hAnsi="Times New Roman" w:cs="Times New Roman"/>
                <w:kern w:val="16"/>
              </w:rPr>
            </w:rPrChange>
          </w:rPr>
          <w:t xml:space="preserve">not selected to </w:t>
        </w:r>
      </w:ins>
      <w:ins w:id="1139" w:author="Mizener, Brendon J" w:date="2021-10-25T10:49:00Z">
        <w:r w:rsidR="009C1818" w:rsidRPr="004D0CEF">
          <w:rPr>
            <w:rFonts w:ascii="Times New Roman" w:hAnsi="Times New Roman" w:cs="Times New Roman"/>
            <w:color w:val="5F497A" w:themeColor="accent4" w:themeShade="BF"/>
            <w:kern w:val="16"/>
            <w:rPrChange w:id="1140" w:author="Mizener, Brendon J" w:date="2021-12-09T10:21:00Z">
              <w:rPr>
                <w:rFonts w:ascii="Times New Roman" w:hAnsi="Times New Roman" w:cs="Times New Roman"/>
                <w:kern w:val="16"/>
              </w:rPr>
            </w:rPrChange>
          </w:rPr>
          <w:t>engage an affective appraisal</w:t>
        </w:r>
        <w:r w:rsidR="009C1818" w:rsidRPr="00C83F79">
          <w:rPr>
            <w:rFonts w:ascii="Times New Roman" w:hAnsi="Times New Roman" w:cs="Times New Roman"/>
            <w:color w:val="403152" w:themeColor="accent4" w:themeShade="80"/>
            <w:kern w:val="16"/>
            <w:rPrChange w:id="1141" w:author="Mizener, Brendon J" w:date="2021-12-07T13:59:00Z">
              <w:rPr>
                <w:rFonts w:ascii="Times New Roman" w:hAnsi="Times New Roman" w:cs="Times New Roman"/>
                <w:kern w:val="16"/>
              </w:rPr>
            </w:rPrChange>
          </w:rPr>
          <w:t xml:space="preserve">, </w:t>
        </w:r>
      </w:ins>
      <w:del w:id="1142" w:author="Mizener, Brendon J" w:date="2021-10-25T10:49:00Z">
        <w:r w:rsidRPr="00EF5B97" w:rsidDel="009C1818">
          <w:rPr>
            <w:rFonts w:ascii="Times New Roman" w:hAnsi="Times New Roman" w:cs="Times New Roman"/>
            <w:kern w:val="16"/>
          </w:rPr>
          <w:delText xml:space="preserve">selected to engage a cognitive appraisal, </w:delText>
        </w:r>
      </w:del>
      <w:r w:rsidRPr="00EF5B97">
        <w:rPr>
          <w:rFonts w:ascii="Times New Roman" w:hAnsi="Times New Roman" w:cs="Times New Roman"/>
          <w:kern w:val="16"/>
        </w:rPr>
        <w:t>but the first two</w:t>
      </w:r>
      <w:del w:id="1143" w:author="Hervé" w:date="2021-12-15T19:07:00Z">
        <w:r w:rsidRPr="00EF5B97" w:rsidDel="000E242A">
          <w:rPr>
            <w:rFonts w:ascii="Times New Roman" w:hAnsi="Times New Roman" w:cs="Times New Roman"/>
            <w:kern w:val="16"/>
          </w:rPr>
          <w:delText xml:space="preserve"> factorial</w:delText>
        </w:r>
      </w:del>
      <w:r w:rsidRPr="00EF5B97">
        <w:rPr>
          <w:rFonts w:ascii="Times New Roman" w:hAnsi="Times New Roman" w:cs="Times New Roman"/>
          <w:kern w:val="16"/>
        </w:rPr>
        <w:t xml:space="preserve"> dimensions of the MFA</w:t>
      </w:r>
      <w:ins w:id="1144" w:author="Mizener, Brendon J" w:date="2021-10-25T10:49:00Z">
        <w:r w:rsidR="009C1818">
          <w:rPr>
            <w:rFonts w:ascii="Times New Roman" w:hAnsi="Times New Roman" w:cs="Times New Roman"/>
            <w:kern w:val="16"/>
          </w:rPr>
          <w:t xml:space="preserve"> </w:t>
        </w:r>
        <w:r w:rsidR="009C1818" w:rsidRPr="004D0CEF">
          <w:rPr>
            <w:rFonts w:ascii="Times New Roman" w:hAnsi="Times New Roman" w:cs="Times New Roman"/>
            <w:color w:val="5F497A" w:themeColor="accent4" w:themeShade="BF"/>
            <w:kern w:val="16"/>
            <w:rPrChange w:id="1145" w:author="Mizener, Brendon J" w:date="2021-12-09T10:21:00Z">
              <w:rPr>
                <w:rFonts w:ascii="Times New Roman" w:hAnsi="Times New Roman" w:cs="Times New Roman"/>
                <w:kern w:val="16"/>
              </w:rPr>
            </w:rPrChange>
          </w:rPr>
          <w:t>nevertheless</w:t>
        </w:r>
      </w:ins>
      <w:r w:rsidRPr="00C83F79">
        <w:rPr>
          <w:rFonts w:ascii="Times New Roman" w:hAnsi="Times New Roman" w:cs="Times New Roman"/>
          <w:color w:val="403152" w:themeColor="accent4" w:themeShade="80"/>
          <w:kern w:val="16"/>
          <w:rPrChange w:id="1146" w:author="Mizener, Brendon J" w:date="2021-12-07T13:59:00Z">
            <w:rPr>
              <w:rFonts w:ascii="Times New Roman" w:hAnsi="Times New Roman" w:cs="Times New Roman"/>
              <w:kern w:val="16"/>
            </w:rPr>
          </w:rPrChange>
        </w:rPr>
        <w:t xml:space="preserve"> </w:t>
      </w:r>
      <w:r w:rsidRPr="00EF5B97">
        <w:rPr>
          <w:rFonts w:ascii="Times New Roman" w:hAnsi="Times New Roman" w:cs="Times New Roman"/>
          <w:kern w:val="16"/>
        </w:rPr>
        <w:t xml:space="preserve">reveal that participants were answering using </w:t>
      </w:r>
      <w:del w:id="1147" w:author="Mizener, Brendon J" w:date="2021-10-25T10:49:00Z">
        <w:r w:rsidRPr="004D0CEF" w:rsidDel="009C1818">
          <w:rPr>
            <w:rFonts w:ascii="Times New Roman" w:hAnsi="Times New Roman" w:cs="Times New Roman"/>
            <w:color w:val="5F497A" w:themeColor="accent4" w:themeShade="BF"/>
            <w:kern w:val="16"/>
            <w:rPrChange w:id="1148" w:author="Mizener, Brendon J" w:date="2021-12-09T10:21:00Z">
              <w:rPr>
                <w:rFonts w:ascii="Times New Roman" w:hAnsi="Times New Roman" w:cs="Times New Roman"/>
                <w:kern w:val="16"/>
              </w:rPr>
            </w:rPrChange>
          </w:rPr>
          <w:delText xml:space="preserve">emotional </w:delText>
        </w:r>
      </w:del>
      <w:ins w:id="1149" w:author="Mizener, Brendon J" w:date="2021-10-25T10:49:00Z">
        <w:r w:rsidR="009C1818" w:rsidRPr="004D0CEF">
          <w:rPr>
            <w:rFonts w:ascii="Times New Roman" w:hAnsi="Times New Roman" w:cs="Times New Roman"/>
            <w:color w:val="5F497A" w:themeColor="accent4" w:themeShade="BF"/>
            <w:kern w:val="16"/>
            <w:rPrChange w:id="1150" w:author="Mizener, Brendon J" w:date="2021-12-09T10:21:00Z">
              <w:rPr>
                <w:rFonts w:ascii="Times New Roman" w:hAnsi="Times New Roman" w:cs="Times New Roman"/>
                <w:kern w:val="16"/>
              </w:rPr>
            </w:rPrChange>
          </w:rPr>
          <w:t xml:space="preserve">affective </w:t>
        </w:r>
      </w:ins>
      <w:r w:rsidRPr="00EF5B97">
        <w:rPr>
          <w:rFonts w:ascii="Times New Roman" w:hAnsi="Times New Roman" w:cs="Times New Roman"/>
          <w:kern w:val="16"/>
        </w:rPr>
        <w:t xml:space="preserve">dimensions such as valence and arousal—a result that resonates with previous work investigating conceptual organization (Osgood &amp; </w:t>
      </w:r>
      <w:proofErr w:type="spellStart"/>
      <w:r w:rsidRPr="00EF5B97">
        <w:rPr>
          <w:rFonts w:ascii="Times New Roman" w:hAnsi="Times New Roman" w:cs="Times New Roman"/>
          <w:kern w:val="16"/>
        </w:rPr>
        <w:t>Suci</w:t>
      </w:r>
      <w:proofErr w:type="spellEnd"/>
      <w:r w:rsidRPr="00EF5B97">
        <w:rPr>
          <w:rFonts w:ascii="Times New Roman" w:hAnsi="Times New Roman" w:cs="Times New Roman"/>
          <w:kern w:val="16"/>
        </w:rPr>
        <w:t>, 1955) and music and emotion (</w:t>
      </w:r>
      <w:proofErr w:type="spellStart"/>
      <w:r w:rsidRPr="00EF5B97">
        <w:rPr>
          <w:rFonts w:ascii="Times New Roman" w:hAnsi="Times New Roman" w:cs="Times New Roman"/>
          <w:kern w:val="16"/>
        </w:rPr>
        <w:t>Wedin</w:t>
      </w:r>
      <w:proofErr w:type="spellEnd"/>
      <w:r w:rsidRPr="00EF5B97">
        <w:rPr>
          <w:rFonts w:ascii="Times New Roman" w:hAnsi="Times New Roman" w:cs="Times New Roman"/>
          <w:kern w:val="16"/>
        </w:rPr>
        <w:t>, 1969, 1972).</w:t>
      </w:r>
    </w:p>
    <w:p w14:paraId="3357B706" w14:textId="0D86F53A" w:rsidR="00FE4F9A" w:rsidRPr="00EF5B97" w:rsidRDefault="00B44E58" w:rsidP="00EB760E">
      <w:pPr>
        <w:pStyle w:val="BodyText"/>
        <w:spacing w:line="480" w:lineRule="auto"/>
        <w:ind w:firstLine="720"/>
        <w:rPr>
          <w:rFonts w:ascii="Times New Roman" w:hAnsi="Times New Roman" w:cs="Times New Roman"/>
          <w:kern w:val="16"/>
        </w:rPr>
      </w:pPr>
      <w:proofErr w:type="gramStart"/>
      <w:r w:rsidRPr="00EF5B97">
        <w:rPr>
          <w:rFonts w:ascii="Times New Roman" w:hAnsi="Times New Roman" w:cs="Times New Roman"/>
          <w:kern w:val="16"/>
        </w:rPr>
        <w:t>As a consequence</w:t>
      </w:r>
      <w:proofErr w:type="gramEnd"/>
      <w:r w:rsidRPr="00EF5B97">
        <w:rPr>
          <w:rFonts w:ascii="Times New Roman" w:hAnsi="Times New Roman" w:cs="Times New Roman"/>
          <w:kern w:val="16"/>
        </w:rPr>
        <w:t>, differences between French and American participants include a large proportion of evaluative adjectives such as “Bright,” “Light,” “Round,” “Solemn,” “Melancholy,” and “Disturbing.”</w:t>
      </w:r>
      <w:ins w:id="1151" w:author="Hervé" w:date="2021-11-09T18:31:00Z">
        <w:r w:rsidR="00ED6B68">
          <w:rPr>
            <w:rFonts w:ascii="Times New Roman" w:hAnsi="Times New Roman" w:cs="Times New Roman"/>
            <w:kern w:val="16"/>
          </w:rPr>
          <w:t xml:space="preserve"> The adjectiv</w:t>
        </w:r>
      </w:ins>
      <w:ins w:id="1152" w:author="Mizener, Brendon J" w:date="2021-11-10T09:56:00Z">
        <w:r w:rsidR="00426855">
          <w:rPr>
            <w:rFonts w:ascii="Times New Roman" w:hAnsi="Times New Roman" w:cs="Times New Roman"/>
            <w:kern w:val="16"/>
          </w:rPr>
          <w:t>e</w:t>
        </w:r>
      </w:ins>
      <w:ins w:id="1153" w:author="Hervé" w:date="2021-11-09T18:31:00Z">
        <w:del w:id="1154" w:author="Mizener, Brendon J" w:date="2021-11-10T09:56:00Z">
          <w:r w:rsidR="00ED6B68" w:rsidDel="00426855">
            <w:rPr>
              <w:rFonts w:ascii="Times New Roman" w:hAnsi="Times New Roman" w:cs="Times New Roman"/>
              <w:kern w:val="16"/>
            </w:rPr>
            <w:delText>w</w:delText>
          </w:r>
        </w:del>
      </w:ins>
      <w:r w:rsidRPr="00EF5B97">
        <w:rPr>
          <w:rFonts w:ascii="Times New Roman" w:hAnsi="Times New Roman" w:cs="Times New Roman"/>
          <w:kern w:val="16"/>
        </w:rPr>
        <w:t xml:space="preserve"> “Bright” (</w:t>
      </w:r>
      <w:proofErr w:type="spellStart"/>
      <w:r w:rsidRPr="00EF5B97">
        <w:rPr>
          <w:rFonts w:ascii="Times New Roman" w:hAnsi="Times New Roman" w:cs="Times New Roman"/>
          <w:kern w:val="16"/>
        </w:rPr>
        <w:t>Brillant</w:t>
      </w:r>
      <w:proofErr w:type="spellEnd"/>
      <w:r w:rsidRPr="00EF5B97">
        <w:rPr>
          <w:rFonts w:ascii="Times New Roman" w:hAnsi="Times New Roman" w:cs="Times New Roman"/>
          <w:kern w:val="16"/>
        </w:rPr>
        <w:t xml:space="preserve">) may be the most extreme </w:t>
      </w:r>
      <w:r w:rsidRPr="00EF5B97">
        <w:rPr>
          <w:rFonts w:ascii="Times New Roman" w:hAnsi="Times New Roman" w:cs="Times New Roman"/>
          <w:kern w:val="16"/>
        </w:rPr>
        <w:lastRenderedPageBreak/>
        <w:t xml:space="preserve">example of this intercultural difference, as the French partial factor score is close to the origin </w:t>
      </w:r>
      <w:ins w:id="1155" w:author="Hervé" w:date="2021-11-09T18:31:00Z">
        <w:r w:rsidR="00ED6B68">
          <w:rPr>
            <w:rFonts w:ascii="Times New Roman" w:hAnsi="Times New Roman" w:cs="Times New Roman"/>
            <w:kern w:val="16"/>
          </w:rPr>
          <w:t xml:space="preserve">whereas </w:t>
        </w:r>
      </w:ins>
      <w:del w:id="1156" w:author="Hervé" w:date="2021-11-09T18:31:00Z">
        <w:r w:rsidRPr="00EF5B97" w:rsidDel="00ED6B68">
          <w:rPr>
            <w:rFonts w:ascii="Times New Roman" w:hAnsi="Times New Roman" w:cs="Times New Roman"/>
            <w:kern w:val="16"/>
          </w:rPr>
          <w:delText>and</w:delText>
        </w:r>
      </w:del>
      <w:r w:rsidRPr="00EF5B97">
        <w:rPr>
          <w:rFonts w:ascii="Times New Roman" w:hAnsi="Times New Roman" w:cs="Times New Roman"/>
          <w:kern w:val="16"/>
        </w:rPr>
        <w:t xml:space="preserve"> the American partial factor score is further away</w:t>
      </w:r>
      <w:ins w:id="1157" w:author="Hervé" w:date="2021-11-09T18:31:00Z">
        <w:r w:rsidR="00ED6B68">
          <w:rPr>
            <w:rFonts w:ascii="Times New Roman" w:hAnsi="Times New Roman" w:cs="Times New Roman"/>
            <w:kern w:val="16"/>
          </w:rPr>
          <w:t>—</w:t>
        </w:r>
      </w:ins>
      <w:del w:id="1158" w:author="Hervé" w:date="2021-11-09T18:31:00Z">
        <w:r w:rsidRPr="00EF5B97" w:rsidDel="00ED6B68">
          <w:rPr>
            <w:rFonts w:ascii="Times New Roman" w:hAnsi="Times New Roman" w:cs="Times New Roman"/>
            <w:kern w:val="16"/>
          </w:rPr>
          <w:delText xml:space="preserve">, </w:delText>
        </w:r>
      </w:del>
      <w:r w:rsidRPr="00EF5B97">
        <w:rPr>
          <w:rFonts w:ascii="Times New Roman" w:hAnsi="Times New Roman" w:cs="Times New Roman"/>
          <w:kern w:val="16"/>
        </w:rPr>
        <w:t>a difference suggesting that this word has a</w:t>
      </w:r>
      <w:bookmarkStart w:id="1159" w:name="_bookmark2"/>
      <w:bookmarkEnd w:id="1159"/>
      <w:r w:rsidR="00CF7ADD" w:rsidRPr="00EF5B97">
        <w:rPr>
          <w:rFonts w:ascii="Times New Roman" w:hAnsi="Times New Roman" w:cs="Times New Roman"/>
          <w:kern w:val="16"/>
        </w:rPr>
        <w:t xml:space="preserve"> m</w:t>
      </w:r>
      <w:r w:rsidRPr="00EF5B97">
        <w:rPr>
          <w:rFonts w:ascii="Times New Roman" w:hAnsi="Times New Roman" w:cs="Times New Roman"/>
          <w:kern w:val="16"/>
        </w:rPr>
        <w:t xml:space="preserve">ore positive valence in English than in French. </w:t>
      </w:r>
      <w:ins w:id="1160" w:author="Mizener, Brendon J" w:date="2021-11-03T15:29:00Z">
        <w:r w:rsidR="00A01E36" w:rsidRPr="004D0CEF">
          <w:rPr>
            <w:rFonts w:ascii="Times New Roman" w:hAnsi="Times New Roman" w:cs="Times New Roman"/>
            <w:color w:val="5F497A" w:themeColor="accent4" w:themeShade="BF"/>
            <w:kern w:val="16"/>
            <w:rPrChange w:id="1161" w:author="Mizener, Brendon J" w:date="2021-12-09T10:21:00Z">
              <w:rPr>
                <w:rFonts w:ascii="Times New Roman" w:hAnsi="Times New Roman" w:cs="Times New Roman"/>
                <w:kern w:val="16"/>
              </w:rPr>
            </w:rPrChange>
          </w:rPr>
          <w:t xml:space="preserve">This </w:t>
        </w:r>
      </w:ins>
      <w:ins w:id="1162" w:author="Hervé" w:date="2021-12-15T19:08:00Z">
        <w:r w:rsidR="000E242A">
          <w:rPr>
            <w:rFonts w:ascii="Times New Roman" w:hAnsi="Times New Roman" w:cs="Times New Roman"/>
            <w:color w:val="5F497A" w:themeColor="accent4" w:themeShade="BF"/>
            <w:kern w:val="16"/>
          </w:rPr>
          <w:t xml:space="preserve">interpretation </w:t>
        </w:r>
      </w:ins>
      <w:ins w:id="1163" w:author="Mizener, Brendon J" w:date="2021-11-03T15:29:00Z">
        <w:r w:rsidR="00A01E36" w:rsidRPr="004D0CEF">
          <w:rPr>
            <w:rFonts w:ascii="Times New Roman" w:hAnsi="Times New Roman" w:cs="Times New Roman"/>
            <w:color w:val="5F497A" w:themeColor="accent4" w:themeShade="BF"/>
            <w:kern w:val="16"/>
            <w:rPrChange w:id="1164" w:author="Mizener, Brendon J" w:date="2021-12-09T10:21:00Z">
              <w:rPr>
                <w:rFonts w:ascii="Times New Roman" w:hAnsi="Times New Roman" w:cs="Times New Roman"/>
                <w:kern w:val="16"/>
              </w:rPr>
            </w:rPrChange>
          </w:rPr>
          <w:t xml:space="preserve">is supported by </w:t>
        </w:r>
      </w:ins>
      <w:ins w:id="1165" w:author="Mizener, Brendon J" w:date="2021-11-03T15:30:00Z">
        <w:r w:rsidR="00A01E36" w:rsidRPr="004D0CEF">
          <w:rPr>
            <w:rFonts w:ascii="Times New Roman" w:hAnsi="Times New Roman" w:cs="Times New Roman"/>
            <w:color w:val="5F497A" w:themeColor="accent4" w:themeShade="BF"/>
            <w:kern w:val="16"/>
            <w:rPrChange w:id="1166" w:author="Mizener, Brendon J" w:date="2021-12-09T10:21:00Z">
              <w:rPr>
                <w:rFonts w:ascii="Times New Roman" w:hAnsi="Times New Roman" w:cs="Times New Roman"/>
                <w:kern w:val="16"/>
              </w:rPr>
            </w:rPrChange>
          </w:rPr>
          <w:t>information from the Extended Open Multilingual Wordnet (</w:t>
        </w:r>
      </w:ins>
      <w:ins w:id="1167" w:author="Mizener, Brendon J" w:date="2021-11-16T12:35:00Z">
        <w:r w:rsidR="001F3951" w:rsidRPr="004D0CEF">
          <w:rPr>
            <w:rFonts w:ascii="Times New Roman" w:hAnsi="Times New Roman" w:cs="Times New Roman"/>
            <w:color w:val="5F497A" w:themeColor="accent4" w:themeShade="BF"/>
            <w:kern w:val="16"/>
            <w:rPrChange w:id="1168" w:author="Mizener, Brendon J" w:date="2021-12-09T10:21:00Z">
              <w:rPr>
                <w:rFonts w:ascii="Times New Roman" w:hAnsi="Times New Roman" w:cs="Times New Roman"/>
                <w:kern w:val="16"/>
              </w:rPr>
            </w:rPrChange>
          </w:rPr>
          <w:t>Bond &amp; Foster, 2013</w:t>
        </w:r>
      </w:ins>
      <w:ins w:id="1169" w:author="Mizener, Brendon J" w:date="2021-11-03T15:30:00Z">
        <w:r w:rsidR="00A01E36" w:rsidRPr="004D0CEF">
          <w:rPr>
            <w:rFonts w:ascii="Times New Roman" w:hAnsi="Times New Roman" w:cs="Times New Roman"/>
            <w:color w:val="5F497A" w:themeColor="accent4" w:themeShade="BF"/>
            <w:kern w:val="16"/>
            <w:rPrChange w:id="1170" w:author="Mizener, Brendon J" w:date="2021-12-09T10:21:00Z">
              <w:rPr>
                <w:rFonts w:ascii="Times New Roman" w:hAnsi="Times New Roman" w:cs="Times New Roman"/>
                <w:kern w:val="16"/>
              </w:rPr>
            </w:rPrChange>
          </w:rPr>
          <w:t xml:space="preserve">), which shows semantic associations </w:t>
        </w:r>
      </w:ins>
      <w:ins w:id="1171" w:author="Mizener, Brendon J" w:date="2021-11-15T15:29:00Z">
        <w:r w:rsidR="00EC74E0" w:rsidRPr="004D0CEF">
          <w:rPr>
            <w:rFonts w:ascii="Times New Roman" w:hAnsi="Times New Roman" w:cs="Times New Roman"/>
            <w:color w:val="5F497A" w:themeColor="accent4" w:themeShade="BF"/>
            <w:kern w:val="16"/>
            <w:rPrChange w:id="1172" w:author="Mizener, Brendon J" w:date="2021-12-09T10:21:00Z">
              <w:rPr>
                <w:rFonts w:ascii="Times New Roman" w:hAnsi="Times New Roman" w:cs="Times New Roman"/>
                <w:kern w:val="16"/>
              </w:rPr>
            </w:rPrChange>
          </w:rPr>
          <w:t>with</w:t>
        </w:r>
      </w:ins>
      <w:ins w:id="1173" w:author="Mizener, Brendon J" w:date="2021-11-03T15:31:00Z">
        <w:r w:rsidR="00A01E36" w:rsidRPr="004D0CEF">
          <w:rPr>
            <w:rFonts w:ascii="Times New Roman" w:hAnsi="Times New Roman" w:cs="Times New Roman"/>
            <w:color w:val="5F497A" w:themeColor="accent4" w:themeShade="BF"/>
            <w:kern w:val="16"/>
            <w:rPrChange w:id="1174" w:author="Mizener, Brendon J" w:date="2021-12-09T10:21:00Z">
              <w:rPr>
                <w:rFonts w:ascii="Times New Roman" w:hAnsi="Times New Roman" w:cs="Times New Roman"/>
                <w:kern w:val="16"/>
              </w:rPr>
            </w:rPrChange>
          </w:rPr>
          <w:t>in and across languages. In French, “</w:t>
        </w:r>
        <w:proofErr w:type="spellStart"/>
        <w:r w:rsidR="00A01E36" w:rsidRPr="004D0CEF">
          <w:rPr>
            <w:rFonts w:ascii="Times New Roman" w:hAnsi="Times New Roman" w:cs="Times New Roman"/>
            <w:color w:val="5F497A" w:themeColor="accent4" w:themeShade="BF"/>
            <w:kern w:val="16"/>
            <w:rPrChange w:id="1175" w:author="Mizener, Brendon J" w:date="2021-12-09T10:21:00Z">
              <w:rPr>
                <w:rFonts w:ascii="Times New Roman" w:hAnsi="Times New Roman" w:cs="Times New Roman"/>
                <w:kern w:val="16"/>
              </w:rPr>
            </w:rPrChange>
          </w:rPr>
          <w:t>Brillant</w:t>
        </w:r>
        <w:proofErr w:type="spellEnd"/>
        <w:r w:rsidR="00A01E36" w:rsidRPr="004D0CEF">
          <w:rPr>
            <w:rFonts w:ascii="Times New Roman" w:hAnsi="Times New Roman" w:cs="Times New Roman"/>
            <w:color w:val="5F497A" w:themeColor="accent4" w:themeShade="BF"/>
            <w:kern w:val="16"/>
            <w:rPrChange w:id="1176" w:author="Mizener, Brendon J" w:date="2021-12-09T10:21:00Z">
              <w:rPr>
                <w:rFonts w:ascii="Times New Roman" w:hAnsi="Times New Roman" w:cs="Times New Roman"/>
                <w:kern w:val="16"/>
              </w:rPr>
            </w:rPrChange>
          </w:rPr>
          <w:t xml:space="preserve">” is associated only with </w:t>
        </w:r>
      </w:ins>
      <w:ins w:id="1177" w:author="Mizener, Brendon J" w:date="2021-11-03T15:32:00Z">
        <w:r w:rsidR="00A01E36" w:rsidRPr="004D0CEF">
          <w:rPr>
            <w:rFonts w:ascii="Times New Roman" w:hAnsi="Times New Roman" w:cs="Times New Roman"/>
            <w:color w:val="5F497A" w:themeColor="accent4" w:themeShade="BF"/>
            <w:kern w:val="16"/>
            <w:rPrChange w:id="1178" w:author="Mizener, Brendon J" w:date="2021-12-09T10:21:00Z">
              <w:rPr>
                <w:rFonts w:ascii="Times New Roman" w:hAnsi="Times New Roman" w:cs="Times New Roman"/>
                <w:kern w:val="16"/>
              </w:rPr>
            </w:rPrChange>
          </w:rPr>
          <w:t xml:space="preserve">physical descriptions of color or light, whereas in English, </w:t>
        </w:r>
      </w:ins>
      <w:ins w:id="1179" w:author="Mizener, Brendon J" w:date="2021-11-03T15:31:00Z">
        <w:r w:rsidR="00A01E36" w:rsidRPr="004D0CEF">
          <w:rPr>
            <w:rFonts w:ascii="Times New Roman" w:hAnsi="Times New Roman" w:cs="Times New Roman"/>
            <w:color w:val="5F497A" w:themeColor="accent4" w:themeShade="BF"/>
            <w:kern w:val="16"/>
            <w:rPrChange w:id="1180" w:author="Mizener, Brendon J" w:date="2021-12-09T10:21:00Z">
              <w:rPr>
                <w:rFonts w:ascii="Times New Roman" w:hAnsi="Times New Roman" w:cs="Times New Roman"/>
                <w:kern w:val="16"/>
              </w:rPr>
            </w:rPrChange>
          </w:rPr>
          <w:t xml:space="preserve">“Bright” is </w:t>
        </w:r>
      </w:ins>
      <w:ins w:id="1181" w:author="Mizener, Brendon J" w:date="2021-11-03T15:33:00Z">
        <w:r w:rsidR="00A01E36" w:rsidRPr="004D0CEF">
          <w:rPr>
            <w:rFonts w:ascii="Times New Roman" w:hAnsi="Times New Roman" w:cs="Times New Roman"/>
            <w:color w:val="5F497A" w:themeColor="accent4" w:themeShade="BF"/>
            <w:kern w:val="16"/>
            <w:rPrChange w:id="1182" w:author="Mizener, Brendon J" w:date="2021-12-09T10:21:00Z">
              <w:rPr>
                <w:rFonts w:ascii="Times New Roman" w:hAnsi="Times New Roman" w:cs="Times New Roman"/>
                <w:kern w:val="16"/>
              </w:rPr>
            </w:rPrChange>
          </w:rPr>
          <w:t xml:space="preserve">also </w:t>
        </w:r>
      </w:ins>
      <w:ins w:id="1183" w:author="Mizener, Brendon J" w:date="2021-11-03T15:31:00Z">
        <w:r w:rsidR="00A01E36" w:rsidRPr="004D0CEF">
          <w:rPr>
            <w:rFonts w:ascii="Times New Roman" w:hAnsi="Times New Roman" w:cs="Times New Roman"/>
            <w:color w:val="5F497A" w:themeColor="accent4" w:themeShade="BF"/>
            <w:kern w:val="16"/>
            <w:rPrChange w:id="1184" w:author="Mizener, Brendon J" w:date="2021-12-09T10:21:00Z">
              <w:rPr>
                <w:rFonts w:ascii="Times New Roman" w:hAnsi="Times New Roman" w:cs="Times New Roman"/>
                <w:kern w:val="16"/>
              </w:rPr>
            </w:rPrChange>
          </w:rPr>
          <w:t xml:space="preserve">associated </w:t>
        </w:r>
      </w:ins>
      <w:ins w:id="1185" w:author="Mizener, Brendon J" w:date="2021-11-03T15:33:00Z">
        <w:r w:rsidR="00A01E36" w:rsidRPr="004D0CEF">
          <w:rPr>
            <w:rFonts w:ascii="Times New Roman" w:hAnsi="Times New Roman" w:cs="Times New Roman"/>
            <w:color w:val="5F497A" w:themeColor="accent4" w:themeShade="BF"/>
            <w:kern w:val="16"/>
            <w:rPrChange w:id="1186" w:author="Mizener, Brendon J" w:date="2021-12-09T10:21:00Z">
              <w:rPr>
                <w:rFonts w:ascii="Times New Roman" w:hAnsi="Times New Roman" w:cs="Times New Roman"/>
                <w:kern w:val="16"/>
              </w:rPr>
            </w:rPrChange>
          </w:rPr>
          <w:t>with happiness or positive qualities like promise. (e.g., “a bright future”).</w:t>
        </w:r>
      </w:ins>
      <w:ins w:id="1187" w:author="Mizener, Brendon J" w:date="2021-11-03T15:31:00Z">
        <w:r w:rsidR="00A01E36" w:rsidRPr="004D0CEF">
          <w:rPr>
            <w:rFonts w:ascii="Times New Roman" w:hAnsi="Times New Roman" w:cs="Times New Roman"/>
            <w:color w:val="5F497A" w:themeColor="accent4" w:themeShade="BF"/>
            <w:kern w:val="16"/>
            <w:rPrChange w:id="1188" w:author="Mizener, Brendon J" w:date="2021-12-09T10:21:00Z">
              <w:rPr>
                <w:rFonts w:ascii="Times New Roman" w:hAnsi="Times New Roman" w:cs="Times New Roman"/>
                <w:kern w:val="16"/>
              </w:rPr>
            </w:rPrChange>
          </w:rPr>
          <w:t xml:space="preserve"> </w:t>
        </w:r>
      </w:ins>
      <w:del w:id="1189" w:author="Mizener, Brendon J" w:date="2021-11-03T15:34:00Z">
        <w:r w:rsidRPr="004D0CEF" w:rsidDel="00A01E36">
          <w:rPr>
            <w:rFonts w:ascii="Times New Roman" w:hAnsi="Times New Roman" w:cs="Times New Roman"/>
            <w:color w:val="5F497A" w:themeColor="accent4" w:themeShade="BF"/>
            <w:kern w:val="16"/>
            <w:rPrChange w:id="1190" w:author="Mizener, Brendon J" w:date="2021-12-09T10:21:00Z">
              <w:rPr>
                <w:rFonts w:ascii="Times New Roman" w:hAnsi="Times New Roman" w:cs="Times New Roman"/>
                <w:kern w:val="16"/>
              </w:rPr>
            </w:rPrChange>
          </w:rPr>
          <w:delText xml:space="preserve">Additionally, the location of the American partial factor score for “Bright” suggests that Americans commonly grouped it with “Colorful” (Coloré) and “Dancing” (Dansant), </w:delText>
        </w:r>
      </w:del>
      <w:ins w:id="1191" w:author="Hervé" w:date="2021-11-09T18:32:00Z">
        <w:del w:id="1192" w:author="Mizener, Brendon J" w:date="2021-11-15T15:30:00Z">
          <w:r w:rsidR="00ED6B68" w:rsidRPr="004D0CEF" w:rsidDel="00EC74E0">
            <w:rPr>
              <w:rFonts w:ascii="Times New Roman" w:hAnsi="Times New Roman" w:cs="Times New Roman"/>
              <w:color w:val="5F497A" w:themeColor="accent4" w:themeShade="BF"/>
              <w:kern w:val="16"/>
              <w:rPrChange w:id="1193" w:author="Mizener, Brendon J" w:date="2021-12-09T10:21:00Z">
                <w:rPr>
                  <w:rFonts w:ascii="Times New Roman" w:hAnsi="Times New Roman" w:cs="Times New Roman"/>
                  <w:kern w:val="16"/>
                </w:rPr>
              </w:rPrChange>
            </w:rPr>
            <w:delText xml:space="preserve">in </w:delText>
          </w:r>
        </w:del>
      </w:ins>
      <w:del w:id="1194" w:author="Mizener, Brendon J" w:date="2021-11-03T15:34:00Z">
        <w:r w:rsidRPr="004D0CEF" w:rsidDel="00A01E36">
          <w:rPr>
            <w:rFonts w:ascii="Times New Roman" w:hAnsi="Times New Roman" w:cs="Times New Roman"/>
            <w:color w:val="5F497A" w:themeColor="accent4" w:themeShade="BF"/>
            <w:kern w:val="16"/>
            <w:rPrChange w:id="1195" w:author="Mizener, Brendon J" w:date="2021-12-09T10:21:00Z">
              <w:rPr>
                <w:rFonts w:ascii="Times New Roman" w:hAnsi="Times New Roman" w:cs="Times New Roman"/>
                <w:kern w:val="16"/>
              </w:rPr>
            </w:rPrChange>
          </w:rPr>
          <w:delText xml:space="preserve">a contrast </w:delText>
        </w:r>
      </w:del>
      <w:del w:id="1196" w:author="Mizener, Brendon J" w:date="2021-11-15T15:30:00Z">
        <w:r w:rsidRPr="004D0CEF" w:rsidDel="00EC74E0">
          <w:rPr>
            <w:rFonts w:ascii="Times New Roman" w:hAnsi="Times New Roman" w:cs="Times New Roman"/>
            <w:color w:val="5F497A" w:themeColor="accent4" w:themeShade="BF"/>
            <w:kern w:val="16"/>
            <w:rPrChange w:id="1197" w:author="Mizener, Brendon J" w:date="2021-12-09T10:21:00Z">
              <w:rPr>
                <w:rFonts w:ascii="Times New Roman" w:hAnsi="Times New Roman" w:cs="Times New Roman"/>
                <w:kern w:val="16"/>
              </w:rPr>
            </w:rPrChange>
          </w:rPr>
          <w:delText>to</w:delText>
        </w:r>
      </w:del>
      <w:ins w:id="1198" w:author="Hervé" w:date="2021-11-09T18:32:00Z">
        <w:del w:id="1199" w:author="Mizener, Brendon J" w:date="2021-11-15T15:30:00Z">
          <w:r w:rsidR="00ED6B68" w:rsidRPr="004D0CEF" w:rsidDel="00EC74E0">
            <w:rPr>
              <w:rFonts w:ascii="Times New Roman" w:hAnsi="Times New Roman" w:cs="Times New Roman"/>
              <w:color w:val="5F497A" w:themeColor="accent4" w:themeShade="BF"/>
              <w:kern w:val="16"/>
              <w:rPrChange w:id="1200" w:author="Mizener, Brendon J" w:date="2021-12-09T10:21:00Z">
                <w:rPr>
                  <w:rFonts w:ascii="Times New Roman" w:hAnsi="Times New Roman" w:cs="Times New Roman"/>
                  <w:kern w:val="16"/>
                </w:rPr>
              </w:rPrChange>
            </w:rPr>
            <w:delText>with</w:delText>
          </w:r>
        </w:del>
      </w:ins>
      <w:del w:id="1201" w:author="Mizener, Brendon J" w:date="2021-11-03T15:34:00Z">
        <w:r w:rsidRPr="004D0CEF" w:rsidDel="00A01E36">
          <w:rPr>
            <w:rFonts w:ascii="Times New Roman" w:hAnsi="Times New Roman" w:cs="Times New Roman"/>
            <w:color w:val="5F497A" w:themeColor="accent4" w:themeShade="BF"/>
            <w:kern w:val="16"/>
            <w:rPrChange w:id="1202" w:author="Mizener, Brendon J" w:date="2021-12-09T10:21:00Z">
              <w:rPr>
                <w:rFonts w:ascii="Times New Roman" w:hAnsi="Times New Roman" w:cs="Times New Roman"/>
                <w:kern w:val="16"/>
              </w:rPr>
            </w:rPrChange>
          </w:rPr>
          <w:delText xml:space="preserve"> how the French participants used it. “Light” (Clair) shows a similar effect to that of “Bright” with respect to the magnitude of difference. </w:delText>
        </w:r>
      </w:del>
      <w:del w:id="1203" w:author="Mizener, Brendon J" w:date="2021-11-15T15:30:00Z">
        <w:r w:rsidRPr="004D0CEF" w:rsidDel="00EC74E0">
          <w:rPr>
            <w:rFonts w:ascii="Times New Roman" w:hAnsi="Times New Roman" w:cs="Times New Roman"/>
            <w:color w:val="5F497A" w:themeColor="accent4" w:themeShade="BF"/>
            <w:kern w:val="16"/>
            <w:rPrChange w:id="1204" w:author="Mizener, Brendon J" w:date="2021-12-09T10:21:00Z">
              <w:rPr>
                <w:rFonts w:ascii="Times New Roman" w:hAnsi="Times New Roman" w:cs="Times New Roman"/>
                <w:kern w:val="16"/>
              </w:rPr>
            </w:rPrChange>
          </w:rPr>
          <w:delText>The</w:delText>
        </w:r>
      </w:del>
      <w:ins w:id="1205" w:author="Mizener, Brendon J" w:date="2021-11-15T15:30:00Z">
        <w:r w:rsidR="00EC74E0" w:rsidRPr="004D0CEF">
          <w:rPr>
            <w:rFonts w:ascii="Times New Roman" w:hAnsi="Times New Roman" w:cs="Times New Roman"/>
            <w:color w:val="5F497A" w:themeColor="accent4" w:themeShade="BF"/>
            <w:kern w:val="16"/>
            <w:rPrChange w:id="1206" w:author="Mizener, Brendon J" w:date="2021-12-09T10:21:00Z">
              <w:rPr>
                <w:rFonts w:ascii="Times New Roman" w:hAnsi="Times New Roman" w:cs="Times New Roman"/>
                <w:kern w:val="16"/>
              </w:rPr>
            </w:rPrChange>
          </w:rPr>
          <w:t>The</w:t>
        </w:r>
      </w:ins>
      <w:r w:rsidRPr="004D0CEF">
        <w:rPr>
          <w:rFonts w:ascii="Times New Roman" w:hAnsi="Times New Roman" w:cs="Times New Roman"/>
          <w:color w:val="5F497A" w:themeColor="accent4" w:themeShade="BF"/>
          <w:kern w:val="16"/>
          <w:rPrChange w:id="1207" w:author="Mizener, Brendon J" w:date="2021-12-09T10:21:00Z">
            <w:rPr>
              <w:rFonts w:ascii="Times New Roman" w:hAnsi="Times New Roman" w:cs="Times New Roman"/>
              <w:kern w:val="16"/>
            </w:rPr>
          </w:rPrChange>
        </w:rPr>
        <w:t xml:space="preserve"> inverse of “Bright” </w:t>
      </w:r>
      <w:del w:id="1208" w:author="Mizener, Brendon J" w:date="2021-11-03T15:35:00Z">
        <w:r w:rsidRPr="004D0CEF" w:rsidDel="00A01E36">
          <w:rPr>
            <w:rFonts w:ascii="Times New Roman" w:hAnsi="Times New Roman" w:cs="Times New Roman"/>
            <w:color w:val="5F497A" w:themeColor="accent4" w:themeShade="BF"/>
            <w:kern w:val="16"/>
            <w:rPrChange w:id="1209" w:author="Mizener, Brendon J" w:date="2021-12-09T10:21:00Z">
              <w:rPr>
                <w:rFonts w:ascii="Times New Roman" w:hAnsi="Times New Roman" w:cs="Times New Roman"/>
                <w:kern w:val="16"/>
              </w:rPr>
            </w:rPrChange>
          </w:rPr>
          <w:delText xml:space="preserve">and “Light” </w:delText>
        </w:r>
      </w:del>
      <w:r w:rsidRPr="004D0CEF">
        <w:rPr>
          <w:rFonts w:ascii="Times New Roman" w:hAnsi="Times New Roman" w:cs="Times New Roman"/>
          <w:color w:val="5F497A" w:themeColor="accent4" w:themeShade="BF"/>
          <w:kern w:val="16"/>
          <w:rPrChange w:id="1210" w:author="Mizener, Brendon J" w:date="2021-12-09T10:21:00Z">
            <w:rPr>
              <w:rFonts w:ascii="Times New Roman" w:hAnsi="Times New Roman" w:cs="Times New Roman"/>
              <w:kern w:val="16"/>
            </w:rPr>
          </w:rPrChange>
        </w:rPr>
        <w:t>might be “Round,” (</w:t>
      </w:r>
      <w:proofErr w:type="spellStart"/>
      <w:r w:rsidRPr="004D0CEF">
        <w:rPr>
          <w:rFonts w:ascii="Times New Roman" w:hAnsi="Times New Roman" w:cs="Times New Roman"/>
          <w:color w:val="5F497A" w:themeColor="accent4" w:themeShade="BF"/>
          <w:kern w:val="16"/>
          <w:rPrChange w:id="1211" w:author="Mizener, Brendon J" w:date="2021-12-09T10:21:00Z">
            <w:rPr>
              <w:rFonts w:ascii="Times New Roman" w:hAnsi="Times New Roman" w:cs="Times New Roman"/>
              <w:kern w:val="16"/>
            </w:rPr>
          </w:rPrChange>
        </w:rPr>
        <w:t>Tendre</w:t>
      </w:r>
      <w:proofErr w:type="spellEnd"/>
      <w:r w:rsidRPr="004D0CEF">
        <w:rPr>
          <w:rFonts w:ascii="Times New Roman" w:hAnsi="Times New Roman" w:cs="Times New Roman"/>
          <w:color w:val="5F497A" w:themeColor="accent4" w:themeShade="BF"/>
          <w:kern w:val="16"/>
          <w:rPrChange w:id="1212" w:author="Mizener, Brendon J" w:date="2021-12-09T10:21:00Z">
            <w:rPr>
              <w:rFonts w:ascii="Times New Roman" w:hAnsi="Times New Roman" w:cs="Times New Roman"/>
              <w:kern w:val="16"/>
            </w:rPr>
          </w:rPrChange>
        </w:rPr>
        <w:t xml:space="preserve">), whose French partial factor score is further from the origin than the American. </w:t>
      </w:r>
      <w:ins w:id="1213" w:author="Mizener, Brendon J" w:date="2021-11-03T15:36:00Z">
        <w:r w:rsidR="00A01E36" w:rsidRPr="004D0CEF">
          <w:rPr>
            <w:rFonts w:ascii="Times New Roman" w:hAnsi="Times New Roman" w:cs="Times New Roman"/>
            <w:color w:val="5F497A" w:themeColor="accent4" w:themeShade="BF"/>
            <w:kern w:val="16"/>
            <w:rPrChange w:id="1214" w:author="Mizener, Brendon J" w:date="2021-12-09T10:21:00Z">
              <w:rPr>
                <w:rFonts w:ascii="Times New Roman" w:hAnsi="Times New Roman" w:cs="Times New Roman"/>
                <w:kern w:val="16"/>
              </w:rPr>
            </w:rPrChange>
          </w:rPr>
          <w:t>In this case, the English a</w:t>
        </w:r>
      </w:ins>
      <w:ins w:id="1215" w:author="Mizener, Brendon J" w:date="2021-11-03T15:37:00Z">
        <w:r w:rsidR="00A01E36" w:rsidRPr="004D0CEF">
          <w:rPr>
            <w:rFonts w:ascii="Times New Roman" w:hAnsi="Times New Roman" w:cs="Times New Roman"/>
            <w:color w:val="5F497A" w:themeColor="accent4" w:themeShade="BF"/>
            <w:kern w:val="16"/>
            <w:rPrChange w:id="1216" w:author="Mizener, Brendon J" w:date="2021-12-09T10:21:00Z">
              <w:rPr>
                <w:rFonts w:ascii="Times New Roman" w:hAnsi="Times New Roman" w:cs="Times New Roman"/>
                <w:kern w:val="16"/>
              </w:rPr>
            </w:rPrChange>
          </w:rPr>
          <w:t xml:space="preserve">ssociations with “Round” include </w:t>
        </w:r>
      </w:ins>
      <w:ins w:id="1217" w:author="Mizener, Brendon J" w:date="2021-11-03T15:39:00Z">
        <w:r w:rsidR="00B744EC" w:rsidRPr="004D0CEF">
          <w:rPr>
            <w:rFonts w:ascii="Times New Roman" w:hAnsi="Times New Roman" w:cs="Times New Roman"/>
            <w:color w:val="5F497A" w:themeColor="accent4" w:themeShade="BF"/>
            <w:kern w:val="16"/>
            <w:rPrChange w:id="1218" w:author="Mizener, Brendon J" w:date="2021-12-09T10:21:00Z">
              <w:rPr>
                <w:rFonts w:ascii="Times New Roman" w:hAnsi="Times New Roman" w:cs="Times New Roman"/>
                <w:kern w:val="16"/>
              </w:rPr>
            </w:rPrChange>
          </w:rPr>
          <w:t>physical descriptions, while the French associations include many more affective references</w:t>
        </w:r>
      </w:ins>
      <w:ins w:id="1219" w:author="Mizener, Brendon J" w:date="2021-12-15T13:20:00Z">
        <w:r w:rsidR="003208DB">
          <w:rPr>
            <w:rFonts w:ascii="Times New Roman" w:hAnsi="Times New Roman" w:cs="Times New Roman"/>
            <w:color w:val="5F497A" w:themeColor="accent4" w:themeShade="BF"/>
            <w:kern w:val="16"/>
          </w:rPr>
          <w:t xml:space="preserve"> (Bond &amp; Foster, 2013)</w:t>
        </w:r>
      </w:ins>
      <w:ins w:id="1220" w:author="Mizener, Brendon J" w:date="2021-11-03T15:39:00Z">
        <w:r w:rsidR="00B744EC" w:rsidRPr="004D0CEF">
          <w:rPr>
            <w:rFonts w:ascii="Times New Roman" w:hAnsi="Times New Roman" w:cs="Times New Roman"/>
            <w:color w:val="5F497A" w:themeColor="accent4" w:themeShade="BF"/>
            <w:kern w:val="16"/>
            <w:rPrChange w:id="1221" w:author="Mizener, Brendon J" w:date="2021-12-09T10:21:00Z">
              <w:rPr>
                <w:rFonts w:ascii="Times New Roman" w:hAnsi="Times New Roman" w:cs="Times New Roman"/>
                <w:kern w:val="16"/>
              </w:rPr>
            </w:rPrChange>
          </w:rPr>
          <w:t xml:space="preserve">. </w:t>
        </w:r>
      </w:ins>
      <w:r w:rsidRPr="004D0CEF">
        <w:rPr>
          <w:rFonts w:ascii="Times New Roman" w:hAnsi="Times New Roman" w:cs="Times New Roman"/>
          <w:color w:val="5F497A" w:themeColor="accent4" w:themeShade="BF"/>
          <w:kern w:val="16"/>
          <w:rPrChange w:id="1222" w:author="Mizener, Brendon J" w:date="2021-12-09T10:21:00Z">
            <w:rPr>
              <w:rFonts w:ascii="Times New Roman" w:hAnsi="Times New Roman" w:cs="Times New Roman"/>
              <w:kern w:val="16"/>
            </w:rPr>
          </w:rPrChange>
        </w:rPr>
        <w:t>“Melancholy” (</w:t>
      </w:r>
      <w:proofErr w:type="spellStart"/>
      <w:r w:rsidRPr="004D0CEF">
        <w:rPr>
          <w:rFonts w:ascii="Times New Roman" w:hAnsi="Times New Roman" w:cs="Times New Roman"/>
          <w:color w:val="5F497A" w:themeColor="accent4" w:themeShade="BF"/>
          <w:kern w:val="16"/>
          <w:rPrChange w:id="1223" w:author="Mizener, Brendon J" w:date="2021-12-09T10:21:00Z">
            <w:rPr>
              <w:rFonts w:ascii="Times New Roman" w:hAnsi="Times New Roman" w:cs="Times New Roman"/>
              <w:kern w:val="16"/>
            </w:rPr>
          </w:rPrChange>
        </w:rPr>
        <w:t>Mélancolique</w:t>
      </w:r>
      <w:proofErr w:type="spellEnd"/>
      <w:r w:rsidRPr="004D0CEF">
        <w:rPr>
          <w:rFonts w:ascii="Times New Roman" w:hAnsi="Times New Roman" w:cs="Times New Roman"/>
          <w:color w:val="5F497A" w:themeColor="accent4" w:themeShade="BF"/>
          <w:kern w:val="16"/>
          <w:rPrChange w:id="1224" w:author="Mizener, Brendon J" w:date="2021-12-09T10:21:00Z">
            <w:rPr>
              <w:rFonts w:ascii="Times New Roman" w:hAnsi="Times New Roman" w:cs="Times New Roman"/>
              <w:kern w:val="16"/>
            </w:rPr>
          </w:rPrChange>
        </w:rPr>
        <w:t xml:space="preserve">) and “Sad” (Triste) were almost synonymous in English, but not in French. </w:t>
      </w:r>
      <w:del w:id="1225" w:author="Mizener, Brendon J" w:date="2021-11-15T15:30:00Z">
        <w:r w:rsidRPr="004D0CEF" w:rsidDel="00EC74E0">
          <w:rPr>
            <w:rFonts w:ascii="Times New Roman" w:hAnsi="Times New Roman" w:cs="Times New Roman"/>
            <w:color w:val="5F497A" w:themeColor="accent4" w:themeShade="BF"/>
            <w:kern w:val="16"/>
            <w:rPrChange w:id="1226" w:author="Mizener, Brendon J" w:date="2021-12-09T10:21:00Z">
              <w:rPr>
                <w:rFonts w:ascii="Times New Roman" w:hAnsi="Times New Roman" w:cs="Times New Roman"/>
                <w:kern w:val="16"/>
              </w:rPr>
            </w:rPrChange>
          </w:rPr>
          <w:delText>The location of “Solemn” (Solennel) suggests that it carries more valence in English, but more arousal in French. “Disturbing” (</w:delText>
        </w:r>
      </w:del>
      <w:del w:id="1227" w:author="Mizener, Brendon J" w:date="2021-11-03T15:43:00Z">
        <w:r w:rsidRPr="004D0CEF" w:rsidDel="00B744EC">
          <w:rPr>
            <w:rFonts w:ascii="Times New Roman" w:hAnsi="Times New Roman" w:cs="Times New Roman"/>
            <w:color w:val="5F497A" w:themeColor="accent4" w:themeShade="BF"/>
            <w:kern w:val="16"/>
            <w:rPrChange w:id="1228" w:author="Mizener, Brendon J" w:date="2021-12-09T10:21:00Z">
              <w:rPr>
                <w:rFonts w:ascii="Times New Roman" w:hAnsi="Times New Roman" w:cs="Times New Roman"/>
                <w:kern w:val="16"/>
              </w:rPr>
            </w:rPrChange>
          </w:rPr>
          <w:delText>i</w:delText>
        </w:r>
      </w:del>
      <w:del w:id="1229" w:author="Mizener, Brendon J" w:date="2021-11-15T15:30:00Z">
        <w:r w:rsidRPr="004D0CEF" w:rsidDel="00EC74E0">
          <w:rPr>
            <w:rFonts w:ascii="Times New Roman" w:hAnsi="Times New Roman" w:cs="Times New Roman"/>
            <w:color w:val="5F497A" w:themeColor="accent4" w:themeShade="BF"/>
            <w:kern w:val="16"/>
            <w:rPrChange w:id="1230" w:author="Mizener, Brendon J" w:date="2021-12-09T10:21:00Z">
              <w:rPr>
                <w:rFonts w:ascii="Times New Roman" w:hAnsi="Times New Roman" w:cs="Times New Roman"/>
                <w:kern w:val="16"/>
              </w:rPr>
            </w:rPrChange>
          </w:rPr>
          <w:delText>nquiétant) is far from the origin for French participants but not for American participants.</w:delText>
        </w:r>
      </w:del>
      <w:r w:rsidRPr="004D0CEF">
        <w:rPr>
          <w:rFonts w:ascii="Times New Roman" w:hAnsi="Times New Roman" w:cs="Times New Roman"/>
          <w:color w:val="5F497A" w:themeColor="accent4" w:themeShade="BF"/>
          <w:kern w:val="16"/>
          <w:rPrChange w:id="1231" w:author="Mizener, Brendon J" w:date="2021-12-09T10:21:00Z">
            <w:rPr>
              <w:rFonts w:ascii="Times New Roman" w:hAnsi="Times New Roman" w:cs="Times New Roman"/>
              <w:kern w:val="16"/>
            </w:rPr>
          </w:rPrChange>
        </w:rPr>
        <w:t xml:space="preserve"> </w:t>
      </w:r>
      <w:del w:id="1232" w:author="Mizener, Brendon J" w:date="2021-11-15T15:30:00Z">
        <w:r w:rsidRPr="004D0CEF" w:rsidDel="00EC74E0">
          <w:rPr>
            <w:rFonts w:ascii="Times New Roman" w:hAnsi="Times New Roman" w:cs="Times New Roman"/>
            <w:color w:val="5F497A" w:themeColor="accent4" w:themeShade="BF"/>
            <w:kern w:val="16"/>
            <w:rPrChange w:id="1233" w:author="Mizener, Brendon J" w:date="2021-12-09T10:21:00Z">
              <w:rPr>
                <w:rFonts w:ascii="Times New Roman" w:hAnsi="Times New Roman" w:cs="Times New Roman"/>
                <w:kern w:val="16"/>
              </w:rPr>
            </w:rPrChange>
          </w:rPr>
          <w:delText>All of</w:delText>
        </w:r>
      </w:del>
      <w:ins w:id="1234" w:author="Mizener, Brendon J" w:date="2021-11-15T15:30:00Z">
        <w:r w:rsidR="00EC74E0" w:rsidRPr="004D0CEF">
          <w:rPr>
            <w:rFonts w:ascii="Times New Roman" w:hAnsi="Times New Roman" w:cs="Times New Roman"/>
            <w:color w:val="5F497A" w:themeColor="accent4" w:themeShade="BF"/>
            <w:kern w:val="16"/>
            <w:rPrChange w:id="1235" w:author="Mizener, Brendon J" w:date="2021-12-09T10:21:00Z">
              <w:rPr>
                <w:rFonts w:ascii="Times New Roman" w:hAnsi="Times New Roman" w:cs="Times New Roman"/>
                <w:kern w:val="16"/>
              </w:rPr>
            </w:rPrChange>
          </w:rPr>
          <w:t xml:space="preserve">This difference </w:t>
        </w:r>
      </w:ins>
      <w:ins w:id="1236" w:author="Mizener, Brendon J" w:date="2021-11-15T15:31:00Z">
        <w:r w:rsidR="00EC74E0" w:rsidRPr="004D0CEF">
          <w:rPr>
            <w:rFonts w:ascii="Times New Roman" w:hAnsi="Times New Roman" w:cs="Times New Roman"/>
            <w:color w:val="5F497A" w:themeColor="accent4" w:themeShade="BF"/>
            <w:kern w:val="16"/>
            <w:rPrChange w:id="1237" w:author="Mizener, Brendon J" w:date="2021-12-09T10:21:00Z">
              <w:rPr>
                <w:rFonts w:ascii="Times New Roman" w:hAnsi="Times New Roman" w:cs="Times New Roman"/>
                <w:kern w:val="16"/>
              </w:rPr>
            </w:rPrChange>
          </w:rPr>
          <w:t xml:space="preserve">mirrors </w:t>
        </w:r>
      </w:ins>
      <w:ins w:id="1238" w:author="Mizener, Brendon J" w:date="2021-11-15T15:32:00Z">
        <w:r w:rsidR="00EC74E0" w:rsidRPr="004D0CEF">
          <w:rPr>
            <w:rFonts w:ascii="Times New Roman" w:hAnsi="Times New Roman" w:cs="Times New Roman"/>
            <w:color w:val="5F497A" w:themeColor="accent4" w:themeShade="BF"/>
            <w:kern w:val="16"/>
            <w:rPrChange w:id="1239" w:author="Mizener, Brendon J" w:date="2021-12-09T10:21:00Z">
              <w:rPr>
                <w:rFonts w:ascii="Times New Roman" w:hAnsi="Times New Roman" w:cs="Times New Roman"/>
                <w:kern w:val="16"/>
              </w:rPr>
            </w:rPrChange>
          </w:rPr>
          <w:t xml:space="preserve">early semantic differential and psycholinguistic work that suggests that </w:t>
        </w:r>
      </w:ins>
      <w:ins w:id="1240" w:author="Mizener, Brendon J" w:date="2021-11-15T15:33:00Z">
        <w:r w:rsidR="00EC74E0" w:rsidRPr="004D0CEF">
          <w:rPr>
            <w:rFonts w:ascii="Times New Roman" w:hAnsi="Times New Roman" w:cs="Times New Roman"/>
            <w:color w:val="5F497A" w:themeColor="accent4" w:themeShade="BF"/>
            <w:kern w:val="16"/>
            <w:rPrChange w:id="1241" w:author="Mizener, Brendon J" w:date="2021-12-09T10:21:00Z">
              <w:rPr>
                <w:rFonts w:ascii="Times New Roman" w:hAnsi="Times New Roman" w:cs="Times New Roman"/>
                <w:kern w:val="16"/>
              </w:rPr>
            </w:rPrChange>
          </w:rPr>
          <w:t xml:space="preserve">the usage patterns </w:t>
        </w:r>
      </w:ins>
      <w:ins w:id="1242" w:author="Mizener, Brendon J" w:date="2021-11-15T15:39:00Z">
        <w:r w:rsidR="006B5E8E" w:rsidRPr="004D0CEF">
          <w:rPr>
            <w:rFonts w:ascii="Times New Roman" w:hAnsi="Times New Roman" w:cs="Times New Roman"/>
            <w:color w:val="5F497A" w:themeColor="accent4" w:themeShade="BF"/>
            <w:kern w:val="16"/>
            <w:rPrChange w:id="1243" w:author="Mizener, Brendon J" w:date="2021-12-09T10:21:00Z">
              <w:rPr>
                <w:rFonts w:ascii="Times New Roman" w:hAnsi="Times New Roman" w:cs="Times New Roman"/>
                <w:kern w:val="16"/>
              </w:rPr>
            </w:rPrChange>
          </w:rPr>
          <w:t xml:space="preserve">of adjectives between </w:t>
        </w:r>
      </w:ins>
      <w:ins w:id="1244" w:author="Mizener, Brendon J" w:date="2021-11-15T15:32:00Z">
        <w:r w:rsidR="00EC74E0" w:rsidRPr="004D0CEF">
          <w:rPr>
            <w:rFonts w:ascii="Times New Roman" w:hAnsi="Times New Roman" w:cs="Times New Roman"/>
            <w:color w:val="5F497A" w:themeColor="accent4" w:themeShade="BF"/>
            <w:kern w:val="16"/>
            <w:rPrChange w:id="1245" w:author="Mizener, Brendon J" w:date="2021-12-09T10:21:00Z">
              <w:rPr>
                <w:rFonts w:ascii="Times New Roman" w:hAnsi="Times New Roman" w:cs="Times New Roman"/>
                <w:kern w:val="16"/>
              </w:rPr>
            </w:rPrChange>
          </w:rPr>
          <w:t xml:space="preserve">French and English </w:t>
        </w:r>
      </w:ins>
      <w:ins w:id="1246" w:author="Mizener, Brendon J" w:date="2021-11-15T15:39:00Z">
        <w:r w:rsidR="006B5E8E" w:rsidRPr="004D0CEF">
          <w:rPr>
            <w:rFonts w:ascii="Times New Roman" w:hAnsi="Times New Roman" w:cs="Times New Roman"/>
            <w:color w:val="5F497A" w:themeColor="accent4" w:themeShade="BF"/>
            <w:kern w:val="16"/>
            <w:rPrChange w:id="1247" w:author="Mizener, Brendon J" w:date="2021-12-09T10:21:00Z">
              <w:rPr>
                <w:rFonts w:ascii="Times New Roman" w:hAnsi="Times New Roman" w:cs="Times New Roman"/>
                <w:kern w:val="16"/>
              </w:rPr>
            </w:rPrChange>
          </w:rPr>
          <w:t>are different (Osgood et al., 1975).</w:t>
        </w:r>
      </w:ins>
      <w:del w:id="1248" w:author="Mizener, Brendon J" w:date="2021-11-15T15:31:00Z">
        <w:r w:rsidRPr="004D0CEF" w:rsidDel="00EC74E0">
          <w:rPr>
            <w:rFonts w:ascii="Times New Roman" w:hAnsi="Times New Roman" w:cs="Times New Roman"/>
            <w:color w:val="5F497A" w:themeColor="accent4" w:themeShade="BF"/>
            <w:kern w:val="16"/>
            <w:rPrChange w:id="1249" w:author="Mizener, Brendon J" w:date="2021-12-09T10:21:00Z">
              <w:rPr>
                <w:rFonts w:ascii="Times New Roman" w:hAnsi="Times New Roman" w:cs="Times New Roman"/>
                <w:kern w:val="16"/>
              </w:rPr>
            </w:rPrChange>
          </w:rPr>
          <w:delText xml:space="preserve"> </w:delText>
        </w:r>
      </w:del>
      <w:del w:id="1250" w:author="Mizener, Brendon J" w:date="2021-11-15T15:39:00Z">
        <w:r w:rsidRPr="004D0CEF" w:rsidDel="006B5E8E">
          <w:rPr>
            <w:rFonts w:ascii="Times New Roman" w:hAnsi="Times New Roman" w:cs="Times New Roman"/>
            <w:color w:val="5F497A" w:themeColor="accent4" w:themeShade="BF"/>
            <w:kern w:val="16"/>
            <w:rPrChange w:id="1251" w:author="Mizener, Brendon J" w:date="2021-12-09T10:21:00Z">
              <w:rPr>
                <w:rFonts w:ascii="Times New Roman" w:hAnsi="Times New Roman" w:cs="Times New Roman"/>
                <w:kern w:val="16"/>
              </w:rPr>
            </w:rPrChange>
          </w:rPr>
          <w:delText xml:space="preserve">these differences highlight </w:delText>
        </w:r>
      </w:del>
      <w:del w:id="1252" w:author="Mizener, Brendon J" w:date="2021-11-15T15:28:00Z">
        <w:r w:rsidRPr="004D0CEF" w:rsidDel="00045959">
          <w:rPr>
            <w:rFonts w:ascii="Times New Roman" w:hAnsi="Times New Roman" w:cs="Times New Roman"/>
            <w:color w:val="5F497A" w:themeColor="accent4" w:themeShade="BF"/>
            <w:kern w:val="16"/>
            <w:rPrChange w:id="1253" w:author="Mizener, Brendon J" w:date="2021-12-09T10:21:00Z">
              <w:rPr>
                <w:rFonts w:ascii="Times New Roman" w:hAnsi="Times New Roman" w:cs="Times New Roman"/>
                <w:kern w:val="16"/>
              </w:rPr>
            </w:rPrChange>
          </w:rPr>
          <w:delText>possible differences in semantic associations and frequency of use between languages.</w:delText>
        </w:r>
      </w:del>
      <w:ins w:id="1254" w:author="Mizener, Brendon J" w:date="2021-11-15T15:28:00Z">
        <w:r w:rsidR="00045959" w:rsidRPr="004D0CEF">
          <w:rPr>
            <w:rFonts w:ascii="Times New Roman" w:hAnsi="Times New Roman" w:cs="Times New Roman"/>
            <w:color w:val="5F497A" w:themeColor="accent4" w:themeShade="BF"/>
            <w:kern w:val="16"/>
            <w:rPrChange w:id="1255" w:author="Mizener, Brendon J" w:date="2021-12-09T10:21:00Z">
              <w:rPr>
                <w:rFonts w:ascii="Times New Roman" w:hAnsi="Times New Roman" w:cs="Times New Roman"/>
                <w:kern w:val="16"/>
              </w:rPr>
            </w:rPrChange>
          </w:rPr>
          <w:t xml:space="preserve"> </w:t>
        </w:r>
      </w:ins>
    </w:p>
    <w:p w14:paraId="1318F0EA" w14:textId="13CE82F2"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1256" w:name="Experiment_3:_Combined_Surveys"/>
      <w:bookmarkEnd w:id="1256"/>
      <w:r w:rsidRPr="00EF5B97">
        <w:rPr>
          <w:rFonts w:ascii="Times New Roman" w:hAnsi="Times New Roman" w:cs="Times New Roman"/>
          <w:kern w:val="16"/>
        </w:rPr>
        <w:t>Experiment 3:  Combined Surveys</w:t>
      </w:r>
    </w:p>
    <w:p w14:paraId="7AE4FF52" w14:textId="77777777" w:rsidR="008A73A9" w:rsidRPr="008A73A9" w:rsidRDefault="008A73A9" w:rsidP="008A73A9">
      <w:pPr>
        <w:pStyle w:val="BodyText"/>
        <w:spacing w:line="480" w:lineRule="auto"/>
        <w:rPr>
          <w:ins w:id="1257" w:author="Mizener, Brendon J" w:date="2021-12-10T10:05:00Z"/>
          <w:rFonts w:ascii="Times New Roman" w:hAnsi="Times New Roman" w:cs="Times New Roman"/>
          <w:b/>
          <w:bCs/>
          <w:color w:val="5F497A" w:themeColor="accent4" w:themeShade="BF"/>
          <w:kern w:val="16"/>
          <w:rPrChange w:id="1258" w:author="Mizener, Brendon J" w:date="2021-12-10T10:05:00Z">
            <w:rPr>
              <w:ins w:id="1259" w:author="Mizener, Brendon J" w:date="2021-12-10T10:05:00Z"/>
              <w:rFonts w:ascii="Times New Roman" w:hAnsi="Times New Roman" w:cs="Times New Roman"/>
              <w:b/>
              <w:bCs/>
              <w:i/>
              <w:iCs/>
              <w:color w:val="5F497A" w:themeColor="accent4" w:themeShade="BF"/>
              <w:kern w:val="16"/>
            </w:rPr>
          </w:rPrChange>
        </w:rPr>
      </w:pPr>
      <w:bookmarkStart w:id="1260" w:name="Methods"/>
      <w:bookmarkEnd w:id="1260"/>
      <w:ins w:id="1261" w:author="Mizener, Brendon J" w:date="2021-12-10T10:05:00Z">
        <w:r w:rsidRPr="008A73A9">
          <w:rPr>
            <w:rFonts w:ascii="Times New Roman" w:hAnsi="Times New Roman" w:cs="Times New Roman"/>
            <w:b/>
            <w:bCs/>
            <w:color w:val="5F497A" w:themeColor="accent4" w:themeShade="BF"/>
            <w:kern w:val="16"/>
            <w:rPrChange w:id="1262" w:author="Mizener, Brendon J" w:date="2021-12-10T10:05:00Z">
              <w:rPr>
                <w:rFonts w:ascii="Times New Roman" w:hAnsi="Times New Roman" w:cs="Times New Roman"/>
                <w:b/>
                <w:bCs/>
                <w:i/>
                <w:iCs/>
                <w:color w:val="5F497A" w:themeColor="accent4" w:themeShade="BF"/>
                <w:kern w:val="16"/>
              </w:rPr>
            </w:rPrChange>
          </w:rPr>
          <w:t>Justification</w:t>
        </w:r>
      </w:ins>
    </w:p>
    <w:p w14:paraId="3E23E0B4" w14:textId="46257250" w:rsidR="008A73A9" w:rsidRPr="00EB1D1E" w:rsidRDefault="008A73A9" w:rsidP="008A73A9">
      <w:pPr>
        <w:pStyle w:val="Heading1"/>
        <w:spacing w:line="480" w:lineRule="auto"/>
        <w:ind w:left="0" w:firstLine="720"/>
        <w:rPr>
          <w:ins w:id="1263" w:author="Mizener, Brendon J" w:date="2021-12-10T10:05:00Z"/>
          <w:rFonts w:ascii="Times New Roman" w:hAnsi="Times New Roman" w:cs="Times New Roman"/>
          <w:b w:val="0"/>
          <w:bCs w:val="0"/>
          <w:color w:val="5F497A" w:themeColor="accent4" w:themeShade="BF"/>
          <w:kern w:val="16"/>
        </w:rPr>
      </w:pPr>
      <w:ins w:id="1264" w:author="Mizener, Brendon J" w:date="2021-12-10T10:05:00Z">
        <w:r w:rsidRPr="00EB1D1E">
          <w:rPr>
            <w:rFonts w:ascii="Times New Roman" w:hAnsi="Times New Roman" w:cs="Times New Roman"/>
            <w:b w:val="0"/>
            <w:bCs w:val="0"/>
            <w:color w:val="5F497A" w:themeColor="accent4" w:themeShade="BF"/>
            <w:kern w:val="16"/>
          </w:rPr>
          <w:t xml:space="preserve">The data obtained in Experiments 1 and 2 capture different aspects of the perception of the excerpts. Experiment 1 asked participants to evaluate musical characteristics, on objective musical dimensions, and Experiment 2 asked participants to evaluate the music subjectively, not using musical characteristics. This method of gathering participant responses on two aspects of the stimuli is </w:t>
        </w:r>
        <w:proofErr w:type="gramStart"/>
        <w:r w:rsidRPr="00EB1D1E">
          <w:rPr>
            <w:rFonts w:ascii="Times New Roman" w:hAnsi="Times New Roman" w:cs="Times New Roman"/>
            <w:b w:val="0"/>
            <w:bCs w:val="0"/>
            <w:color w:val="5F497A" w:themeColor="accent4" w:themeShade="BF"/>
            <w:kern w:val="16"/>
          </w:rPr>
          <w:t>similar to</w:t>
        </w:r>
        <w:proofErr w:type="gramEnd"/>
        <w:r w:rsidRPr="00EB1D1E">
          <w:rPr>
            <w:rFonts w:ascii="Times New Roman" w:hAnsi="Times New Roman" w:cs="Times New Roman"/>
            <w:b w:val="0"/>
            <w:bCs w:val="0"/>
            <w:color w:val="5F497A" w:themeColor="accent4" w:themeShade="BF"/>
            <w:kern w:val="16"/>
          </w:rPr>
          <w:t xml:space="preserve"> that of Balkwill </w:t>
        </w:r>
      </w:ins>
      <w:ins w:id="1265" w:author="Hervé" w:date="2021-12-15T19:09:00Z">
        <w:r w:rsidR="000E242A">
          <w:rPr>
            <w:rFonts w:ascii="Times New Roman" w:hAnsi="Times New Roman" w:cs="Times New Roman"/>
            <w:b w:val="0"/>
            <w:bCs w:val="0"/>
            <w:color w:val="5F497A" w:themeColor="accent4" w:themeShade="BF"/>
            <w:kern w:val="16"/>
          </w:rPr>
          <w:t>and</w:t>
        </w:r>
      </w:ins>
      <w:ins w:id="1266" w:author="Mizener, Brendon J" w:date="2021-12-10T10:05:00Z">
        <w:del w:id="1267" w:author="Hervé" w:date="2021-12-15T19:09:00Z">
          <w:r w:rsidRPr="00EB1D1E" w:rsidDel="000E242A">
            <w:rPr>
              <w:rFonts w:ascii="Times New Roman" w:hAnsi="Times New Roman" w:cs="Times New Roman"/>
              <w:b w:val="0"/>
              <w:bCs w:val="0"/>
              <w:color w:val="5F497A" w:themeColor="accent4" w:themeShade="BF"/>
              <w:kern w:val="16"/>
            </w:rPr>
            <w:delText>&amp;</w:delText>
          </w:r>
        </w:del>
        <w:r w:rsidRPr="00EB1D1E">
          <w:rPr>
            <w:rFonts w:ascii="Times New Roman" w:hAnsi="Times New Roman" w:cs="Times New Roman"/>
            <w:b w:val="0"/>
            <w:bCs w:val="0"/>
            <w:color w:val="5F497A" w:themeColor="accent4" w:themeShade="BF"/>
            <w:kern w:val="16"/>
          </w:rPr>
          <w:t xml:space="preserve"> Thompson (1999), although we differ here in that we use music-theoretical dimensions instead of psychophysical ones. The goal of Experiment 3 was to evaluate which musical characteristics and subjective descriptors are associated with the same </w:t>
        </w:r>
        <w:r w:rsidRPr="00EB1D1E">
          <w:rPr>
            <w:rFonts w:ascii="Times New Roman" w:hAnsi="Times New Roman" w:cs="Times New Roman"/>
            <w:b w:val="0"/>
            <w:bCs w:val="0"/>
            <w:color w:val="5F497A" w:themeColor="accent4" w:themeShade="BF"/>
            <w:kern w:val="16"/>
          </w:rPr>
          <w:lastRenderedPageBreak/>
          <w:t xml:space="preserve">excerpts, and therefore with one another. </w:t>
        </w:r>
      </w:ins>
    </w:p>
    <w:p w14:paraId="0170333C" w14:textId="1EA90DED" w:rsidR="008A73A9" w:rsidRPr="00EB1D1E" w:rsidRDefault="008A73A9" w:rsidP="008A73A9">
      <w:pPr>
        <w:pStyle w:val="Heading1"/>
        <w:spacing w:line="480" w:lineRule="auto"/>
        <w:ind w:left="0" w:firstLine="720"/>
        <w:rPr>
          <w:ins w:id="1268" w:author="Mizener, Brendon J" w:date="2021-12-10T10:05:00Z"/>
          <w:rFonts w:ascii="Times New Roman" w:hAnsi="Times New Roman" w:cs="Times New Roman"/>
          <w:b w:val="0"/>
          <w:bCs w:val="0"/>
          <w:color w:val="5F497A" w:themeColor="accent4" w:themeShade="BF"/>
          <w:kern w:val="16"/>
        </w:rPr>
      </w:pPr>
      <w:ins w:id="1269" w:author="Mizener, Brendon J" w:date="2021-12-10T10:05:00Z">
        <w:r w:rsidRPr="00EB1D1E">
          <w:rPr>
            <w:rFonts w:ascii="Times New Roman" w:hAnsi="Times New Roman" w:cs="Times New Roman"/>
            <w:b w:val="0"/>
            <w:bCs w:val="0"/>
            <w:color w:val="5F497A" w:themeColor="accent4" w:themeShade="BF"/>
            <w:kern w:val="16"/>
          </w:rPr>
          <w:t>We acknowledge that we are comparing</w:t>
        </w:r>
      </w:ins>
      <w:ins w:id="1270" w:author="Mizener, Brendon J" w:date="2021-12-15T14:09:00Z">
        <w:r w:rsidR="004602A6">
          <w:rPr>
            <w:rFonts w:ascii="Times New Roman" w:hAnsi="Times New Roman" w:cs="Times New Roman"/>
            <w:b w:val="0"/>
            <w:bCs w:val="0"/>
            <w:color w:val="5F497A" w:themeColor="accent4" w:themeShade="BF"/>
            <w:kern w:val="16"/>
          </w:rPr>
          <w:t>—</w:t>
        </w:r>
      </w:ins>
      <w:ins w:id="1271" w:author="Mizener, Brendon J" w:date="2021-12-10T10:05:00Z">
        <w:r w:rsidRPr="00EB1D1E">
          <w:rPr>
            <w:rFonts w:ascii="Times New Roman" w:hAnsi="Times New Roman" w:cs="Times New Roman"/>
            <w:b w:val="0"/>
            <w:bCs w:val="0"/>
            <w:color w:val="5F497A" w:themeColor="accent4" w:themeShade="BF"/>
            <w:kern w:val="16"/>
          </w:rPr>
          <w:t>in</w:t>
        </w:r>
      </w:ins>
      <w:ins w:id="1272" w:author="Mizener, Brendon J" w:date="2021-12-15T14:09:00Z">
        <w:r w:rsidR="004602A6">
          <w:rPr>
            <w:rFonts w:ascii="Times New Roman" w:hAnsi="Times New Roman" w:cs="Times New Roman"/>
            <w:b w:val="0"/>
            <w:bCs w:val="0"/>
            <w:color w:val="5F497A" w:themeColor="accent4" w:themeShade="BF"/>
            <w:kern w:val="16"/>
          </w:rPr>
          <w:t xml:space="preserve"> </w:t>
        </w:r>
      </w:ins>
      <w:ins w:id="1273" w:author="Mizener, Brendon J" w:date="2021-12-10T10:05:00Z">
        <w:r w:rsidRPr="00EB1D1E">
          <w:rPr>
            <w:rFonts w:ascii="Times New Roman" w:hAnsi="Times New Roman" w:cs="Times New Roman"/>
            <w:b w:val="0"/>
            <w:bCs w:val="0"/>
            <w:color w:val="5F497A" w:themeColor="accent4" w:themeShade="BF"/>
            <w:kern w:val="16"/>
          </w:rPr>
          <w:t>addition to different data</w:t>
        </w:r>
      </w:ins>
      <w:ins w:id="1274" w:author="Mizener, Brendon J" w:date="2021-12-15T14:09:00Z">
        <w:r w:rsidR="004602A6">
          <w:rPr>
            <w:rFonts w:ascii="Times New Roman" w:hAnsi="Times New Roman" w:cs="Times New Roman"/>
            <w:b w:val="0"/>
            <w:bCs w:val="0"/>
            <w:color w:val="5F497A" w:themeColor="accent4" w:themeShade="BF"/>
            <w:kern w:val="16"/>
          </w:rPr>
          <w:t>—</w:t>
        </w:r>
      </w:ins>
      <w:ins w:id="1275" w:author="Mizener, Brendon J" w:date="2021-12-10T10:05:00Z">
        <w:r w:rsidRPr="00EB1D1E">
          <w:rPr>
            <w:rFonts w:ascii="Times New Roman" w:hAnsi="Times New Roman" w:cs="Times New Roman"/>
            <w:b w:val="0"/>
            <w:bCs w:val="0"/>
            <w:color w:val="5F497A" w:themeColor="accent4" w:themeShade="BF"/>
            <w:kern w:val="16"/>
          </w:rPr>
          <w:t>different</w:t>
        </w:r>
      </w:ins>
      <w:ins w:id="1276" w:author="Mizener, Brendon J" w:date="2021-12-15T14:09:00Z">
        <w:r w:rsidR="004602A6">
          <w:rPr>
            <w:rFonts w:ascii="Times New Roman" w:hAnsi="Times New Roman" w:cs="Times New Roman"/>
            <w:b w:val="0"/>
            <w:bCs w:val="0"/>
            <w:color w:val="5F497A" w:themeColor="accent4" w:themeShade="BF"/>
            <w:kern w:val="16"/>
          </w:rPr>
          <w:t xml:space="preserve"> </w:t>
        </w:r>
      </w:ins>
      <w:ins w:id="1277" w:author="Mizener, Brendon J" w:date="2021-12-10T10:05:00Z">
        <w:r w:rsidRPr="00EB1D1E">
          <w:rPr>
            <w:rFonts w:ascii="Times New Roman" w:hAnsi="Times New Roman" w:cs="Times New Roman"/>
            <w:b w:val="0"/>
            <w:bCs w:val="0"/>
            <w:color w:val="5F497A" w:themeColor="accent4" w:themeShade="BF"/>
            <w:kern w:val="16"/>
          </w:rPr>
          <w:t xml:space="preserve">populations of participants. The participants for Experiment 1 were selected from a population of experts because we used </w:t>
        </w:r>
        <w:r>
          <w:rPr>
            <w:rFonts w:ascii="Times New Roman" w:hAnsi="Times New Roman" w:cs="Times New Roman"/>
            <w:b w:val="0"/>
            <w:bCs w:val="0"/>
            <w:color w:val="5F497A" w:themeColor="accent4" w:themeShade="BF"/>
            <w:kern w:val="16"/>
          </w:rPr>
          <w:t xml:space="preserve">technical </w:t>
        </w:r>
        <w:r w:rsidRPr="00EB1D1E">
          <w:rPr>
            <w:rFonts w:ascii="Times New Roman" w:hAnsi="Times New Roman" w:cs="Times New Roman"/>
            <w:b w:val="0"/>
            <w:bCs w:val="0"/>
            <w:color w:val="5F497A" w:themeColor="accent4" w:themeShade="BF"/>
            <w:kern w:val="16"/>
          </w:rPr>
          <w:t>terminology that musical novices would not have been familiar with</w:t>
        </w:r>
        <w:r>
          <w:rPr>
            <w:rFonts w:ascii="Times New Roman" w:hAnsi="Times New Roman" w:cs="Times New Roman"/>
            <w:b w:val="0"/>
            <w:bCs w:val="0"/>
            <w:color w:val="5F497A" w:themeColor="accent4" w:themeShade="BF"/>
            <w:kern w:val="16"/>
          </w:rPr>
          <w:t xml:space="preserve"> and </w:t>
        </w:r>
        <w:r w:rsidRPr="00B12D4C">
          <w:rPr>
            <w:rFonts w:ascii="Times New Roman" w:hAnsi="Times New Roman" w:cs="Times New Roman"/>
            <w:b w:val="0"/>
            <w:bCs w:val="0"/>
            <w:color w:val="5F497A" w:themeColor="accent4" w:themeShade="BF"/>
            <w:kern w:val="16"/>
          </w:rPr>
          <w:t>would probably not know how to use</w:t>
        </w:r>
        <w:r w:rsidRPr="00EB1D1E">
          <w:rPr>
            <w:rFonts w:ascii="Times New Roman" w:hAnsi="Times New Roman" w:cs="Times New Roman"/>
            <w:b w:val="0"/>
            <w:bCs w:val="0"/>
            <w:color w:val="5F497A" w:themeColor="accent4" w:themeShade="BF"/>
            <w:kern w:val="16"/>
          </w:rPr>
          <w:t xml:space="preserve">. The participants for Experiment 2 were selected without regard to training because it has been found that musically trained and untrained listeners evaluate music similarly </w:t>
        </w:r>
        <w:proofErr w:type="gramStart"/>
        <w:r w:rsidRPr="00EB1D1E">
          <w:rPr>
            <w:rFonts w:ascii="Times New Roman" w:hAnsi="Times New Roman" w:cs="Times New Roman"/>
            <w:b w:val="0"/>
            <w:bCs w:val="0"/>
            <w:color w:val="5F497A" w:themeColor="accent4" w:themeShade="BF"/>
            <w:kern w:val="16"/>
          </w:rPr>
          <w:t>with regard to</w:t>
        </w:r>
        <w:proofErr w:type="gramEnd"/>
        <w:r w:rsidRPr="00EB1D1E">
          <w:rPr>
            <w:rFonts w:ascii="Times New Roman" w:hAnsi="Times New Roman" w:cs="Times New Roman"/>
            <w:b w:val="0"/>
            <w:bCs w:val="0"/>
            <w:color w:val="5F497A" w:themeColor="accent4" w:themeShade="BF"/>
            <w:kern w:val="16"/>
          </w:rPr>
          <w:t xml:space="preserve"> affect (</w:t>
        </w:r>
        <w:proofErr w:type="spellStart"/>
        <w:r w:rsidRPr="00EB1D1E">
          <w:rPr>
            <w:rFonts w:ascii="Times New Roman" w:hAnsi="Times New Roman" w:cs="Times New Roman"/>
            <w:b w:val="0"/>
            <w:bCs w:val="0"/>
            <w:color w:val="5F497A" w:themeColor="accent4" w:themeShade="BF"/>
            <w:kern w:val="16"/>
          </w:rPr>
          <w:t>Bigand</w:t>
        </w:r>
        <w:proofErr w:type="spellEnd"/>
        <w:r w:rsidRPr="00EB1D1E">
          <w:rPr>
            <w:rFonts w:ascii="Times New Roman" w:hAnsi="Times New Roman" w:cs="Times New Roman"/>
            <w:b w:val="0"/>
            <w:bCs w:val="0"/>
            <w:color w:val="5F497A" w:themeColor="accent4" w:themeShade="BF"/>
            <w:kern w:val="16"/>
          </w:rPr>
          <w:t xml:space="preserve"> &amp; Poulin-</w:t>
        </w:r>
        <w:proofErr w:type="spellStart"/>
        <w:r w:rsidRPr="00EB1D1E">
          <w:rPr>
            <w:rFonts w:ascii="Times New Roman" w:hAnsi="Times New Roman" w:cs="Times New Roman"/>
            <w:b w:val="0"/>
            <w:bCs w:val="0"/>
            <w:color w:val="5F497A" w:themeColor="accent4" w:themeShade="BF"/>
            <w:kern w:val="16"/>
          </w:rPr>
          <w:t>Charronnat</w:t>
        </w:r>
        <w:proofErr w:type="spellEnd"/>
        <w:r w:rsidRPr="00EB1D1E">
          <w:rPr>
            <w:rFonts w:ascii="Times New Roman" w:hAnsi="Times New Roman" w:cs="Times New Roman"/>
            <w:b w:val="0"/>
            <w:bCs w:val="0"/>
            <w:color w:val="5F497A" w:themeColor="accent4" w:themeShade="BF"/>
            <w:kern w:val="16"/>
          </w:rPr>
          <w:t xml:space="preserve"> 2006). </w:t>
        </w:r>
      </w:ins>
    </w:p>
    <w:p w14:paraId="486A301B" w14:textId="77777777" w:rsidR="008A73A9" w:rsidRPr="00EB1D1E" w:rsidRDefault="008A73A9" w:rsidP="008A73A9">
      <w:pPr>
        <w:pStyle w:val="Heading1"/>
        <w:spacing w:line="480" w:lineRule="auto"/>
        <w:ind w:left="0" w:firstLine="720"/>
        <w:rPr>
          <w:ins w:id="1278" w:author="Mizener, Brendon J" w:date="2021-12-10T10:05:00Z"/>
          <w:rFonts w:ascii="Times New Roman" w:hAnsi="Times New Roman" w:cs="Times New Roman"/>
          <w:b w:val="0"/>
          <w:bCs w:val="0"/>
          <w:color w:val="403152" w:themeColor="accent4" w:themeShade="80"/>
          <w:kern w:val="16"/>
        </w:rPr>
      </w:pPr>
      <w:ins w:id="1279" w:author="Mizener, Brendon J" w:date="2021-12-10T10:05:00Z">
        <w:r w:rsidRPr="00EB1D1E">
          <w:rPr>
            <w:rFonts w:ascii="Times New Roman" w:hAnsi="Times New Roman" w:cs="Times New Roman"/>
            <w:b w:val="0"/>
            <w:bCs w:val="0"/>
            <w:color w:val="5F497A" w:themeColor="accent4" w:themeShade="BF"/>
            <w:kern w:val="16"/>
          </w:rPr>
          <w:t xml:space="preserve">The comparison of these two sets of data is not unlike the procedures used in Music Information Retrieval (MIR) studies, in which participant subjective appraisal is compared to data extracted from the music itself (see Panda et al., 2020 for a review). Although there have been massive strides in the field of MIR in aligning the information extracted by the computer with human perception, there is still a gap between the algorithmic extraction and human perception. It thus can be difficult to identify what information extracted by the computer is perceived by human listeners and vice-versa. However, in comparing two different types of human listener appraisal, we can directly compare these perceivable musical dimensions to the kinds of qualities listeners assign to that music during listening. </w:t>
        </w:r>
      </w:ins>
    </w:p>
    <w:p w14:paraId="3EDF0CB0" w14:textId="6D872F91" w:rsidR="00FE4F9A" w:rsidRPr="00EF5B97" w:rsidRDefault="00B44E58" w:rsidP="00EB760E">
      <w:pPr>
        <w:spacing w:line="480" w:lineRule="auto"/>
        <w:rPr>
          <w:rFonts w:ascii="Times New Roman" w:hAnsi="Times New Roman" w:cs="Times New Roman"/>
          <w:b/>
          <w:kern w:val="16"/>
          <w:sz w:val="24"/>
          <w:szCs w:val="24"/>
        </w:rPr>
      </w:pPr>
      <w:r w:rsidRPr="00EF5B97">
        <w:rPr>
          <w:rFonts w:ascii="Times New Roman" w:hAnsi="Times New Roman" w:cs="Times New Roman"/>
          <w:b/>
          <w:kern w:val="16"/>
          <w:sz w:val="24"/>
          <w:szCs w:val="24"/>
        </w:rPr>
        <w:t>Methods</w:t>
      </w:r>
    </w:p>
    <w:p w14:paraId="3B061384" w14:textId="6AA4AF92" w:rsidR="00FE4F9A" w:rsidRDefault="00B44E58" w:rsidP="00EB760E">
      <w:pPr>
        <w:pStyle w:val="BodyText"/>
        <w:spacing w:line="480" w:lineRule="auto"/>
        <w:ind w:firstLine="720"/>
        <w:rPr>
          <w:ins w:id="1280" w:author="Mizener, Brendon J" w:date="2021-10-22T12:37:00Z"/>
          <w:rFonts w:ascii="Times New Roman" w:hAnsi="Times New Roman" w:cs="Times New Roman"/>
          <w:kern w:val="16"/>
        </w:rPr>
      </w:pPr>
      <w:r w:rsidRPr="00EF5B97">
        <w:rPr>
          <w:rFonts w:ascii="Times New Roman" w:hAnsi="Times New Roman" w:cs="Times New Roman"/>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This way, both data tables </w:t>
      </w:r>
      <w:r w:rsidRPr="00EF5B97">
        <w:rPr>
          <w:rFonts w:ascii="Times New Roman" w:hAnsi="Times New Roman" w:cs="Times New Roman"/>
          <w:kern w:val="16"/>
        </w:rPr>
        <w:lastRenderedPageBreak/>
        <w:t>comprised data from the same 27 Excerpts.</w:t>
      </w:r>
    </w:p>
    <w:p w14:paraId="4AF053B9" w14:textId="5E8E3C54" w:rsidR="00A86BAD" w:rsidRPr="004D0CEF" w:rsidDel="008A73A9" w:rsidRDefault="00A86BAD">
      <w:pPr>
        <w:pStyle w:val="BodyText"/>
        <w:spacing w:line="480" w:lineRule="auto"/>
        <w:rPr>
          <w:del w:id="1281" w:author="Mizener, Brendon J" w:date="2021-12-10T10:05:00Z"/>
          <w:rFonts w:ascii="Times New Roman" w:hAnsi="Times New Roman" w:cs="Times New Roman"/>
          <w:b/>
          <w:bCs/>
          <w:i/>
          <w:iCs/>
          <w:color w:val="5F497A" w:themeColor="accent4" w:themeShade="BF"/>
          <w:kern w:val="16"/>
          <w:rPrChange w:id="1282" w:author="Mizener, Brendon J" w:date="2021-12-09T10:21:00Z">
            <w:rPr>
              <w:del w:id="1283" w:author="Mizener, Brendon J" w:date="2021-12-10T10:05:00Z"/>
              <w:rFonts w:ascii="Times New Roman" w:hAnsi="Times New Roman" w:cs="Times New Roman"/>
              <w:kern w:val="16"/>
            </w:rPr>
          </w:rPrChange>
        </w:rPr>
        <w:pPrChange w:id="1284" w:author="Mizener, Brendon J" w:date="2021-10-22T12:37:00Z">
          <w:pPr>
            <w:pStyle w:val="BodyText"/>
            <w:spacing w:line="480" w:lineRule="auto"/>
            <w:ind w:firstLine="720"/>
          </w:pPr>
        </w:pPrChange>
      </w:pPr>
    </w:p>
    <w:p w14:paraId="15D81A53" w14:textId="2983C398" w:rsidR="00FE4F9A" w:rsidRPr="00EF5B97" w:rsidRDefault="001E6F81" w:rsidP="00EB760E">
      <w:pPr>
        <w:pStyle w:val="Heading1"/>
        <w:spacing w:line="480" w:lineRule="auto"/>
        <w:ind w:left="0"/>
        <w:rPr>
          <w:rFonts w:ascii="Times New Roman" w:hAnsi="Times New Roman" w:cs="Times New Roman"/>
          <w:kern w:val="16"/>
        </w:rPr>
      </w:pPr>
      <w:bookmarkStart w:id="1285" w:name="Results"/>
      <w:bookmarkEnd w:id="1285"/>
      <w:ins w:id="1286" w:author="Hervé" w:date="2021-11-09T18:38:00Z">
        <w:del w:id="1287" w:author="Mizener, Brendon J" w:date="2021-12-10T10:05:00Z">
          <w:r w:rsidRPr="004D0CEF" w:rsidDel="008A73A9">
            <w:rPr>
              <w:rFonts w:ascii="Times New Roman" w:hAnsi="Times New Roman" w:cs="Times New Roman"/>
              <w:b w:val="0"/>
              <w:bCs w:val="0"/>
              <w:color w:val="5F497A" w:themeColor="accent4" w:themeShade="BF"/>
              <w:kern w:val="16"/>
              <w:rPrChange w:id="1288" w:author="Mizener, Brendon J" w:date="2021-12-09T10:21:00Z">
                <w:rPr>
                  <w:rFonts w:ascii="Times New Roman" w:hAnsi="Times New Roman" w:cs="Times New Roman"/>
                  <w:b w:val="0"/>
                  <w:bCs w:val="0"/>
                  <w:kern w:val="16"/>
                </w:rPr>
              </w:rPrChange>
            </w:rPr>
            <w:delText>was</w:delText>
          </w:r>
        </w:del>
      </w:ins>
      <w:ins w:id="1289" w:author="Hervé" w:date="2021-11-09T18:37:00Z">
        <w:del w:id="1290" w:author="Mizener, Brendon J" w:date="2021-12-10T10:05:00Z">
          <w:r w:rsidR="0027449D" w:rsidRPr="004D0CEF" w:rsidDel="008A73A9">
            <w:rPr>
              <w:rFonts w:ascii="Times New Roman" w:hAnsi="Times New Roman" w:cs="Times New Roman"/>
              <w:b w:val="0"/>
              <w:bCs w:val="0"/>
              <w:color w:val="5F497A" w:themeColor="accent4" w:themeShade="BF"/>
              <w:kern w:val="16"/>
              <w:rPrChange w:id="1291" w:author="Mizener, Brendon J" w:date="2021-12-09T10:21:00Z">
                <w:rPr>
                  <w:rFonts w:ascii="Times New Roman" w:hAnsi="Times New Roman" w:cs="Times New Roman"/>
                  <w:b w:val="0"/>
                  <w:bCs w:val="0"/>
                  <w:kern w:val="16"/>
                </w:rPr>
              </w:rPrChange>
            </w:rPr>
            <w:delText>——</w:delText>
          </w:r>
        </w:del>
      </w:ins>
      <w:ins w:id="1292" w:author="Sylvie CHOLLET" w:date="2021-12-10T16:42:00Z">
        <w:del w:id="1293" w:author="Mizener, Brendon J" w:date="2021-12-10T10:05:00Z">
          <w:r w:rsidR="00B12D4C" w:rsidDel="008A73A9">
            <w:rPr>
              <w:rFonts w:ascii="Times New Roman" w:hAnsi="Times New Roman" w:cs="Times New Roman"/>
              <w:b w:val="0"/>
              <w:bCs w:val="0"/>
              <w:color w:val="5F497A" w:themeColor="accent4" w:themeShade="BF"/>
              <w:kern w:val="16"/>
            </w:rPr>
            <w:delText xml:space="preserve">technical </w:delText>
          </w:r>
        </w:del>
      </w:ins>
      <w:ins w:id="1294" w:author="Sylvie CHOLLET" w:date="2021-12-10T16:44:00Z">
        <w:del w:id="1295" w:author="Mizener, Brendon J" w:date="2021-12-10T10:05:00Z">
          <w:r w:rsidR="00B12D4C" w:rsidDel="008A73A9">
            <w:rPr>
              <w:rFonts w:ascii="Times New Roman" w:hAnsi="Times New Roman" w:cs="Times New Roman"/>
              <w:b w:val="0"/>
              <w:bCs w:val="0"/>
              <w:color w:val="5F497A" w:themeColor="accent4" w:themeShade="BF"/>
              <w:kern w:val="16"/>
            </w:rPr>
            <w:delText xml:space="preserve"> and </w:delText>
          </w:r>
          <w:r w:rsidR="00B12D4C" w:rsidRPr="00B12D4C" w:rsidDel="008A73A9">
            <w:rPr>
              <w:rFonts w:ascii="Times New Roman" w:hAnsi="Times New Roman" w:cs="Times New Roman"/>
              <w:b w:val="0"/>
              <w:bCs w:val="0"/>
              <w:color w:val="5F497A" w:themeColor="accent4" w:themeShade="BF"/>
              <w:kern w:val="16"/>
            </w:rPr>
            <w:delText>would probably not know how to use</w:delText>
          </w:r>
        </w:del>
      </w:ins>
      <w:ins w:id="1296" w:author="Hervé" w:date="2021-11-09T18:39:00Z">
        <w:del w:id="1297" w:author="Mizener, Brendon J" w:date="2021-12-10T10:05:00Z">
          <w:r w:rsidR="00832444" w:rsidRPr="004D0CEF" w:rsidDel="008A73A9">
            <w:rPr>
              <w:rFonts w:ascii="Times New Roman" w:hAnsi="Times New Roman" w:cs="Times New Roman"/>
              <w:b w:val="0"/>
              <w:bCs w:val="0"/>
              <w:color w:val="5F497A" w:themeColor="accent4" w:themeShade="BF"/>
              <w:kern w:val="16"/>
              <w:rPrChange w:id="1298" w:author="Mizener, Brendon J" w:date="2021-12-09T10:21:00Z">
                <w:rPr>
                  <w:rFonts w:ascii="Times New Roman" w:hAnsi="Times New Roman" w:cs="Times New Roman"/>
                  <w:b w:val="0"/>
                  <w:bCs w:val="0"/>
                  <w:kern w:val="16"/>
                </w:rPr>
              </w:rPrChange>
            </w:rPr>
            <w:delText>Retrieval</w:delText>
          </w:r>
        </w:del>
      </w:ins>
      <w:ins w:id="1299" w:author="Hervé" w:date="2021-11-09T18:40:00Z">
        <w:del w:id="1300" w:author="Mizener, Brendon J" w:date="2021-12-10T10:05:00Z">
          <w:r w:rsidR="00832444" w:rsidRPr="004D0CEF" w:rsidDel="008A73A9">
            <w:rPr>
              <w:rFonts w:ascii="Times New Roman" w:hAnsi="Times New Roman" w:cs="Times New Roman"/>
              <w:b w:val="0"/>
              <w:bCs w:val="0"/>
              <w:color w:val="5F497A" w:themeColor="accent4" w:themeShade="BF"/>
              <w:kern w:val="16"/>
              <w:rPrChange w:id="1301" w:author="Mizener, Brendon J" w:date="2021-12-09T10:21:00Z">
                <w:rPr>
                  <w:rFonts w:ascii="Times New Roman" w:hAnsi="Times New Roman" w:cs="Times New Roman"/>
                  <w:b w:val="0"/>
                  <w:bCs w:val="0"/>
                  <w:kern w:val="16"/>
                </w:rPr>
              </w:rPrChange>
            </w:rPr>
            <w:delText>It tidentify</w:delText>
          </w:r>
        </w:del>
      </w:ins>
      <w:r w:rsidR="00B44E58" w:rsidRPr="00EF5B97">
        <w:rPr>
          <w:rFonts w:ascii="Times New Roman" w:hAnsi="Times New Roman" w:cs="Times New Roman"/>
          <w:kern w:val="16"/>
        </w:rPr>
        <w:t>Results</w:t>
      </w:r>
    </w:p>
    <w:p w14:paraId="3C5EAFE8" w14:textId="77777777" w:rsidR="00D02FF3" w:rsidRDefault="00B44E58" w:rsidP="00EB760E">
      <w:pPr>
        <w:pStyle w:val="BodyText"/>
        <w:spacing w:line="480" w:lineRule="auto"/>
        <w:ind w:firstLine="720"/>
        <w:rPr>
          <w:ins w:id="1302" w:author="Hervé" w:date="2021-12-15T19:10:00Z"/>
          <w:rFonts w:ascii="Times New Roman" w:hAnsi="Times New Roman" w:cs="Times New Roman"/>
          <w:kern w:val="16"/>
        </w:rPr>
      </w:pPr>
      <w:r w:rsidRPr="00EF5B97">
        <w:rPr>
          <w:rFonts w:ascii="Times New Roman" w:hAnsi="Times New Roman" w:cs="Times New Roman"/>
          <w:kern w:val="16"/>
        </w:rPr>
        <w:t>The PLSC performed using the pseudo-contingency tables from Experiments 1 and 2 revealed two significant dimensions which</w:t>
      </w:r>
      <w:ins w:id="1303" w:author="Hervé" w:date="2021-11-09T18:40:00Z">
        <w:r w:rsidR="00CF0D18">
          <w:rPr>
            <w:rFonts w:ascii="Times New Roman" w:hAnsi="Times New Roman" w:cs="Times New Roman"/>
            <w:kern w:val="16"/>
          </w:rPr>
          <w:t>,</w:t>
        </w:r>
      </w:ins>
      <w:r w:rsidRPr="00EF5B97">
        <w:rPr>
          <w:rFonts w:ascii="Times New Roman" w:hAnsi="Times New Roman" w:cs="Times New Roman"/>
          <w:kern w:val="16"/>
        </w:rPr>
        <w:t xml:space="preserve"> together</w:t>
      </w:r>
      <w:ins w:id="1304" w:author="Hervé" w:date="2021-11-09T18:40:00Z">
        <w:r w:rsidR="00CF0D18">
          <w:rPr>
            <w:rFonts w:ascii="Times New Roman" w:hAnsi="Times New Roman" w:cs="Times New Roman"/>
            <w:kern w:val="16"/>
          </w:rPr>
          <w:t>,</w:t>
        </w:r>
      </w:ins>
      <w:r w:rsidRPr="00EF5B97">
        <w:rPr>
          <w:rFonts w:ascii="Times New Roman" w:hAnsi="Times New Roman" w:cs="Times New Roman"/>
          <w:kern w:val="16"/>
        </w:rPr>
        <w:t xml:space="preserve"> accounted for 84.25% of the total variance</w:t>
      </w:r>
      <w:r w:rsidR="00B76309" w:rsidRPr="00EF5B97">
        <w:rPr>
          <w:rFonts w:ascii="Times New Roman" w:hAnsi="Times New Roman" w:cs="Times New Roman"/>
          <w:kern w:val="16"/>
        </w:rPr>
        <w:t xml:space="preserve"> (shown in Figure 11)</w:t>
      </w:r>
      <w:r w:rsidRPr="00EF5B97">
        <w:rPr>
          <w:rFonts w:ascii="Times New Roman" w:hAnsi="Times New Roman" w:cs="Times New Roman"/>
          <w:kern w:val="16"/>
        </w:rPr>
        <w:t>.</w:t>
      </w:r>
      <w:r w:rsidR="00B76309" w:rsidRPr="00EF5B97">
        <w:rPr>
          <w:rFonts w:ascii="Times New Roman" w:hAnsi="Times New Roman" w:cs="Times New Roman"/>
          <w:kern w:val="16"/>
        </w:rPr>
        <w:t xml:space="preserve"> </w:t>
      </w:r>
    </w:p>
    <w:p w14:paraId="1E768D9D" w14:textId="33C58A7D" w:rsidR="00FE4F9A" w:rsidRPr="00EF5B97" w:rsidRDefault="00B76309">
      <w:pPr>
        <w:pStyle w:val="BodyText"/>
        <w:spacing w:line="480" w:lineRule="auto"/>
        <w:ind w:firstLine="720"/>
        <w:jc w:val="center"/>
        <w:rPr>
          <w:rFonts w:ascii="Times New Roman" w:hAnsi="Times New Roman" w:cs="Times New Roman"/>
          <w:kern w:val="16"/>
        </w:rPr>
        <w:pPrChange w:id="1305" w:author="Hervé" w:date="2021-12-15T19:10:00Z">
          <w:pPr>
            <w:pStyle w:val="BodyText"/>
            <w:spacing w:line="480" w:lineRule="auto"/>
            <w:ind w:firstLine="720"/>
          </w:pPr>
        </w:pPrChange>
      </w:pPr>
      <w:r w:rsidRPr="00EF5B97">
        <w:rPr>
          <w:rFonts w:ascii="Times New Roman" w:hAnsi="Times New Roman" w:cs="Times New Roman"/>
          <w:kern w:val="16"/>
        </w:rPr>
        <w:t>[FIGURE 11 NEAR HERE]</w:t>
      </w:r>
    </w:p>
    <w:p w14:paraId="33128CE9" w14:textId="77777777" w:rsidR="00044B95" w:rsidRDefault="00B44E58" w:rsidP="00EB760E">
      <w:pPr>
        <w:pStyle w:val="BodyText"/>
        <w:spacing w:line="480" w:lineRule="auto"/>
        <w:ind w:firstLine="720"/>
        <w:rPr>
          <w:ins w:id="1306" w:author="Hervé" w:date="2021-12-15T19:11:00Z"/>
          <w:rFonts w:ascii="Times New Roman" w:hAnsi="Times New Roman" w:cs="Times New Roman"/>
          <w:kern w:val="16"/>
        </w:rPr>
      </w:pPr>
      <w:r w:rsidRPr="00EF5B97">
        <w:rPr>
          <w:rFonts w:ascii="Times New Roman" w:hAnsi="Times New Roman" w:cs="Times New Roman"/>
          <w:kern w:val="16"/>
        </w:rPr>
        <w:t xml:space="preserve">PLSC displays the latent variable </w:t>
      </w:r>
      <w:del w:id="1307" w:author="Hervé" w:date="2021-11-09T18:41:00Z">
        <w:r w:rsidRPr="00EF5B97" w:rsidDel="00CF0D18">
          <w:rPr>
            <w:rFonts w:ascii="Times New Roman" w:hAnsi="Times New Roman" w:cs="Times New Roman"/>
            <w:kern w:val="16"/>
          </w:rPr>
          <w:delText xml:space="preserve">scores of </w:delText>
        </w:r>
      </w:del>
      <w:ins w:id="1308" w:author="Hervé" w:date="2021-11-09T18:41:00Z">
        <w:r w:rsidR="00CF0D18">
          <w:rPr>
            <w:rFonts w:ascii="Times New Roman" w:hAnsi="Times New Roman" w:cs="Times New Roman"/>
            <w:kern w:val="16"/>
          </w:rPr>
          <w:t>from</w:t>
        </w:r>
        <w:r w:rsidR="00CF0D18" w:rsidRPr="00EF5B97">
          <w:rPr>
            <w:rFonts w:ascii="Times New Roman" w:hAnsi="Times New Roman" w:cs="Times New Roman"/>
            <w:kern w:val="16"/>
          </w:rPr>
          <w:t xml:space="preserve"> </w:t>
        </w:r>
      </w:ins>
      <w:r w:rsidRPr="00EF5B97">
        <w:rPr>
          <w:rFonts w:ascii="Times New Roman" w:hAnsi="Times New Roman" w:cs="Times New Roman"/>
          <w:kern w:val="16"/>
        </w:rPr>
        <w:t xml:space="preserve">one table against </w:t>
      </w:r>
      <w:del w:id="1309" w:author="Hervé" w:date="2021-12-15T19:10:00Z">
        <w:r w:rsidRPr="00EF5B97" w:rsidDel="00EA2ED8">
          <w:rPr>
            <w:rFonts w:ascii="Times New Roman" w:hAnsi="Times New Roman" w:cs="Times New Roman"/>
            <w:kern w:val="16"/>
          </w:rPr>
          <w:delText xml:space="preserve">its equivalent </w:delText>
        </w:r>
      </w:del>
      <w:ins w:id="1310" w:author="Hervé" w:date="2021-12-15T19:10:00Z">
        <w:r w:rsidR="00EA2ED8">
          <w:rPr>
            <w:rFonts w:ascii="Times New Roman" w:hAnsi="Times New Roman" w:cs="Times New Roman"/>
            <w:kern w:val="16"/>
          </w:rPr>
          <w:t xml:space="preserve">the latent variable </w:t>
        </w:r>
      </w:ins>
      <w:ins w:id="1311" w:author="Hervé" w:date="2021-11-09T18:41:00Z">
        <w:r w:rsidR="00CF0D18">
          <w:rPr>
            <w:rFonts w:ascii="Times New Roman" w:hAnsi="Times New Roman" w:cs="Times New Roman"/>
            <w:kern w:val="16"/>
          </w:rPr>
          <w:t xml:space="preserve">from </w:t>
        </w:r>
      </w:ins>
      <w:del w:id="1312" w:author="Hervé" w:date="2021-11-09T18:41:00Z">
        <w:r w:rsidRPr="00EF5B97" w:rsidDel="00CF0D18">
          <w:rPr>
            <w:rFonts w:ascii="Times New Roman" w:hAnsi="Times New Roman" w:cs="Times New Roman"/>
            <w:kern w:val="16"/>
          </w:rPr>
          <w:delText>for</w:delText>
        </w:r>
      </w:del>
      <w:r w:rsidRPr="00EF5B97">
        <w:rPr>
          <w:rFonts w:ascii="Times New Roman" w:hAnsi="Times New Roman" w:cs="Times New Roman"/>
          <w:kern w:val="16"/>
        </w:rPr>
        <w:t xml:space="preserve">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other table (e.g., LV1 from Table 1 v</w:t>
      </w:r>
      <w:del w:id="1313" w:author="Hervé" w:date="2021-11-09T18:41:00Z">
        <w:r w:rsidRPr="00EF5B97" w:rsidDel="00CF0D18">
          <w:rPr>
            <w:rFonts w:ascii="Times New Roman" w:hAnsi="Times New Roman" w:cs="Times New Roman"/>
            <w:kern w:val="16"/>
          </w:rPr>
          <w:delText>ersu</w:delText>
        </w:r>
      </w:del>
      <w:r w:rsidRPr="00EF5B97">
        <w:rPr>
          <w:rFonts w:ascii="Times New Roman" w:hAnsi="Times New Roman" w:cs="Times New Roman"/>
          <w:kern w:val="16"/>
        </w:rPr>
        <w:t>s</w:t>
      </w:r>
      <w:ins w:id="1314" w:author="Hervé" w:date="2021-11-09T18:41:00Z">
        <w:r w:rsidR="00CF0D18">
          <w:rPr>
            <w:rFonts w:ascii="Times New Roman" w:hAnsi="Times New Roman" w:cs="Times New Roman"/>
            <w:kern w:val="16"/>
          </w:rPr>
          <w:t>.</w:t>
        </w:r>
      </w:ins>
      <w:r w:rsidRPr="00EF5B97">
        <w:rPr>
          <w:rFonts w:ascii="Times New Roman" w:hAnsi="Times New Roman" w:cs="Times New Roman"/>
          <w:kern w:val="16"/>
        </w:rPr>
        <w:t xml:space="preserve"> LV1 for Table 2). Figure </w:t>
      </w:r>
      <w:hyperlink w:anchor="_bookmark13" w:history="1">
        <w:r w:rsidRPr="00EF5B97">
          <w:rPr>
            <w:rFonts w:ascii="Times New Roman" w:hAnsi="Times New Roman" w:cs="Times New Roman"/>
            <w:kern w:val="16"/>
          </w:rPr>
          <w:t xml:space="preserve">12 </w:t>
        </w:r>
      </w:hyperlink>
      <w:r w:rsidRPr="00EF5B97">
        <w:rPr>
          <w:rFonts w:ascii="Times New Roman" w:hAnsi="Times New Roman" w:cs="Times New Roman"/>
          <w:kern w:val="16"/>
        </w:rPr>
        <w:t xml:space="preserve">displays the LVs plot for LVs 1 and 2. In these plots, the excerpts are colored according to the clusters identified by the HCA for Experiment 2, along with tolerance intervals comprising the elements from each cluster. The first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 left) separate the excerpts with positive valence and low arousal (gold) from those with negative valence and high arousal (green). The second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right) separate the groups with positive valence and high arousal (red) from excerpts with negative valence and low arousal (blue).</w:t>
      </w:r>
      <w:r w:rsidR="00EB760E" w:rsidRPr="00EF5B97">
        <w:rPr>
          <w:rFonts w:ascii="Times New Roman" w:hAnsi="Times New Roman" w:cs="Times New Roman"/>
          <w:kern w:val="16"/>
        </w:rPr>
        <w:t xml:space="preserve"> </w:t>
      </w:r>
    </w:p>
    <w:p w14:paraId="12316A0D" w14:textId="54AAAF43" w:rsidR="00FE4F9A" w:rsidRPr="00EF5B97" w:rsidRDefault="00EB760E">
      <w:pPr>
        <w:pStyle w:val="BodyText"/>
        <w:spacing w:line="480" w:lineRule="auto"/>
        <w:ind w:firstLine="720"/>
        <w:jc w:val="center"/>
        <w:rPr>
          <w:rFonts w:ascii="Times New Roman" w:hAnsi="Times New Roman" w:cs="Times New Roman"/>
          <w:kern w:val="16"/>
        </w:rPr>
        <w:pPrChange w:id="1315" w:author="Hervé" w:date="2021-12-15T19:11:00Z">
          <w:pPr>
            <w:pStyle w:val="BodyText"/>
            <w:spacing w:line="480" w:lineRule="auto"/>
            <w:ind w:firstLine="720"/>
          </w:pPr>
        </w:pPrChange>
      </w:pPr>
      <w:r w:rsidRPr="00EF5B97">
        <w:rPr>
          <w:rFonts w:ascii="Times New Roman" w:hAnsi="Times New Roman" w:cs="Times New Roman"/>
          <w:kern w:val="16"/>
        </w:rPr>
        <w:t>[FIGURE 12 NEAR HERE]</w:t>
      </w:r>
    </w:p>
    <w:p w14:paraId="4459B968" w14:textId="77777777" w:rsidR="0068585C" w:rsidRDefault="00B44E58" w:rsidP="00EB760E">
      <w:pPr>
        <w:pStyle w:val="BodyText"/>
        <w:spacing w:line="480" w:lineRule="auto"/>
        <w:ind w:firstLine="720"/>
        <w:rPr>
          <w:ins w:id="1316" w:author="Hervé" w:date="2021-12-15T19:11:00Z"/>
          <w:rFonts w:ascii="Times New Roman" w:hAnsi="Times New Roman" w:cs="Times New Roman"/>
          <w:kern w:val="16"/>
        </w:rPr>
      </w:pPr>
      <w:r w:rsidRPr="00EF5B97">
        <w:rPr>
          <w:rFonts w:ascii="Times New Roman" w:hAnsi="Times New Roman" w:cs="Times New Roman"/>
          <w:kern w:val="16"/>
        </w:rPr>
        <w:t xml:space="preserve">Figure </w:t>
      </w:r>
      <w:hyperlink w:anchor="_bookmark14" w:history="1">
        <w:r w:rsidRPr="00EF5B97">
          <w:rPr>
            <w:rFonts w:ascii="Times New Roman" w:hAnsi="Times New Roman" w:cs="Times New Roman"/>
            <w:kern w:val="16"/>
          </w:rPr>
          <w:t xml:space="preserve">13 </w:t>
        </w:r>
      </w:hyperlink>
      <w:r w:rsidRPr="00EF5B97">
        <w:rPr>
          <w:rFonts w:ascii="Times New Roman" w:hAnsi="Times New Roman" w:cs="Times New Roman"/>
          <w:kern w:val="16"/>
        </w:rPr>
        <w:t xml:space="preserve">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Experiment 1 and adjectives identified as contributing to an arousal dimension </w:t>
      </w:r>
      <w:r w:rsidRPr="00EF5B97">
        <w:rPr>
          <w:rFonts w:ascii="Times New Roman" w:hAnsi="Times New Roman" w:cs="Times New Roman"/>
          <w:kern w:val="16"/>
        </w:rPr>
        <w:lastRenderedPageBreak/>
        <w:t>in Experiment 2.</w:t>
      </w:r>
      <w:r w:rsidR="00EB760E" w:rsidRPr="00EF5B97">
        <w:rPr>
          <w:rFonts w:ascii="Times New Roman" w:hAnsi="Times New Roman" w:cs="Times New Roman"/>
          <w:kern w:val="16"/>
        </w:rPr>
        <w:t xml:space="preserve"> </w:t>
      </w:r>
    </w:p>
    <w:p w14:paraId="2F162C1F" w14:textId="19148C5E" w:rsidR="00FE4F9A" w:rsidRPr="00EF5B97" w:rsidRDefault="00EB760E">
      <w:pPr>
        <w:pStyle w:val="BodyText"/>
        <w:spacing w:line="480" w:lineRule="auto"/>
        <w:ind w:firstLine="720"/>
        <w:jc w:val="center"/>
        <w:rPr>
          <w:rFonts w:ascii="Times New Roman" w:hAnsi="Times New Roman" w:cs="Times New Roman"/>
          <w:kern w:val="16"/>
        </w:rPr>
        <w:pPrChange w:id="1317" w:author="Hervé" w:date="2021-12-15T19:11:00Z">
          <w:pPr>
            <w:pStyle w:val="BodyText"/>
            <w:spacing w:line="480" w:lineRule="auto"/>
            <w:ind w:firstLine="720"/>
          </w:pPr>
        </w:pPrChange>
      </w:pPr>
      <w:r w:rsidRPr="00EF5B97">
        <w:rPr>
          <w:rFonts w:ascii="Times New Roman" w:hAnsi="Times New Roman" w:cs="Times New Roman"/>
          <w:kern w:val="16"/>
        </w:rPr>
        <w:t>[FIGURE 13 NEAR HERE]</w:t>
      </w:r>
    </w:p>
    <w:p w14:paraId="00A7618E" w14:textId="77777777" w:rsidR="00FE4F9A" w:rsidRPr="00EF5B97" w:rsidRDefault="00B44E58" w:rsidP="00EB760E">
      <w:pPr>
        <w:pStyle w:val="Heading1"/>
        <w:spacing w:line="480" w:lineRule="auto"/>
        <w:ind w:left="0"/>
        <w:rPr>
          <w:rFonts w:ascii="Times New Roman" w:hAnsi="Times New Roman" w:cs="Times New Roman"/>
          <w:kern w:val="16"/>
        </w:rPr>
      </w:pPr>
      <w:bookmarkStart w:id="1318" w:name="Experiment_3:_Discussion"/>
      <w:bookmarkEnd w:id="1318"/>
      <w:r w:rsidRPr="00EF5B97">
        <w:rPr>
          <w:rFonts w:ascii="Times New Roman" w:hAnsi="Times New Roman" w:cs="Times New Roman"/>
          <w:kern w:val="16"/>
        </w:rPr>
        <w:t>Experiment 3:  Discussion</w:t>
      </w:r>
    </w:p>
    <w:p w14:paraId="7B662976"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5B97" w:rsidRDefault="00B44E58" w:rsidP="00A86BAD">
      <w:pPr>
        <w:pStyle w:val="Heading1"/>
        <w:spacing w:line="480" w:lineRule="auto"/>
        <w:ind w:left="0"/>
        <w:jc w:val="center"/>
        <w:rPr>
          <w:rFonts w:ascii="Times New Roman" w:hAnsi="Times New Roman" w:cs="Times New Roman"/>
          <w:kern w:val="16"/>
        </w:rPr>
      </w:pPr>
      <w:bookmarkStart w:id="1319" w:name="General_Discussion"/>
      <w:bookmarkEnd w:id="1319"/>
      <w:r w:rsidRPr="00EF5B97">
        <w:rPr>
          <w:rFonts w:ascii="Times New Roman" w:hAnsi="Times New Roman" w:cs="Times New Roman"/>
          <w:kern w:val="16"/>
        </w:rPr>
        <w:t>General Discussion</w:t>
      </w:r>
    </w:p>
    <w:p w14:paraId="1C1D77DB" w14:textId="30331B2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collected survey responses to musical stimuli and used multivariate analyses to explore the musical </w:t>
      </w:r>
      <w:del w:id="1320" w:author="Mizener, Brendon J" w:date="2021-10-25T10:53:00Z">
        <w:r w:rsidRPr="00EF5B97" w:rsidDel="009C1818">
          <w:rPr>
            <w:rFonts w:ascii="Times New Roman" w:hAnsi="Times New Roman" w:cs="Times New Roman"/>
            <w:kern w:val="16"/>
          </w:rPr>
          <w:delText xml:space="preserve">and </w:delText>
        </w:r>
        <w:r w:rsidRPr="00C83F79" w:rsidDel="009C1818">
          <w:rPr>
            <w:rFonts w:ascii="Times New Roman" w:hAnsi="Times New Roman" w:cs="Times New Roman"/>
            <w:color w:val="403152" w:themeColor="accent4" w:themeShade="80"/>
            <w:kern w:val="16"/>
            <w:rPrChange w:id="1321" w:author="Mizener, Brendon J" w:date="2021-12-07T14:01:00Z">
              <w:rPr>
                <w:rFonts w:ascii="Times New Roman" w:hAnsi="Times New Roman" w:cs="Times New Roman"/>
                <w:kern w:val="16"/>
              </w:rPr>
            </w:rPrChange>
          </w:rPr>
          <w:delText>cognitive</w:delText>
        </w:r>
      </w:del>
      <w:ins w:id="1322" w:author="Mizener, Brendon J" w:date="2021-10-25T10:53:00Z">
        <w:r w:rsidR="009C1818" w:rsidRPr="00C83F79">
          <w:rPr>
            <w:rFonts w:ascii="Times New Roman" w:hAnsi="Times New Roman" w:cs="Times New Roman"/>
            <w:color w:val="403152" w:themeColor="accent4" w:themeShade="80"/>
            <w:kern w:val="16"/>
            <w:rPrChange w:id="1323" w:author="Mizener, Brendon J" w:date="2021-12-07T14:01:00Z">
              <w:rPr>
                <w:rFonts w:ascii="Times New Roman" w:hAnsi="Times New Roman" w:cs="Times New Roman"/>
                <w:kern w:val="16"/>
              </w:rPr>
            </w:rPrChange>
          </w:rPr>
          <w:t>listening</w:t>
        </w:r>
      </w:ins>
      <w:r w:rsidRPr="00C83F79">
        <w:rPr>
          <w:rFonts w:ascii="Times New Roman" w:hAnsi="Times New Roman" w:cs="Times New Roman"/>
          <w:color w:val="403152" w:themeColor="accent4" w:themeShade="80"/>
          <w:kern w:val="16"/>
          <w:rPrChange w:id="1324" w:author="Mizener, Brendon J" w:date="2021-12-07T14:01:00Z">
            <w:rPr>
              <w:rFonts w:ascii="Times New Roman" w:hAnsi="Times New Roman" w:cs="Times New Roman"/>
              <w:kern w:val="16"/>
            </w:rPr>
          </w:rPrChange>
        </w:rPr>
        <w:t xml:space="preserve"> </w:t>
      </w:r>
      <w:r w:rsidRPr="00EF5B97">
        <w:rPr>
          <w:rFonts w:ascii="Times New Roman" w:hAnsi="Times New Roman" w:cs="Times New Roman"/>
          <w:kern w:val="16"/>
        </w:rPr>
        <w:t xml:space="preserve">spaces created by participants from France and the United States. 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w:t>
      </w:r>
      <w:proofErr w:type="gramStart"/>
      <w:r w:rsidRPr="00EF5B97">
        <w:rPr>
          <w:rFonts w:ascii="Times New Roman" w:hAnsi="Times New Roman" w:cs="Times New Roman"/>
          <w:kern w:val="16"/>
        </w:rPr>
        <w:t>French</w:t>
      </w:r>
      <w:proofErr w:type="gramEnd"/>
      <w:r w:rsidRPr="00EF5B97">
        <w:rPr>
          <w:rFonts w:ascii="Times New Roman" w:hAnsi="Times New Roman" w:cs="Times New Roman"/>
          <w:kern w:val="16"/>
        </w:rPr>
        <w:t xml:space="preserve">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w:t>
      </w:r>
      <w:r w:rsidRPr="00EF5B97">
        <w:rPr>
          <w:rFonts w:ascii="Times New Roman" w:hAnsi="Times New Roman" w:cs="Times New Roman"/>
          <w:kern w:val="16"/>
        </w:rPr>
        <w:lastRenderedPageBreak/>
        <w:t>the excerpts themselves rather than about the behavior of participants.</w:t>
      </w:r>
    </w:p>
    <w:p w14:paraId="0040EAF3" w14:textId="5230C47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Experiment 3 integrates the results of Experiments 1 and 2, because the first and second latent variables of Experiment 3 essentially </w:t>
      </w:r>
      <w:del w:id="1325" w:author="Hervé" w:date="2021-11-09T18:42:00Z">
        <w:r w:rsidRPr="00EF5B97" w:rsidDel="00CF0D18">
          <w:rPr>
            <w:rFonts w:ascii="Times New Roman" w:hAnsi="Times New Roman" w:cs="Times New Roman"/>
            <w:kern w:val="16"/>
          </w:rPr>
          <w:delText xml:space="preserve">combine </w:delText>
        </w:r>
      </w:del>
      <w:ins w:id="1326" w:author="Hervé" w:date="2021-11-09T18:42:00Z">
        <w:r w:rsidR="00CF0D18">
          <w:rPr>
            <w:rFonts w:ascii="Times New Roman" w:hAnsi="Times New Roman" w:cs="Times New Roman"/>
            <w:kern w:val="16"/>
          </w:rPr>
          <w:t>integrate</w:t>
        </w:r>
        <w:r w:rsidR="00CF0D18" w:rsidRPr="00EF5B97">
          <w:rPr>
            <w:rFonts w:ascii="Times New Roman" w:hAnsi="Times New Roman" w:cs="Times New Roman"/>
            <w:kern w:val="16"/>
          </w:rPr>
          <w:t xml:space="preserve"> </w:t>
        </w:r>
      </w:ins>
      <w:r w:rsidRPr="00EF5B97">
        <w:rPr>
          <w:rFonts w:ascii="Times New Roman" w:hAnsi="Times New Roman" w:cs="Times New Roman"/>
          <w:kern w:val="16"/>
        </w:rPr>
        <w:t xml:space="preserve">the dimensions of Experiments 1 and 2. For example, Excerpt 26—a very distal point in the first LV plot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—is an important contributor to the first dimensions of the CAs for both Experiments 1 and 2 (see Figures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 xml:space="preserve">and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w:t>
      </w:r>
    </w:p>
    <w:p w14:paraId="7BBB6446" w14:textId="467BC49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differences in results between Experiments 1 and 2—specifically </w:t>
      </w:r>
      <w:del w:id="1327" w:author="Hervé" w:date="2021-11-09T18:43:00Z">
        <w:r w:rsidRPr="00EF5B97" w:rsidDel="00CF0D18">
          <w:rPr>
            <w:rFonts w:ascii="Times New Roman" w:hAnsi="Times New Roman" w:cs="Times New Roman"/>
            <w:kern w:val="16"/>
          </w:rPr>
          <w:delText>with regard to</w:delText>
        </w:r>
      </w:del>
      <w:ins w:id="1328" w:author="Hervé" w:date="2021-11-09T18:43:00Z">
        <w:r w:rsidR="00CF0D18" w:rsidRPr="00EF5B97">
          <w:rPr>
            <w:rFonts w:ascii="Times New Roman" w:hAnsi="Times New Roman" w:cs="Times New Roman"/>
            <w:kern w:val="16"/>
          </w:rPr>
          <w:t>regarding</w:t>
        </w:r>
      </w:ins>
      <w:r w:rsidRPr="00EF5B97">
        <w:rPr>
          <w:rFonts w:ascii="Times New Roman" w:hAnsi="Times New Roman" w:cs="Times New Roman"/>
          <w:kern w:val="16"/>
        </w:rPr>
        <w:t xml:space="preserve"> Excerpts 6 and 14—demonstrate how small differences in experimental paradigm can provide large differences in perspective. In Experiment 1 (by contrast with Experiment 2), the experts rating the 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w:t>
      </w:r>
      <w:ins w:id="1329" w:author="Hervé" w:date="2021-11-09T18:43:00Z">
        <w:r w:rsidR="00CF0D18">
          <w:rPr>
            <w:rFonts w:ascii="Times New Roman" w:hAnsi="Times New Roman" w:cs="Times New Roman"/>
            <w:kern w:val="16"/>
          </w:rPr>
          <w:t>—</w:t>
        </w:r>
      </w:ins>
      <w:del w:id="1330" w:author="Hervé" w:date="2021-11-09T18:43:00Z">
        <w:r w:rsidRPr="00EF5B97" w:rsidDel="00CF0D18">
          <w:rPr>
            <w:rFonts w:ascii="Times New Roman" w:hAnsi="Times New Roman" w:cs="Times New Roman"/>
            <w:kern w:val="16"/>
          </w:rPr>
          <w:delText>,</w:delText>
        </w:r>
      </w:del>
      <w:del w:id="1331" w:author="Hervé" w:date="2021-12-15T19:15:00Z">
        <w:r w:rsidRPr="00EF5B97" w:rsidDel="00F55481">
          <w:rPr>
            <w:rFonts w:ascii="Times New Roman" w:hAnsi="Times New Roman" w:cs="Times New Roman"/>
            <w:kern w:val="16"/>
          </w:rPr>
          <w:delText xml:space="preserve"> </w:delText>
        </w:r>
      </w:del>
      <w:r w:rsidRPr="00EF5B97">
        <w:rPr>
          <w:rFonts w:ascii="Times New Roman" w:hAnsi="Times New Roman" w:cs="Times New Roman"/>
          <w:kern w:val="16"/>
        </w:rPr>
        <w:t>and 2) in the way the way the questions in each survey assessed the excerpts—with specific musical qualities in Experiment 1 and subjective evaluations in Experiment 2. Of these two</w:t>
      </w:r>
      <w:ins w:id="1332" w:author="Hervé" w:date="2021-11-09T18:44:00Z">
        <w:r w:rsidR="00CF0D18">
          <w:rPr>
            <w:rFonts w:ascii="Times New Roman" w:hAnsi="Times New Roman" w:cs="Times New Roman"/>
            <w:kern w:val="16"/>
          </w:rPr>
          <w:t xml:space="preserve"> </w:t>
        </w:r>
      </w:ins>
      <w:ins w:id="1333" w:author="Hervé" w:date="2021-12-15T19:15:00Z">
        <w:r w:rsidR="00F55481">
          <w:rPr>
            <w:rFonts w:ascii="Times New Roman" w:hAnsi="Times New Roman" w:cs="Times New Roman"/>
            <w:kern w:val="16"/>
          </w:rPr>
          <w:t>interpretations</w:t>
        </w:r>
      </w:ins>
      <w:r w:rsidRPr="00EF5B97">
        <w:rPr>
          <w:rFonts w:ascii="Times New Roman" w:hAnsi="Times New Roman" w:cs="Times New Roman"/>
          <w:kern w:val="16"/>
        </w:rPr>
        <w:t xml:space="preserve">, the second is more likely, because the </w:t>
      </w:r>
      <w:ins w:id="1334" w:author="Hervé" w:date="2021-11-09T18:44:00Z">
        <w:r w:rsidR="00CF0D18">
          <w:rPr>
            <w:rFonts w:ascii="Times New Roman" w:hAnsi="Times New Roman" w:cs="Times New Roman"/>
            <w:kern w:val="16"/>
          </w:rPr>
          <w:t>(</w:t>
        </w:r>
      </w:ins>
      <w:r w:rsidRPr="00EF5B97">
        <w:rPr>
          <w:rFonts w:ascii="Times New Roman" w:hAnsi="Times New Roman" w:cs="Times New Roman"/>
          <w:kern w:val="16"/>
        </w:rPr>
        <w:t>few</w:t>
      </w:r>
      <w:ins w:id="1335" w:author="Hervé" w:date="2021-11-09T18:44:00Z">
        <w:r w:rsidR="00CF0D18">
          <w:rPr>
            <w:rFonts w:ascii="Times New Roman" w:hAnsi="Times New Roman" w:cs="Times New Roman"/>
            <w:kern w:val="16"/>
          </w:rPr>
          <w:t>)</w:t>
        </w:r>
      </w:ins>
      <w:r w:rsidRPr="00EF5B97">
        <w:rPr>
          <w:rFonts w:ascii="Times New Roman" w:hAnsi="Times New Roman" w:cs="Times New Roman"/>
          <w:kern w:val="16"/>
        </w:rPr>
        <w:t xml:space="preserve"> participants in Experiment 2 with significant musical training did not differ in their descriptions of the excerpts from the untrained participants.</w:t>
      </w:r>
    </w:p>
    <w:p w14:paraId="5F02DBBF" w14:textId="3FEADCF1" w:rsidR="00FE4F9A" w:rsidRDefault="00B44E58" w:rsidP="00EB760E">
      <w:pPr>
        <w:pStyle w:val="BodyText"/>
        <w:spacing w:line="480" w:lineRule="auto"/>
        <w:ind w:firstLine="720"/>
        <w:rPr>
          <w:ins w:id="1336" w:author="Mizener, Brendon J" w:date="2021-11-12T10:36:00Z"/>
          <w:rFonts w:ascii="Times New Roman" w:hAnsi="Times New Roman" w:cs="Times New Roman"/>
          <w:kern w:val="16"/>
        </w:rPr>
      </w:pPr>
      <w:r w:rsidRPr="00EF5B97">
        <w:rPr>
          <w:rFonts w:ascii="Times New Roman" w:hAnsi="Times New Roman" w:cs="Times New Roman"/>
          <w:kern w:val="16"/>
        </w:rPr>
        <w:t xml:space="preserve">The different experimental paradigms in the present study all provide useful perspectives. For example, the paradigm from Experiment 1—which separates stimuli along concrete musical dimensions—effectively reveals stimulus differences, whereas the paradigm from Experiment 2 </w:t>
      </w:r>
      <w:r w:rsidRPr="00EF5B97">
        <w:rPr>
          <w:rFonts w:ascii="Times New Roman" w:hAnsi="Times New Roman" w:cs="Times New Roman"/>
          <w:kern w:val="16"/>
        </w:rPr>
        <w:lastRenderedPageBreak/>
        <w:t xml:space="preserve">reveals stimulus </w:t>
      </w:r>
      <w:del w:id="1337" w:author="Mizener, Brendon J" w:date="2021-10-25T10:58:00Z">
        <w:r w:rsidRPr="00EF5B97" w:rsidDel="00AF18F2">
          <w:rPr>
            <w:rFonts w:ascii="Times New Roman" w:hAnsi="Times New Roman" w:cs="Times New Roman"/>
            <w:kern w:val="16"/>
          </w:rPr>
          <w:delText xml:space="preserve">cognitive and </w:delText>
        </w:r>
      </w:del>
      <w:r w:rsidRPr="00EF5B97">
        <w:rPr>
          <w:rFonts w:ascii="Times New Roman" w:hAnsi="Times New Roman" w:cs="Times New Roman"/>
          <w:kern w:val="16"/>
        </w:rPr>
        <w:t>affective similarity. In addition, the combination of these two paradigms (as in Experiment 3) probes the “why” of the stimulus affective impact.</w:t>
      </w:r>
    </w:p>
    <w:p w14:paraId="302AD767" w14:textId="40EEC6DC" w:rsidR="002317A5" w:rsidRPr="00C83F79" w:rsidRDefault="002317A5">
      <w:pPr>
        <w:pStyle w:val="BodyText"/>
        <w:spacing w:line="480" w:lineRule="auto"/>
        <w:rPr>
          <w:rFonts w:ascii="Times New Roman" w:hAnsi="Times New Roman" w:cs="Times New Roman"/>
          <w:b/>
          <w:bCs/>
          <w:color w:val="403152" w:themeColor="accent4" w:themeShade="80"/>
          <w:kern w:val="16"/>
          <w:rPrChange w:id="1338" w:author="Mizener, Brendon J" w:date="2021-12-07T14:01:00Z">
            <w:rPr>
              <w:rFonts w:ascii="Times New Roman" w:hAnsi="Times New Roman" w:cs="Times New Roman"/>
              <w:kern w:val="16"/>
            </w:rPr>
          </w:rPrChange>
        </w:rPr>
        <w:pPrChange w:id="1339" w:author="Mizener, Brendon J" w:date="2021-11-12T10:36:00Z">
          <w:pPr>
            <w:pStyle w:val="BodyText"/>
            <w:spacing w:line="480" w:lineRule="auto"/>
            <w:ind w:firstLine="720"/>
          </w:pPr>
        </w:pPrChange>
      </w:pPr>
      <w:ins w:id="1340" w:author="Mizener, Brendon J" w:date="2021-11-12T10:37:00Z">
        <w:r w:rsidRPr="00C83F79">
          <w:rPr>
            <w:rFonts w:ascii="Times New Roman" w:hAnsi="Times New Roman" w:cs="Times New Roman"/>
            <w:b/>
            <w:bCs/>
            <w:color w:val="403152" w:themeColor="accent4" w:themeShade="80"/>
            <w:kern w:val="16"/>
            <w:rPrChange w:id="1341" w:author="Mizener, Brendon J" w:date="2021-12-07T14:01:00Z">
              <w:rPr>
                <w:rFonts w:ascii="Times New Roman" w:hAnsi="Times New Roman" w:cs="Times New Roman"/>
                <w:b/>
                <w:bCs/>
                <w:kern w:val="16"/>
              </w:rPr>
            </w:rPrChange>
          </w:rPr>
          <w:t>Why these methods?</w:t>
        </w:r>
      </w:ins>
    </w:p>
    <w:p w14:paraId="22CBD89E" w14:textId="26D41F85" w:rsidR="00AE7500" w:rsidRPr="00C83F79" w:rsidRDefault="002317A5" w:rsidP="004D73B6">
      <w:pPr>
        <w:pStyle w:val="Heading1"/>
        <w:spacing w:line="480" w:lineRule="auto"/>
        <w:ind w:left="0" w:firstLine="720"/>
        <w:rPr>
          <w:ins w:id="1342" w:author="Mizener, Brendon J" w:date="2021-11-13T14:19:00Z"/>
          <w:rFonts w:ascii="Times New Roman" w:hAnsi="Times New Roman" w:cs="Times New Roman"/>
          <w:b w:val="0"/>
          <w:bCs w:val="0"/>
          <w:color w:val="403152" w:themeColor="accent4" w:themeShade="80"/>
          <w:kern w:val="16"/>
          <w:rPrChange w:id="1343" w:author="Mizener, Brendon J" w:date="2021-12-07T14:01:00Z">
            <w:rPr>
              <w:ins w:id="1344" w:author="Mizener, Brendon J" w:date="2021-11-13T14:19:00Z"/>
              <w:rFonts w:ascii="Times New Roman" w:hAnsi="Times New Roman" w:cs="Times New Roman"/>
              <w:b w:val="0"/>
              <w:bCs w:val="0"/>
              <w:kern w:val="16"/>
            </w:rPr>
          </w:rPrChange>
        </w:rPr>
      </w:pPr>
      <w:bookmarkStart w:id="1345" w:name="Limitations_&amp;_future_directions"/>
      <w:bookmarkEnd w:id="1345"/>
      <w:ins w:id="1346" w:author="Mizener, Brendon J" w:date="2021-11-12T10:37:00Z">
        <w:r w:rsidRPr="00C83F79">
          <w:rPr>
            <w:rFonts w:ascii="Times New Roman" w:hAnsi="Times New Roman" w:cs="Times New Roman"/>
            <w:b w:val="0"/>
            <w:bCs w:val="0"/>
            <w:color w:val="403152" w:themeColor="accent4" w:themeShade="80"/>
            <w:kern w:val="16"/>
            <w:rPrChange w:id="1347" w:author="Mizener, Brendon J" w:date="2021-12-07T14:01:00Z">
              <w:rPr>
                <w:rFonts w:ascii="Times New Roman" w:hAnsi="Times New Roman" w:cs="Times New Roman"/>
                <w:b w:val="0"/>
                <w:bCs w:val="0"/>
                <w:kern w:val="16"/>
              </w:rPr>
            </w:rPrChange>
          </w:rPr>
          <w:t xml:space="preserve">Whereas many readers may already be familiar with such methods as MDS or </w:t>
        </w:r>
      </w:ins>
      <w:ins w:id="1348" w:author="Mizener, Brendon J" w:date="2021-11-14T21:10:00Z">
        <w:r w:rsidR="007841D7" w:rsidRPr="00C83F79">
          <w:rPr>
            <w:rFonts w:ascii="Times New Roman" w:hAnsi="Times New Roman" w:cs="Times New Roman"/>
            <w:b w:val="0"/>
            <w:bCs w:val="0"/>
            <w:color w:val="403152" w:themeColor="accent4" w:themeShade="80"/>
            <w:kern w:val="16"/>
            <w:rPrChange w:id="1349" w:author="Mizener, Brendon J" w:date="2021-12-07T14:01:00Z">
              <w:rPr>
                <w:rFonts w:ascii="Times New Roman" w:hAnsi="Times New Roman" w:cs="Times New Roman"/>
                <w:b w:val="0"/>
                <w:bCs w:val="0"/>
                <w:kern w:val="16"/>
              </w:rPr>
            </w:rPrChange>
          </w:rPr>
          <w:t>H</w:t>
        </w:r>
      </w:ins>
      <w:ins w:id="1350" w:author="Mizener, Brendon J" w:date="2021-11-12T10:37:00Z">
        <w:r w:rsidRPr="00C83F79">
          <w:rPr>
            <w:rFonts w:ascii="Times New Roman" w:hAnsi="Times New Roman" w:cs="Times New Roman"/>
            <w:b w:val="0"/>
            <w:bCs w:val="0"/>
            <w:color w:val="403152" w:themeColor="accent4" w:themeShade="80"/>
            <w:kern w:val="16"/>
            <w:rPrChange w:id="1351" w:author="Mizener, Brendon J" w:date="2021-12-07T14:01:00Z">
              <w:rPr>
                <w:rFonts w:ascii="Times New Roman" w:hAnsi="Times New Roman" w:cs="Times New Roman"/>
                <w:b w:val="0"/>
                <w:bCs w:val="0"/>
                <w:kern w:val="16"/>
              </w:rPr>
            </w:rPrChange>
          </w:rPr>
          <w:t>CA</w:t>
        </w:r>
      </w:ins>
      <w:ins w:id="1352" w:author="Hervé" w:date="2021-12-15T19:16:00Z">
        <w:r w:rsidR="00CE0CAE">
          <w:rPr>
            <w:rFonts w:ascii="Times New Roman" w:hAnsi="Times New Roman" w:cs="Times New Roman"/>
            <w:b w:val="0"/>
            <w:bCs w:val="0"/>
            <w:color w:val="403152" w:themeColor="accent4" w:themeShade="80"/>
            <w:kern w:val="16"/>
          </w:rPr>
          <w:t xml:space="preserve"> (</w:t>
        </w:r>
      </w:ins>
      <w:ins w:id="1353" w:author="Mizener, Brendon J" w:date="2021-11-12T10:37:00Z">
        <w:del w:id="1354" w:author="Hervé" w:date="2021-12-15T19:16:00Z">
          <w:r w:rsidRPr="00C83F79" w:rsidDel="00CE0CAE">
            <w:rPr>
              <w:rFonts w:ascii="Times New Roman" w:hAnsi="Times New Roman" w:cs="Times New Roman"/>
              <w:b w:val="0"/>
              <w:bCs w:val="0"/>
              <w:color w:val="403152" w:themeColor="accent4" w:themeShade="80"/>
              <w:kern w:val="16"/>
              <w:rPrChange w:id="1355" w:author="Mizener, Brendon J" w:date="2021-12-07T14:01:00Z">
                <w:rPr>
                  <w:rFonts w:ascii="Times New Roman" w:hAnsi="Times New Roman" w:cs="Times New Roman"/>
                  <w:b w:val="0"/>
                  <w:bCs w:val="0"/>
                  <w:kern w:val="16"/>
                </w:rPr>
              </w:rPrChange>
            </w:rPr>
            <w:delText>,</w:delText>
          </w:r>
        </w:del>
      </w:ins>
      <w:ins w:id="1356" w:author="Mizener, Brendon J" w:date="2021-11-12T10:39:00Z">
        <w:del w:id="1357" w:author="Hervé" w:date="2021-12-15T19:16:00Z">
          <w:r w:rsidRPr="00C83F79" w:rsidDel="00CE0CAE">
            <w:rPr>
              <w:rFonts w:ascii="Times New Roman" w:hAnsi="Times New Roman" w:cs="Times New Roman"/>
              <w:b w:val="0"/>
              <w:bCs w:val="0"/>
              <w:color w:val="403152" w:themeColor="accent4" w:themeShade="80"/>
              <w:kern w:val="16"/>
              <w:rPrChange w:id="1358" w:author="Mizener, Brendon J" w:date="2021-12-07T14:01:00Z">
                <w:rPr>
                  <w:rFonts w:ascii="Times New Roman" w:hAnsi="Times New Roman" w:cs="Times New Roman"/>
                  <w:b w:val="0"/>
                  <w:bCs w:val="0"/>
                  <w:kern w:val="16"/>
                </w:rPr>
              </w:rPrChange>
            </w:rPr>
            <w:delText xml:space="preserve"> </w:delText>
          </w:r>
        </w:del>
        <w:r w:rsidRPr="00C83F79">
          <w:rPr>
            <w:rFonts w:ascii="Times New Roman" w:hAnsi="Times New Roman" w:cs="Times New Roman"/>
            <w:b w:val="0"/>
            <w:bCs w:val="0"/>
            <w:color w:val="403152" w:themeColor="accent4" w:themeShade="80"/>
            <w:kern w:val="16"/>
            <w:rPrChange w:id="1359" w:author="Mizener, Brendon J" w:date="2021-12-07T14:01:00Z">
              <w:rPr>
                <w:rFonts w:ascii="Times New Roman" w:hAnsi="Times New Roman" w:cs="Times New Roman"/>
                <w:b w:val="0"/>
                <w:bCs w:val="0"/>
                <w:kern w:val="16"/>
              </w:rPr>
            </w:rPrChange>
          </w:rPr>
          <w:t>which are commonly used in many domains</w:t>
        </w:r>
      </w:ins>
      <w:ins w:id="1360" w:author="Mizener, Brendon J" w:date="2021-11-13T10:17:00Z">
        <w:del w:id="1361" w:author="Hervé" w:date="2021-12-15T19:16:00Z">
          <w:r w:rsidR="006D043D" w:rsidRPr="00C83F79" w:rsidDel="00CE0CAE">
            <w:rPr>
              <w:rFonts w:ascii="Times New Roman" w:hAnsi="Times New Roman" w:cs="Times New Roman"/>
              <w:b w:val="0"/>
              <w:bCs w:val="0"/>
              <w:color w:val="403152" w:themeColor="accent4" w:themeShade="80"/>
              <w:kern w:val="16"/>
              <w:rPrChange w:id="1362" w:author="Mizener, Brendon J" w:date="2021-12-07T14:01:00Z">
                <w:rPr>
                  <w:rFonts w:ascii="Times New Roman" w:hAnsi="Times New Roman" w:cs="Times New Roman"/>
                  <w:b w:val="0"/>
                  <w:bCs w:val="0"/>
                  <w:kern w:val="16"/>
                </w:rPr>
              </w:rPrChange>
            </w:rPr>
            <w:delText>,</w:delText>
          </w:r>
        </w:del>
      </w:ins>
      <w:ins w:id="1363" w:author="Hervé" w:date="2021-12-15T19:16:00Z">
        <w:r w:rsidR="00CE0CAE">
          <w:rPr>
            <w:rFonts w:ascii="Times New Roman" w:hAnsi="Times New Roman" w:cs="Times New Roman"/>
            <w:b w:val="0"/>
            <w:bCs w:val="0"/>
            <w:color w:val="403152" w:themeColor="accent4" w:themeShade="80"/>
            <w:kern w:val="16"/>
          </w:rPr>
          <w:t>),</w:t>
        </w:r>
      </w:ins>
      <w:ins w:id="1364" w:author="Mizener, Brendon J" w:date="2021-11-12T10:37:00Z">
        <w:r w:rsidRPr="00C83F79">
          <w:rPr>
            <w:rFonts w:ascii="Times New Roman" w:hAnsi="Times New Roman" w:cs="Times New Roman"/>
            <w:b w:val="0"/>
            <w:bCs w:val="0"/>
            <w:color w:val="403152" w:themeColor="accent4" w:themeShade="80"/>
            <w:kern w:val="16"/>
            <w:rPrChange w:id="1365" w:author="Mizener, Brendon J" w:date="2021-12-07T14:01:00Z">
              <w:rPr>
                <w:rFonts w:ascii="Times New Roman" w:hAnsi="Times New Roman" w:cs="Times New Roman"/>
                <w:b w:val="0"/>
                <w:bCs w:val="0"/>
                <w:kern w:val="16"/>
              </w:rPr>
            </w:rPrChange>
          </w:rPr>
          <w:t xml:space="preserve"> </w:t>
        </w:r>
      </w:ins>
      <w:ins w:id="1366" w:author="Mizener, Brendon J" w:date="2021-11-12T10:44:00Z">
        <w:r w:rsidR="007F0180" w:rsidRPr="00C83F79">
          <w:rPr>
            <w:rFonts w:ascii="Times New Roman" w:hAnsi="Times New Roman" w:cs="Times New Roman"/>
            <w:b w:val="0"/>
            <w:bCs w:val="0"/>
            <w:color w:val="403152" w:themeColor="accent4" w:themeShade="80"/>
            <w:kern w:val="16"/>
            <w:rPrChange w:id="1367" w:author="Mizener, Brendon J" w:date="2021-12-07T14:01:00Z">
              <w:rPr>
                <w:rFonts w:ascii="Times New Roman" w:hAnsi="Times New Roman" w:cs="Times New Roman"/>
                <w:b w:val="0"/>
                <w:bCs w:val="0"/>
                <w:kern w:val="16"/>
              </w:rPr>
            </w:rPrChange>
          </w:rPr>
          <w:t>one</w:t>
        </w:r>
      </w:ins>
      <w:ins w:id="1368" w:author="Mizener, Brendon J" w:date="2021-11-12T10:37:00Z">
        <w:r w:rsidRPr="00C83F79">
          <w:rPr>
            <w:rFonts w:ascii="Times New Roman" w:hAnsi="Times New Roman" w:cs="Times New Roman"/>
            <w:b w:val="0"/>
            <w:bCs w:val="0"/>
            <w:color w:val="403152" w:themeColor="accent4" w:themeShade="80"/>
            <w:kern w:val="16"/>
            <w:rPrChange w:id="1369" w:author="Mizener, Brendon J" w:date="2021-12-07T14:01:00Z">
              <w:rPr>
                <w:rFonts w:ascii="Times New Roman" w:hAnsi="Times New Roman" w:cs="Times New Roman"/>
                <w:b w:val="0"/>
                <w:bCs w:val="0"/>
                <w:kern w:val="16"/>
              </w:rPr>
            </w:rPrChange>
          </w:rPr>
          <w:t xml:space="preserve"> goal of </w:t>
        </w:r>
      </w:ins>
      <w:ins w:id="1370" w:author="Mizener, Brendon J" w:date="2021-11-12T10:44:00Z">
        <w:r w:rsidR="007F0180" w:rsidRPr="00C83F79">
          <w:rPr>
            <w:rFonts w:ascii="Times New Roman" w:hAnsi="Times New Roman" w:cs="Times New Roman"/>
            <w:b w:val="0"/>
            <w:bCs w:val="0"/>
            <w:color w:val="403152" w:themeColor="accent4" w:themeShade="80"/>
            <w:kern w:val="16"/>
            <w:rPrChange w:id="1371" w:author="Mizener, Brendon J" w:date="2021-12-07T14:01:00Z">
              <w:rPr>
                <w:rFonts w:ascii="Times New Roman" w:hAnsi="Times New Roman" w:cs="Times New Roman"/>
                <w:b w:val="0"/>
                <w:bCs w:val="0"/>
                <w:kern w:val="16"/>
              </w:rPr>
            </w:rPrChange>
          </w:rPr>
          <w:t xml:space="preserve">the present work </w:t>
        </w:r>
      </w:ins>
      <w:ins w:id="1372" w:author="Mizener, Brendon J" w:date="2021-11-12T10:37:00Z">
        <w:r w:rsidRPr="00C83F79">
          <w:rPr>
            <w:rFonts w:ascii="Times New Roman" w:hAnsi="Times New Roman" w:cs="Times New Roman"/>
            <w:b w:val="0"/>
            <w:bCs w:val="0"/>
            <w:color w:val="403152" w:themeColor="accent4" w:themeShade="80"/>
            <w:kern w:val="16"/>
            <w:rPrChange w:id="1373" w:author="Mizener, Brendon J" w:date="2021-12-07T14:01:00Z">
              <w:rPr>
                <w:rFonts w:ascii="Times New Roman" w:hAnsi="Times New Roman" w:cs="Times New Roman"/>
                <w:b w:val="0"/>
                <w:bCs w:val="0"/>
                <w:kern w:val="16"/>
              </w:rPr>
            </w:rPrChange>
          </w:rPr>
          <w:t xml:space="preserve">was to present </w:t>
        </w:r>
      </w:ins>
      <w:proofErr w:type="gramStart"/>
      <w:ins w:id="1374" w:author="Mizener, Brendon J" w:date="2021-11-14T21:10:00Z">
        <w:r w:rsidR="007841D7" w:rsidRPr="00C83F79">
          <w:rPr>
            <w:rFonts w:ascii="Times New Roman" w:hAnsi="Times New Roman" w:cs="Times New Roman"/>
            <w:b w:val="0"/>
            <w:bCs w:val="0"/>
            <w:color w:val="403152" w:themeColor="accent4" w:themeShade="80"/>
            <w:kern w:val="16"/>
            <w:rPrChange w:id="1375" w:author="Mizener, Brendon J" w:date="2021-12-07T14:01:00Z">
              <w:rPr>
                <w:rFonts w:ascii="Times New Roman" w:hAnsi="Times New Roman" w:cs="Times New Roman"/>
                <w:b w:val="0"/>
                <w:bCs w:val="0"/>
                <w:kern w:val="16"/>
              </w:rPr>
            </w:rPrChange>
          </w:rPr>
          <w:t>less</w:t>
        </w:r>
        <w:proofErr w:type="gramEnd"/>
        <w:r w:rsidR="007841D7" w:rsidRPr="00C83F79">
          <w:rPr>
            <w:rFonts w:ascii="Times New Roman" w:hAnsi="Times New Roman" w:cs="Times New Roman"/>
            <w:b w:val="0"/>
            <w:bCs w:val="0"/>
            <w:color w:val="403152" w:themeColor="accent4" w:themeShade="80"/>
            <w:kern w:val="16"/>
            <w:rPrChange w:id="1376" w:author="Mizener, Brendon J" w:date="2021-12-07T14:01:00Z">
              <w:rPr>
                <w:rFonts w:ascii="Times New Roman" w:hAnsi="Times New Roman" w:cs="Times New Roman"/>
                <w:b w:val="0"/>
                <w:bCs w:val="0"/>
                <w:kern w:val="16"/>
              </w:rPr>
            </w:rPrChange>
          </w:rPr>
          <w:t xml:space="preserve"> familiar </w:t>
        </w:r>
      </w:ins>
      <w:ins w:id="1377" w:author="Mizener, Brendon J" w:date="2021-11-12T10:38:00Z">
        <w:r w:rsidRPr="00C83F79">
          <w:rPr>
            <w:rFonts w:ascii="Times New Roman" w:hAnsi="Times New Roman" w:cs="Times New Roman"/>
            <w:b w:val="0"/>
            <w:bCs w:val="0"/>
            <w:color w:val="403152" w:themeColor="accent4" w:themeShade="80"/>
            <w:kern w:val="16"/>
            <w:rPrChange w:id="1378" w:author="Mizener, Brendon J" w:date="2021-12-07T14:01:00Z">
              <w:rPr>
                <w:rFonts w:ascii="Times New Roman" w:hAnsi="Times New Roman" w:cs="Times New Roman"/>
                <w:b w:val="0"/>
                <w:bCs w:val="0"/>
                <w:kern w:val="16"/>
              </w:rPr>
            </w:rPrChange>
          </w:rPr>
          <w:t>options</w:t>
        </w:r>
      </w:ins>
      <w:ins w:id="1379" w:author="Mizener, Brendon J" w:date="2021-11-15T15:19:00Z">
        <w:r w:rsidR="00644204" w:rsidRPr="00C83F79">
          <w:rPr>
            <w:rFonts w:ascii="Times New Roman" w:hAnsi="Times New Roman" w:cs="Times New Roman"/>
            <w:b w:val="0"/>
            <w:bCs w:val="0"/>
            <w:color w:val="403152" w:themeColor="accent4" w:themeShade="80"/>
            <w:kern w:val="16"/>
            <w:rPrChange w:id="1380" w:author="Mizener, Brendon J" w:date="2021-12-07T14:01:00Z">
              <w:rPr>
                <w:rFonts w:ascii="Times New Roman" w:hAnsi="Times New Roman" w:cs="Times New Roman"/>
                <w:b w:val="0"/>
                <w:bCs w:val="0"/>
                <w:kern w:val="16"/>
              </w:rPr>
            </w:rPrChange>
          </w:rPr>
          <w:t>—</w:t>
        </w:r>
      </w:ins>
      <w:ins w:id="1381" w:author="Hervé" w:date="2021-12-15T19:16:00Z">
        <w:r w:rsidR="00CE0CAE">
          <w:rPr>
            <w:rFonts w:ascii="Times New Roman" w:hAnsi="Times New Roman" w:cs="Times New Roman"/>
            <w:b w:val="0"/>
            <w:bCs w:val="0"/>
            <w:color w:val="403152" w:themeColor="accent4" w:themeShade="80"/>
            <w:kern w:val="16"/>
          </w:rPr>
          <w:t xml:space="preserve">such as </w:t>
        </w:r>
      </w:ins>
      <w:ins w:id="1382" w:author="Mizener, Brendon J" w:date="2021-11-14T21:11:00Z">
        <w:r w:rsidR="002A5E0E" w:rsidRPr="00C83F79">
          <w:rPr>
            <w:rFonts w:ascii="Times New Roman" w:hAnsi="Times New Roman" w:cs="Times New Roman"/>
            <w:b w:val="0"/>
            <w:bCs w:val="0"/>
            <w:color w:val="403152" w:themeColor="accent4" w:themeShade="80"/>
            <w:kern w:val="16"/>
            <w:rPrChange w:id="1383" w:author="Mizener, Brendon J" w:date="2021-12-07T14:01:00Z">
              <w:rPr>
                <w:rFonts w:ascii="Times New Roman" w:hAnsi="Times New Roman" w:cs="Times New Roman"/>
                <w:b w:val="0"/>
                <w:bCs w:val="0"/>
                <w:kern w:val="16"/>
              </w:rPr>
            </w:rPrChange>
          </w:rPr>
          <w:t>CA, MFA, and PLSC</w:t>
        </w:r>
      </w:ins>
      <w:ins w:id="1384" w:author="Mizener, Brendon J" w:date="2021-11-15T15:19:00Z">
        <w:r w:rsidR="00644204" w:rsidRPr="00C83F79">
          <w:rPr>
            <w:rFonts w:ascii="Times New Roman" w:hAnsi="Times New Roman" w:cs="Times New Roman"/>
            <w:b w:val="0"/>
            <w:bCs w:val="0"/>
            <w:color w:val="403152" w:themeColor="accent4" w:themeShade="80"/>
            <w:kern w:val="16"/>
            <w:rPrChange w:id="1385" w:author="Mizener, Brendon J" w:date="2021-12-07T14:01:00Z">
              <w:rPr>
                <w:rFonts w:ascii="Times New Roman" w:hAnsi="Times New Roman" w:cs="Times New Roman"/>
                <w:b w:val="0"/>
                <w:bCs w:val="0"/>
                <w:kern w:val="16"/>
              </w:rPr>
            </w:rPrChange>
          </w:rPr>
          <w:t>—</w:t>
        </w:r>
      </w:ins>
      <w:ins w:id="1386" w:author="Mizener, Brendon J" w:date="2021-11-12T10:38:00Z">
        <w:r w:rsidRPr="00C83F79">
          <w:rPr>
            <w:rFonts w:ascii="Times New Roman" w:hAnsi="Times New Roman" w:cs="Times New Roman"/>
            <w:b w:val="0"/>
            <w:bCs w:val="0"/>
            <w:color w:val="403152" w:themeColor="accent4" w:themeShade="80"/>
            <w:kern w:val="16"/>
            <w:rPrChange w:id="1387" w:author="Mizener, Brendon J" w:date="2021-12-07T14:01:00Z">
              <w:rPr>
                <w:rFonts w:ascii="Times New Roman" w:hAnsi="Times New Roman" w:cs="Times New Roman"/>
                <w:b w:val="0"/>
                <w:bCs w:val="0"/>
                <w:kern w:val="16"/>
              </w:rPr>
            </w:rPrChange>
          </w:rPr>
          <w:t>for</w:t>
        </w:r>
      </w:ins>
      <w:ins w:id="1388" w:author="Mizener, Brendon J" w:date="2021-11-15T15:19:00Z">
        <w:r w:rsidR="00644204" w:rsidRPr="00C83F79">
          <w:rPr>
            <w:rFonts w:ascii="Times New Roman" w:hAnsi="Times New Roman" w:cs="Times New Roman"/>
            <w:b w:val="0"/>
            <w:bCs w:val="0"/>
            <w:color w:val="403152" w:themeColor="accent4" w:themeShade="80"/>
            <w:kern w:val="16"/>
            <w:rPrChange w:id="1389" w:author="Mizener, Brendon J" w:date="2021-12-07T14:01:00Z">
              <w:rPr>
                <w:rFonts w:ascii="Times New Roman" w:hAnsi="Times New Roman" w:cs="Times New Roman"/>
                <w:b w:val="0"/>
                <w:bCs w:val="0"/>
                <w:kern w:val="16"/>
              </w:rPr>
            </w:rPrChange>
          </w:rPr>
          <w:t xml:space="preserve"> </w:t>
        </w:r>
      </w:ins>
      <w:ins w:id="1390" w:author="Mizener, Brendon J" w:date="2021-11-12T10:38:00Z">
        <w:r w:rsidRPr="00C83F79">
          <w:rPr>
            <w:rFonts w:ascii="Times New Roman" w:hAnsi="Times New Roman" w:cs="Times New Roman"/>
            <w:b w:val="0"/>
            <w:bCs w:val="0"/>
            <w:color w:val="403152" w:themeColor="accent4" w:themeShade="80"/>
            <w:kern w:val="16"/>
            <w:rPrChange w:id="1391" w:author="Mizener, Brendon J" w:date="2021-12-07T14:01:00Z">
              <w:rPr>
                <w:rFonts w:ascii="Times New Roman" w:hAnsi="Times New Roman" w:cs="Times New Roman"/>
                <w:b w:val="0"/>
                <w:bCs w:val="0"/>
                <w:kern w:val="16"/>
              </w:rPr>
            </w:rPrChange>
          </w:rPr>
          <w:t xml:space="preserve">consideration. </w:t>
        </w:r>
      </w:ins>
      <w:ins w:id="1392" w:author="Mizener, Brendon J" w:date="2021-11-13T10:18:00Z">
        <w:r w:rsidR="006D043D" w:rsidRPr="00C83F79">
          <w:rPr>
            <w:rFonts w:ascii="Times New Roman" w:hAnsi="Times New Roman" w:cs="Times New Roman"/>
            <w:b w:val="0"/>
            <w:bCs w:val="0"/>
            <w:color w:val="403152" w:themeColor="accent4" w:themeShade="80"/>
            <w:kern w:val="16"/>
            <w:rPrChange w:id="1393" w:author="Mizener, Brendon J" w:date="2021-12-07T14:01:00Z">
              <w:rPr>
                <w:rFonts w:ascii="Times New Roman" w:hAnsi="Times New Roman" w:cs="Times New Roman"/>
                <w:b w:val="0"/>
                <w:bCs w:val="0"/>
                <w:kern w:val="16"/>
              </w:rPr>
            </w:rPrChange>
          </w:rPr>
          <w:t xml:space="preserve">Because each analysis offers a </w:t>
        </w:r>
      </w:ins>
      <w:ins w:id="1394" w:author="Mizener, Brendon J" w:date="2021-12-03T15:57:00Z">
        <w:r w:rsidR="003C3E1E" w:rsidRPr="00C83F79">
          <w:rPr>
            <w:rFonts w:ascii="Times New Roman" w:hAnsi="Times New Roman" w:cs="Times New Roman"/>
            <w:b w:val="0"/>
            <w:bCs w:val="0"/>
            <w:color w:val="403152" w:themeColor="accent4" w:themeShade="80"/>
            <w:kern w:val="16"/>
            <w:rPrChange w:id="1395" w:author="Mizener, Brendon J" w:date="2021-12-07T14:01:00Z">
              <w:rPr>
                <w:rFonts w:ascii="Times New Roman" w:hAnsi="Times New Roman" w:cs="Times New Roman"/>
                <w:b w:val="0"/>
                <w:bCs w:val="0"/>
                <w:kern w:val="16"/>
              </w:rPr>
            </w:rPrChange>
          </w:rPr>
          <w:t>different</w:t>
        </w:r>
      </w:ins>
      <w:ins w:id="1396" w:author="Mizener, Brendon J" w:date="2021-11-13T10:18:00Z">
        <w:r w:rsidR="006D043D" w:rsidRPr="00C83F79">
          <w:rPr>
            <w:rFonts w:ascii="Times New Roman" w:hAnsi="Times New Roman" w:cs="Times New Roman"/>
            <w:b w:val="0"/>
            <w:bCs w:val="0"/>
            <w:color w:val="403152" w:themeColor="accent4" w:themeShade="80"/>
            <w:kern w:val="16"/>
            <w:rPrChange w:id="1397" w:author="Mizener, Brendon J" w:date="2021-12-07T14:01:00Z">
              <w:rPr>
                <w:rFonts w:ascii="Times New Roman" w:hAnsi="Times New Roman" w:cs="Times New Roman"/>
                <w:b w:val="0"/>
                <w:bCs w:val="0"/>
                <w:kern w:val="16"/>
              </w:rPr>
            </w:rPrChange>
          </w:rPr>
          <w:t xml:space="preserve"> perspective </w:t>
        </w:r>
      </w:ins>
      <w:ins w:id="1398" w:author="Mizener, Brendon J" w:date="2021-12-03T15:26:00Z">
        <w:r w:rsidR="007E49D6" w:rsidRPr="00C83F79">
          <w:rPr>
            <w:rFonts w:ascii="Times New Roman" w:hAnsi="Times New Roman" w:cs="Times New Roman"/>
            <w:b w:val="0"/>
            <w:bCs w:val="0"/>
            <w:color w:val="403152" w:themeColor="accent4" w:themeShade="80"/>
            <w:kern w:val="16"/>
            <w:rPrChange w:id="1399" w:author="Mizener, Brendon J" w:date="2021-12-07T14:01:00Z">
              <w:rPr>
                <w:rFonts w:ascii="Times New Roman" w:hAnsi="Times New Roman" w:cs="Times New Roman"/>
                <w:b w:val="0"/>
                <w:bCs w:val="0"/>
                <w:kern w:val="16"/>
              </w:rPr>
            </w:rPrChange>
          </w:rPr>
          <w:t>or</w:t>
        </w:r>
      </w:ins>
      <w:ins w:id="1400" w:author="Mizener, Brendon J" w:date="2021-11-13T10:18:00Z">
        <w:r w:rsidR="006D043D" w:rsidRPr="00C83F79">
          <w:rPr>
            <w:rFonts w:ascii="Times New Roman" w:hAnsi="Times New Roman" w:cs="Times New Roman"/>
            <w:b w:val="0"/>
            <w:bCs w:val="0"/>
            <w:color w:val="403152" w:themeColor="accent4" w:themeShade="80"/>
            <w:kern w:val="16"/>
            <w:rPrChange w:id="1401" w:author="Mizener, Brendon J" w:date="2021-12-07T14:01:00Z">
              <w:rPr>
                <w:rFonts w:ascii="Times New Roman" w:hAnsi="Times New Roman" w:cs="Times New Roman"/>
                <w:b w:val="0"/>
                <w:bCs w:val="0"/>
                <w:kern w:val="16"/>
              </w:rPr>
            </w:rPrChange>
          </w:rPr>
          <w:t xml:space="preserve"> is best suit</w:t>
        </w:r>
      </w:ins>
      <w:ins w:id="1402" w:author="Mizener, Brendon J" w:date="2021-11-13T10:19:00Z">
        <w:r w:rsidR="006D043D" w:rsidRPr="00C83F79">
          <w:rPr>
            <w:rFonts w:ascii="Times New Roman" w:hAnsi="Times New Roman" w:cs="Times New Roman"/>
            <w:b w:val="0"/>
            <w:bCs w:val="0"/>
            <w:color w:val="403152" w:themeColor="accent4" w:themeShade="80"/>
            <w:kern w:val="16"/>
            <w:rPrChange w:id="1403" w:author="Mizener, Brendon J" w:date="2021-12-07T14:01:00Z">
              <w:rPr>
                <w:rFonts w:ascii="Times New Roman" w:hAnsi="Times New Roman" w:cs="Times New Roman"/>
                <w:b w:val="0"/>
                <w:bCs w:val="0"/>
                <w:kern w:val="16"/>
              </w:rPr>
            </w:rPrChange>
          </w:rPr>
          <w:t>ed to handle a specific type</w:t>
        </w:r>
      </w:ins>
      <w:ins w:id="1404" w:author="Mizener, Brendon J" w:date="2021-11-14T21:11:00Z">
        <w:r w:rsidR="00FC7013" w:rsidRPr="00C83F79">
          <w:rPr>
            <w:rFonts w:ascii="Times New Roman" w:hAnsi="Times New Roman" w:cs="Times New Roman"/>
            <w:b w:val="0"/>
            <w:bCs w:val="0"/>
            <w:color w:val="403152" w:themeColor="accent4" w:themeShade="80"/>
            <w:kern w:val="16"/>
            <w:rPrChange w:id="1405" w:author="Mizener, Brendon J" w:date="2021-12-07T14:01:00Z">
              <w:rPr>
                <w:rFonts w:ascii="Times New Roman" w:hAnsi="Times New Roman" w:cs="Times New Roman"/>
                <w:b w:val="0"/>
                <w:bCs w:val="0"/>
                <w:kern w:val="16"/>
              </w:rPr>
            </w:rPrChange>
          </w:rPr>
          <w:t xml:space="preserve"> or shape</w:t>
        </w:r>
      </w:ins>
      <w:ins w:id="1406" w:author="Mizener, Brendon J" w:date="2021-11-13T10:19:00Z">
        <w:r w:rsidR="006D043D" w:rsidRPr="00C83F79">
          <w:rPr>
            <w:rFonts w:ascii="Times New Roman" w:hAnsi="Times New Roman" w:cs="Times New Roman"/>
            <w:b w:val="0"/>
            <w:bCs w:val="0"/>
            <w:color w:val="403152" w:themeColor="accent4" w:themeShade="80"/>
            <w:kern w:val="16"/>
            <w:rPrChange w:id="1407" w:author="Mizener, Brendon J" w:date="2021-12-07T14:01:00Z">
              <w:rPr>
                <w:rFonts w:ascii="Times New Roman" w:hAnsi="Times New Roman" w:cs="Times New Roman"/>
                <w:b w:val="0"/>
                <w:bCs w:val="0"/>
                <w:kern w:val="16"/>
              </w:rPr>
            </w:rPrChange>
          </w:rPr>
          <w:t xml:space="preserve"> of data, </w:t>
        </w:r>
      </w:ins>
      <w:ins w:id="1408" w:author="Mizener, Brendon J" w:date="2021-12-03T15:58:00Z">
        <w:r w:rsidR="003C3E1E" w:rsidRPr="00C83F79">
          <w:rPr>
            <w:rFonts w:ascii="Times New Roman" w:hAnsi="Times New Roman" w:cs="Times New Roman"/>
            <w:b w:val="0"/>
            <w:bCs w:val="0"/>
            <w:color w:val="403152" w:themeColor="accent4" w:themeShade="80"/>
            <w:kern w:val="16"/>
            <w:rPrChange w:id="1409" w:author="Mizener, Brendon J" w:date="2021-12-07T14:01:00Z">
              <w:rPr>
                <w:rFonts w:ascii="Times New Roman" w:hAnsi="Times New Roman" w:cs="Times New Roman"/>
                <w:b w:val="0"/>
                <w:bCs w:val="0"/>
                <w:kern w:val="16"/>
              </w:rPr>
            </w:rPrChange>
          </w:rPr>
          <w:t>familiarity</w:t>
        </w:r>
      </w:ins>
      <w:ins w:id="1410" w:author="Mizener, Brendon J" w:date="2021-11-13T10:19:00Z">
        <w:r w:rsidR="006D043D" w:rsidRPr="00C83F79">
          <w:rPr>
            <w:rFonts w:ascii="Times New Roman" w:hAnsi="Times New Roman" w:cs="Times New Roman"/>
            <w:b w:val="0"/>
            <w:bCs w:val="0"/>
            <w:color w:val="403152" w:themeColor="accent4" w:themeShade="80"/>
            <w:kern w:val="16"/>
            <w:rPrChange w:id="1411" w:author="Mizener, Brendon J" w:date="2021-12-07T14:01:00Z">
              <w:rPr>
                <w:rFonts w:ascii="Times New Roman" w:hAnsi="Times New Roman" w:cs="Times New Roman"/>
                <w:b w:val="0"/>
                <w:bCs w:val="0"/>
                <w:kern w:val="16"/>
              </w:rPr>
            </w:rPrChange>
          </w:rPr>
          <w:t xml:space="preserve"> with a range of analyses </w:t>
        </w:r>
      </w:ins>
      <w:ins w:id="1412" w:author="Mizener, Brendon J" w:date="2021-11-14T21:11:00Z">
        <w:r w:rsidR="00FC7013" w:rsidRPr="00C83F79">
          <w:rPr>
            <w:rFonts w:ascii="Times New Roman" w:hAnsi="Times New Roman" w:cs="Times New Roman"/>
            <w:b w:val="0"/>
            <w:bCs w:val="0"/>
            <w:color w:val="403152" w:themeColor="accent4" w:themeShade="80"/>
            <w:kern w:val="16"/>
            <w:rPrChange w:id="1413" w:author="Mizener, Brendon J" w:date="2021-12-07T14:01:00Z">
              <w:rPr>
                <w:rFonts w:ascii="Times New Roman" w:hAnsi="Times New Roman" w:cs="Times New Roman"/>
                <w:b w:val="0"/>
                <w:bCs w:val="0"/>
                <w:kern w:val="16"/>
              </w:rPr>
            </w:rPrChange>
          </w:rPr>
          <w:t xml:space="preserve">is useful both when approaching existing questions and </w:t>
        </w:r>
      </w:ins>
      <w:ins w:id="1414" w:author="Mizener, Brendon J" w:date="2021-12-02T17:10:00Z">
        <w:r w:rsidR="00BE74D3" w:rsidRPr="00C83F79">
          <w:rPr>
            <w:rFonts w:ascii="Times New Roman" w:hAnsi="Times New Roman" w:cs="Times New Roman"/>
            <w:b w:val="0"/>
            <w:bCs w:val="0"/>
            <w:color w:val="403152" w:themeColor="accent4" w:themeShade="80"/>
            <w:kern w:val="16"/>
            <w:rPrChange w:id="1415" w:author="Mizener, Brendon J" w:date="2021-12-07T14:01:00Z">
              <w:rPr>
                <w:rFonts w:ascii="Times New Roman" w:hAnsi="Times New Roman" w:cs="Times New Roman"/>
                <w:b w:val="0"/>
                <w:bCs w:val="0"/>
                <w:kern w:val="16"/>
              </w:rPr>
            </w:rPrChange>
          </w:rPr>
          <w:t>exploring</w:t>
        </w:r>
      </w:ins>
      <w:ins w:id="1416" w:author="Mizener, Brendon J" w:date="2021-11-14T21:12:00Z">
        <w:r w:rsidR="00FC7013" w:rsidRPr="00C83F79">
          <w:rPr>
            <w:rFonts w:ascii="Times New Roman" w:hAnsi="Times New Roman" w:cs="Times New Roman"/>
            <w:b w:val="0"/>
            <w:bCs w:val="0"/>
            <w:color w:val="403152" w:themeColor="accent4" w:themeShade="80"/>
            <w:kern w:val="16"/>
            <w:rPrChange w:id="1417" w:author="Mizener, Brendon J" w:date="2021-12-07T14:01:00Z">
              <w:rPr>
                <w:rFonts w:ascii="Times New Roman" w:hAnsi="Times New Roman" w:cs="Times New Roman"/>
                <w:b w:val="0"/>
                <w:bCs w:val="0"/>
                <w:kern w:val="16"/>
              </w:rPr>
            </w:rPrChange>
          </w:rPr>
          <w:t xml:space="preserve"> new directions.</w:t>
        </w:r>
      </w:ins>
    </w:p>
    <w:p w14:paraId="2806CAC1" w14:textId="4AAA9F1D" w:rsidR="002317A5" w:rsidRPr="00C83F79" w:rsidRDefault="006D043D">
      <w:pPr>
        <w:pStyle w:val="Heading1"/>
        <w:spacing w:line="480" w:lineRule="auto"/>
        <w:ind w:left="0" w:firstLine="720"/>
        <w:rPr>
          <w:ins w:id="1418" w:author="Mizener, Brendon J" w:date="2021-11-13T13:36:00Z"/>
          <w:rFonts w:ascii="Times New Roman" w:hAnsi="Times New Roman" w:cs="Times New Roman"/>
          <w:b w:val="0"/>
          <w:bCs w:val="0"/>
          <w:color w:val="403152" w:themeColor="accent4" w:themeShade="80"/>
          <w:kern w:val="16"/>
          <w:rPrChange w:id="1419" w:author="Mizener, Brendon J" w:date="2021-12-07T14:01:00Z">
            <w:rPr>
              <w:ins w:id="1420" w:author="Mizener, Brendon J" w:date="2021-11-13T13:36:00Z"/>
              <w:rFonts w:ascii="Times New Roman" w:hAnsi="Times New Roman" w:cs="Times New Roman"/>
              <w:b w:val="0"/>
              <w:bCs w:val="0"/>
              <w:kern w:val="16"/>
            </w:rPr>
          </w:rPrChange>
        </w:rPr>
        <w:pPrChange w:id="1421" w:author="Mizener, Brendon J" w:date="2021-11-13T13:40:00Z">
          <w:pPr>
            <w:pStyle w:val="Heading1"/>
            <w:spacing w:line="480" w:lineRule="auto"/>
            <w:ind w:left="0"/>
          </w:pPr>
        </w:pPrChange>
      </w:pPr>
      <w:ins w:id="1422" w:author="Mizener, Brendon J" w:date="2021-11-13T10:19:00Z">
        <w:r w:rsidRPr="00C83F79">
          <w:rPr>
            <w:rFonts w:ascii="Times New Roman" w:hAnsi="Times New Roman" w:cs="Times New Roman"/>
            <w:b w:val="0"/>
            <w:bCs w:val="0"/>
            <w:color w:val="403152" w:themeColor="accent4" w:themeShade="80"/>
            <w:kern w:val="16"/>
            <w:rPrChange w:id="1423" w:author="Mizener, Brendon J" w:date="2021-12-07T14:01:00Z">
              <w:rPr>
                <w:rFonts w:ascii="Times New Roman" w:hAnsi="Times New Roman" w:cs="Times New Roman"/>
                <w:b w:val="0"/>
                <w:bCs w:val="0"/>
                <w:kern w:val="16"/>
              </w:rPr>
            </w:rPrChange>
          </w:rPr>
          <w:t>A</w:t>
        </w:r>
      </w:ins>
      <w:ins w:id="1424" w:author="Mizener, Brendon J" w:date="2021-11-13T10:20:00Z">
        <w:r w:rsidRPr="00C83F79">
          <w:rPr>
            <w:rFonts w:ascii="Times New Roman" w:hAnsi="Times New Roman" w:cs="Times New Roman"/>
            <w:b w:val="0"/>
            <w:bCs w:val="0"/>
            <w:color w:val="403152" w:themeColor="accent4" w:themeShade="80"/>
            <w:kern w:val="16"/>
            <w:rPrChange w:id="1425" w:author="Mizener, Brendon J" w:date="2021-12-07T14:01:00Z">
              <w:rPr>
                <w:rFonts w:ascii="Times New Roman" w:hAnsi="Times New Roman" w:cs="Times New Roman"/>
                <w:b w:val="0"/>
                <w:bCs w:val="0"/>
                <w:kern w:val="16"/>
              </w:rPr>
            </w:rPrChange>
          </w:rPr>
          <w:t xml:space="preserve">s stated above, CA is </w:t>
        </w:r>
        <w:proofErr w:type="gramStart"/>
        <w:r w:rsidRPr="00C83F79">
          <w:rPr>
            <w:rFonts w:ascii="Times New Roman" w:hAnsi="Times New Roman" w:cs="Times New Roman"/>
            <w:b w:val="0"/>
            <w:bCs w:val="0"/>
            <w:color w:val="403152" w:themeColor="accent4" w:themeShade="80"/>
            <w:kern w:val="16"/>
            <w:rPrChange w:id="1426" w:author="Mizener, Brendon J" w:date="2021-12-07T14:01:00Z">
              <w:rPr>
                <w:rFonts w:ascii="Times New Roman" w:hAnsi="Times New Roman" w:cs="Times New Roman"/>
                <w:b w:val="0"/>
                <w:bCs w:val="0"/>
                <w:kern w:val="16"/>
              </w:rPr>
            </w:rPrChange>
          </w:rPr>
          <w:t>similar to</w:t>
        </w:r>
        <w:proofErr w:type="gramEnd"/>
        <w:r w:rsidRPr="00C83F79">
          <w:rPr>
            <w:rFonts w:ascii="Times New Roman" w:hAnsi="Times New Roman" w:cs="Times New Roman"/>
            <w:b w:val="0"/>
            <w:bCs w:val="0"/>
            <w:color w:val="403152" w:themeColor="accent4" w:themeShade="80"/>
            <w:kern w:val="16"/>
            <w:rPrChange w:id="1427" w:author="Mizener, Brendon J" w:date="2021-12-07T14:01:00Z">
              <w:rPr>
                <w:rFonts w:ascii="Times New Roman" w:hAnsi="Times New Roman" w:cs="Times New Roman"/>
                <w:b w:val="0"/>
                <w:bCs w:val="0"/>
                <w:kern w:val="16"/>
              </w:rPr>
            </w:rPrChange>
          </w:rPr>
          <w:t xml:space="preserve"> PCA, but can be performed using qualitative data, which</w:t>
        </w:r>
      </w:ins>
      <w:ins w:id="1428" w:author="Mizener, Brendon J" w:date="2021-11-13T13:33:00Z">
        <w:r w:rsidR="00CE4717" w:rsidRPr="00C83F79">
          <w:rPr>
            <w:rFonts w:ascii="Times New Roman" w:hAnsi="Times New Roman" w:cs="Times New Roman"/>
            <w:b w:val="0"/>
            <w:bCs w:val="0"/>
            <w:color w:val="403152" w:themeColor="accent4" w:themeShade="80"/>
            <w:kern w:val="16"/>
            <w:rPrChange w:id="1429" w:author="Mizener, Brendon J" w:date="2021-12-07T14:01:00Z">
              <w:rPr>
                <w:rFonts w:ascii="Times New Roman" w:hAnsi="Times New Roman" w:cs="Times New Roman"/>
                <w:b w:val="0"/>
                <w:bCs w:val="0"/>
                <w:kern w:val="16"/>
              </w:rPr>
            </w:rPrChange>
          </w:rPr>
          <w:t xml:space="preserve"> makes it </w:t>
        </w:r>
      </w:ins>
      <w:ins w:id="1430" w:author="Mizener, Brendon J" w:date="2021-11-13T10:20:00Z">
        <w:r w:rsidRPr="00C83F79">
          <w:rPr>
            <w:rFonts w:ascii="Times New Roman" w:hAnsi="Times New Roman" w:cs="Times New Roman"/>
            <w:b w:val="0"/>
            <w:bCs w:val="0"/>
            <w:color w:val="403152" w:themeColor="accent4" w:themeShade="80"/>
            <w:kern w:val="16"/>
            <w:rPrChange w:id="1431" w:author="Mizener, Brendon J" w:date="2021-12-07T14:01:00Z">
              <w:rPr>
                <w:rFonts w:ascii="Times New Roman" w:hAnsi="Times New Roman" w:cs="Times New Roman"/>
                <w:b w:val="0"/>
                <w:bCs w:val="0"/>
                <w:kern w:val="16"/>
              </w:rPr>
            </w:rPrChange>
          </w:rPr>
          <w:t>a valuable addition to a</w:t>
        </w:r>
      </w:ins>
      <w:ins w:id="1432" w:author="Mizener, Brendon J" w:date="2021-11-13T13:33:00Z">
        <w:r w:rsidR="00CE4717" w:rsidRPr="00C83F79">
          <w:rPr>
            <w:rFonts w:ascii="Times New Roman" w:hAnsi="Times New Roman" w:cs="Times New Roman"/>
            <w:b w:val="0"/>
            <w:bCs w:val="0"/>
            <w:color w:val="403152" w:themeColor="accent4" w:themeShade="80"/>
            <w:kern w:val="16"/>
            <w:rPrChange w:id="1433" w:author="Mizener, Brendon J" w:date="2021-12-07T14:01:00Z">
              <w:rPr>
                <w:rFonts w:ascii="Times New Roman" w:hAnsi="Times New Roman" w:cs="Times New Roman"/>
                <w:b w:val="0"/>
                <w:bCs w:val="0"/>
                <w:kern w:val="16"/>
              </w:rPr>
            </w:rPrChange>
          </w:rPr>
          <w:t>ny</w:t>
        </w:r>
      </w:ins>
      <w:ins w:id="1434" w:author="Mizener, Brendon J" w:date="2021-11-13T10:20:00Z">
        <w:r w:rsidRPr="00C83F79">
          <w:rPr>
            <w:rFonts w:ascii="Times New Roman" w:hAnsi="Times New Roman" w:cs="Times New Roman"/>
            <w:b w:val="0"/>
            <w:bCs w:val="0"/>
            <w:color w:val="403152" w:themeColor="accent4" w:themeShade="80"/>
            <w:kern w:val="16"/>
            <w:rPrChange w:id="1435" w:author="Mizener, Brendon J" w:date="2021-12-07T14:01:00Z">
              <w:rPr>
                <w:rFonts w:ascii="Times New Roman" w:hAnsi="Times New Roman" w:cs="Times New Roman"/>
                <w:b w:val="0"/>
                <w:bCs w:val="0"/>
                <w:kern w:val="16"/>
              </w:rPr>
            </w:rPrChange>
          </w:rPr>
          <w:t xml:space="preserve"> qualitative analysis</w:t>
        </w:r>
      </w:ins>
      <w:ins w:id="1436" w:author="Mizener, Brendon J" w:date="2021-11-13T13:33:00Z">
        <w:r w:rsidR="00CE4717" w:rsidRPr="00C83F79">
          <w:rPr>
            <w:rFonts w:ascii="Times New Roman" w:hAnsi="Times New Roman" w:cs="Times New Roman"/>
            <w:b w:val="0"/>
            <w:bCs w:val="0"/>
            <w:color w:val="403152" w:themeColor="accent4" w:themeShade="80"/>
            <w:kern w:val="16"/>
            <w:rPrChange w:id="1437" w:author="Mizener, Brendon J" w:date="2021-12-07T14:01:00Z">
              <w:rPr>
                <w:rFonts w:ascii="Times New Roman" w:hAnsi="Times New Roman" w:cs="Times New Roman"/>
                <w:b w:val="0"/>
                <w:bCs w:val="0"/>
                <w:kern w:val="16"/>
              </w:rPr>
            </w:rPrChange>
          </w:rPr>
          <w:t xml:space="preserve">. </w:t>
        </w:r>
      </w:ins>
      <w:ins w:id="1438" w:author="Mizener, Brendon J" w:date="2021-12-03T16:00:00Z">
        <w:r w:rsidR="003C3E1E" w:rsidRPr="00C83F79">
          <w:rPr>
            <w:rFonts w:ascii="Times New Roman" w:hAnsi="Times New Roman" w:cs="Times New Roman"/>
            <w:b w:val="0"/>
            <w:bCs w:val="0"/>
            <w:color w:val="403152" w:themeColor="accent4" w:themeShade="80"/>
            <w:kern w:val="16"/>
            <w:rPrChange w:id="1439" w:author="Mizener, Brendon J" w:date="2021-12-07T14:01:00Z">
              <w:rPr>
                <w:rFonts w:ascii="Times New Roman" w:hAnsi="Times New Roman" w:cs="Times New Roman"/>
                <w:b w:val="0"/>
                <w:bCs w:val="0"/>
                <w:kern w:val="16"/>
              </w:rPr>
            </w:rPrChange>
          </w:rPr>
          <w:t>Also, if</w:t>
        </w:r>
      </w:ins>
      <w:ins w:id="1440" w:author="Mizener, Brendon J" w:date="2021-12-03T15:59:00Z">
        <w:r w:rsidR="003C3E1E" w:rsidRPr="00C83F79">
          <w:rPr>
            <w:rFonts w:ascii="Times New Roman" w:hAnsi="Times New Roman" w:cs="Times New Roman"/>
            <w:b w:val="0"/>
            <w:bCs w:val="0"/>
            <w:color w:val="403152" w:themeColor="accent4" w:themeShade="80"/>
            <w:kern w:val="16"/>
            <w:rPrChange w:id="1441" w:author="Mizener, Brendon J" w:date="2021-12-07T14:01:00Z">
              <w:rPr>
                <w:rFonts w:ascii="Times New Roman" w:hAnsi="Times New Roman" w:cs="Times New Roman"/>
                <w:b w:val="0"/>
                <w:bCs w:val="0"/>
                <w:kern w:val="16"/>
              </w:rPr>
            </w:rPrChange>
          </w:rPr>
          <w:t xml:space="preserve"> a research question would benefit from </w:t>
        </w:r>
      </w:ins>
      <w:ins w:id="1442" w:author="Mizener, Brendon J" w:date="2021-11-13T14:21:00Z">
        <w:r w:rsidR="00AE7500" w:rsidRPr="00C83F79">
          <w:rPr>
            <w:rFonts w:ascii="Times New Roman" w:hAnsi="Times New Roman" w:cs="Times New Roman"/>
            <w:b w:val="0"/>
            <w:bCs w:val="0"/>
            <w:color w:val="403152" w:themeColor="accent4" w:themeShade="80"/>
            <w:kern w:val="16"/>
            <w:rPrChange w:id="1443" w:author="Mizener, Brendon J" w:date="2021-12-07T14:01:00Z">
              <w:rPr>
                <w:rFonts w:ascii="Times New Roman" w:hAnsi="Times New Roman" w:cs="Times New Roman"/>
                <w:b w:val="0"/>
                <w:bCs w:val="0"/>
                <w:kern w:val="16"/>
              </w:rPr>
            </w:rPrChange>
          </w:rPr>
          <w:t xml:space="preserve">visualizing variables </w:t>
        </w:r>
        <w:r w:rsidR="00AE7500" w:rsidRPr="00C83F79">
          <w:rPr>
            <w:rFonts w:ascii="Times New Roman" w:hAnsi="Times New Roman" w:cs="Times New Roman"/>
            <w:b w:val="0"/>
            <w:bCs w:val="0"/>
            <w:i/>
            <w:color w:val="403152" w:themeColor="accent4" w:themeShade="80"/>
            <w:kern w:val="16"/>
            <w:rPrChange w:id="1444" w:author="Mizener, Brendon J" w:date="2021-12-07T14:01:00Z">
              <w:rPr>
                <w:rFonts w:ascii="Times New Roman" w:hAnsi="Times New Roman" w:cs="Times New Roman"/>
                <w:b w:val="0"/>
                <w:bCs w:val="0"/>
                <w:i/>
                <w:kern w:val="16"/>
              </w:rPr>
            </w:rPrChange>
          </w:rPr>
          <w:t>and</w:t>
        </w:r>
        <w:r w:rsidR="00AE7500" w:rsidRPr="00C83F79">
          <w:rPr>
            <w:rFonts w:ascii="Times New Roman" w:hAnsi="Times New Roman" w:cs="Times New Roman"/>
            <w:b w:val="0"/>
            <w:bCs w:val="0"/>
            <w:iCs/>
            <w:color w:val="403152" w:themeColor="accent4" w:themeShade="80"/>
            <w:kern w:val="16"/>
            <w:rPrChange w:id="1445" w:author="Mizener, Brendon J" w:date="2021-12-07T14:01:00Z">
              <w:rPr>
                <w:rFonts w:ascii="Times New Roman" w:hAnsi="Times New Roman" w:cs="Times New Roman"/>
                <w:b w:val="0"/>
                <w:bCs w:val="0"/>
                <w:iCs/>
                <w:kern w:val="16"/>
              </w:rPr>
            </w:rPrChange>
          </w:rPr>
          <w:t xml:space="preserve"> observations in the same space, </w:t>
        </w:r>
      </w:ins>
      <w:ins w:id="1446" w:author="Mizener, Brendon J" w:date="2021-11-13T14:22:00Z">
        <w:r w:rsidR="00AE7500" w:rsidRPr="00C83F79">
          <w:rPr>
            <w:rFonts w:ascii="Times New Roman" w:hAnsi="Times New Roman" w:cs="Times New Roman"/>
            <w:b w:val="0"/>
            <w:bCs w:val="0"/>
            <w:iCs/>
            <w:color w:val="403152" w:themeColor="accent4" w:themeShade="80"/>
            <w:kern w:val="16"/>
            <w:rPrChange w:id="1447" w:author="Mizener, Brendon J" w:date="2021-12-07T14:01:00Z">
              <w:rPr>
                <w:rFonts w:ascii="Times New Roman" w:hAnsi="Times New Roman" w:cs="Times New Roman"/>
                <w:b w:val="0"/>
                <w:bCs w:val="0"/>
                <w:iCs/>
                <w:kern w:val="16"/>
              </w:rPr>
            </w:rPrChange>
          </w:rPr>
          <w:t xml:space="preserve">CA </w:t>
        </w:r>
      </w:ins>
      <w:ins w:id="1448" w:author="Mizener, Brendon J" w:date="2021-12-03T15:59:00Z">
        <w:r w:rsidR="003C3E1E" w:rsidRPr="00C83F79">
          <w:rPr>
            <w:rFonts w:ascii="Times New Roman" w:hAnsi="Times New Roman" w:cs="Times New Roman"/>
            <w:b w:val="0"/>
            <w:bCs w:val="0"/>
            <w:iCs/>
            <w:color w:val="403152" w:themeColor="accent4" w:themeShade="80"/>
            <w:kern w:val="16"/>
            <w:rPrChange w:id="1449" w:author="Mizener, Brendon J" w:date="2021-12-07T14:01:00Z">
              <w:rPr>
                <w:rFonts w:ascii="Times New Roman" w:hAnsi="Times New Roman" w:cs="Times New Roman"/>
                <w:b w:val="0"/>
                <w:bCs w:val="0"/>
                <w:iCs/>
                <w:kern w:val="16"/>
              </w:rPr>
            </w:rPrChange>
          </w:rPr>
          <w:t>is</w:t>
        </w:r>
      </w:ins>
      <w:ins w:id="1450" w:author="Mizener, Brendon J" w:date="2021-11-13T14:22:00Z">
        <w:r w:rsidR="00AE7500" w:rsidRPr="00C83F79">
          <w:rPr>
            <w:rFonts w:ascii="Times New Roman" w:hAnsi="Times New Roman" w:cs="Times New Roman"/>
            <w:b w:val="0"/>
            <w:bCs w:val="0"/>
            <w:iCs/>
            <w:color w:val="403152" w:themeColor="accent4" w:themeShade="80"/>
            <w:kern w:val="16"/>
            <w:rPrChange w:id="1451" w:author="Mizener, Brendon J" w:date="2021-12-07T14:01:00Z">
              <w:rPr>
                <w:rFonts w:ascii="Times New Roman" w:hAnsi="Times New Roman" w:cs="Times New Roman"/>
                <w:b w:val="0"/>
                <w:bCs w:val="0"/>
                <w:iCs/>
                <w:kern w:val="16"/>
              </w:rPr>
            </w:rPrChange>
          </w:rPr>
          <w:t xml:space="preserve"> the method of</w:t>
        </w:r>
      </w:ins>
      <w:ins w:id="1452" w:author="Mizener, Brendon J" w:date="2021-11-15T20:05:00Z">
        <w:r w:rsidR="00D012E8" w:rsidRPr="00C83F79">
          <w:rPr>
            <w:rFonts w:ascii="Times New Roman" w:hAnsi="Times New Roman" w:cs="Times New Roman"/>
            <w:b w:val="0"/>
            <w:bCs w:val="0"/>
            <w:iCs/>
            <w:color w:val="403152" w:themeColor="accent4" w:themeShade="80"/>
            <w:kern w:val="16"/>
            <w:rPrChange w:id="1453" w:author="Mizener, Brendon J" w:date="2021-12-07T14:01:00Z">
              <w:rPr>
                <w:rFonts w:ascii="Times New Roman" w:hAnsi="Times New Roman" w:cs="Times New Roman"/>
                <w:b w:val="0"/>
                <w:bCs w:val="0"/>
                <w:iCs/>
                <w:kern w:val="16"/>
              </w:rPr>
            </w:rPrChange>
          </w:rPr>
          <w:t xml:space="preserve"> choice</w:t>
        </w:r>
      </w:ins>
      <w:ins w:id="1454" w:author="Mizener, Brendon J" w:date="2021-11-13T14:22:00Z">
        <w:r w:rsidR="00AE7500" w:rsidRPr="00C83F79">
          <w:rPr>
            <w:rFonts w:ascii="Times New Roman" w:hAnsi="Times New Roman" w:cs="Times New Roman"/>
            <w:b w:val="0"/>
            <w:bCs w:val="0"/>
            <w:color w:val="403152" w:themeColor="accent4" w:themeShade="80"/>
            <w:kern w:val="16"/>
            <w:rPrChange w:id="1455" w:author="Mizener, Brendon J" w:date="2021-12-07T14:01:00Z">
              <w:rPr>
                <w:rFonts w:ascii="Times New Roman" w:hAnsi="Times New Roman" w:cs="Times New Roman"/>
                <w:b w:val="0"/>
                <w:bCs w:val="0"/>
                <w:kern w:val="16"/>
              </w:rPr>
            </w:rPrChange>
          </w:rPr>
          <w:t xml:space="preserve">. </w:t>
        </w:r>
      </w:ins>
      <w:ins w:id="1456" w:author="Mizener, Brendon J" w:date="2021-12-03T16:00:00Z">
        <w:r w:rsidR="003C3E1E" w:rsidRPr="00C83F79">
          <w:rPr>
            <w:rFonts w:ascii="Times New Roman" w:hAnsi="Times New Roman" w:cs="Times New Roman"/>
            <w:b w:val="0"/>
            <w:bCs w:val="0"/>
            <w:color w:val="403152" w:themeColor="accent4" w:themeShade="80"/>
            <w:kern w:val="16"/>
            <w:rPrChange w:id="1457" w:author="Mizener, Brendon J" w:date="2021-12-07T14:01:00Z">
              <w:rPr>
                <w:rFonts w:ascii="Times New Roman" w:hAnsi="Times New Roman" w:cs="Times New Roman"/>
                <w:b w:val="0"/>
                <w:bCs w:val="0"/>
                <w:kern w:val="16"/>
              </w:rPr>
            </w:rPrChange>
          </w:rPr>
          <w:t>Biplots</w:t>
        </w:r>
      </w:ins>
      <w:ins w:id="1458" w:author="Mizener, Brendon J" w:date="2021-11-15T20:05:00Z">
        <w:r w:rsidR="00D012E8" w:rsidRPr="00C83F79">
          <w:rPr>
            <w:rFonts w:ascii="Times New Roman" w:hAnsi="Times New Roman" w:cs="Times New Roman"/>
            <w:b w:val="0"/>
            <w:bCs w:val="0"/>
            <w:color w:val="403152" w:themeColor="accent4" w:themeShade="80"/>
            <w:kern w:val="16"/>
            <w:rPrChange w:id="1459" w:author="Mizener, Brendon J" w:date="2021-12-07T14:01:00Z">
              <w:rPr>
                <w:rFonts w:ascii="Times New Roman" w:hAnsi="Times New Roman" w:cs="Times New Roman"/>
                <w:b w:val="0"/>
                <w:bCs w:val="0"/>
                <w:kern w:val="16"/>
              </w:rPr>
            </w:rPrChange>
          </w:rPr>
          <w:t xml:space="preserve">—that is, </w:t>
        </w:r>
      </w:ins>
      <w:ins w:id="1460" w:author="Mizener, Brendon J" w:date="2021-12-03T15:59:00Z">
        <w:r w:rsidR="003C3E1E" w:rsidRPr="00C83F79">
          <w:rPr>
            <w:rFonts w:ascii="Times New Roman" w:hAnsi="Times New Roman" w:cs="Times New Roman"/>
            <w:b w:val="0"/>
            <w:bCs w:val="0"/>
            <w:color w:val="403152" w:themeColor="accent4" w:themeShade="80"/>
            <w:kern w:val="16"/>
            <w:rPrChange w:id="1461" w:author="Mizener, Brendon J" w:date="2021-12-07T14:01:00Z">
              <w:rPr>
                <w:rFonts w:ascii="Times New Roman" w:hAnsi="Times New Roman" w:cs="Times New Roman"/>
                <w:b w:val="0"/>
                <w:bCs w:val="0"/>
                <w:kern w:val="16"/>
              </w:rPr>
            </w:rPrChange>
          </w:rPr>
          <w:t xml:space="preserve">both plots </w:t>
        </w:r>
      </w:ins>
      <w:ins w:id="1462" w:author="Mizener, Brendon J" w:date="2021-11-13T14:23:00Z">
        <w:r w:rsidR="00AE7500" w:rsidRPr="00C83F79">
          <w:rPr>
            <w:rFonts w:ascii="Times New Roman" w:hAnsi="Times New Roman" w:cs="Times New Roman"/>
            <w:b w:val="0"/>
            <w:bCs w:val="0"/>
            <w:color w:val="403152" w:themeColor="accent4" w:themeShade="80"/>
            <w:kern w:val="16"/>
            <w:rPrChange w:id="1463" w:author="Mizener, Brendon J" w:date="2021-12-07T14:01:00Z">
              <w:rPr>
                <w:rFonts w:ascii="Times New Roman" w:hAnsi="Times New Roman" w:cs="Times New Roman"/>
                <w:b w:val="0"/>
                <w:bCs w:val="0"/>
                <w:kern w:val="16"/>
              </w:rPr>
            </w:rPrChange>
          </w:rPr>
          <w:t>on a single set of axes</w:t>
        </w:r>
      </w:ins>
      <w:ins w:id="1464" w:author="Mizener, Brendon J" w:date="2021-11-15T15:21:00Z">
        <w:r w:rsidR="00644204" w:rsidRPr="00C83F79">
          <w:rPr>
            <w:rFonts w:ascii="Times New Roman" w:hAnsi="Times New Roman" w:cs="Times New Roman"/>
            <w:b w:val="0"/>
            <w:bCs w:val="0"/>
            <w:color w:val="403152" w:themeColor="accent4" w:themeShade="80"/>
            <w:kern w:val="16"/>
            <w:rPrChange w:id="1465" w:author="Mizener, Brendon J" w:date="2021-12-07T14:01:00Z">
              <w:rPr>
                <w:rFonts w:ascii="Times New Roman" w:hAnsi="Times New Roman" w:cs="Times New Roman"/>
                <w:b w:val="0"/>
                <w:bCs w:val="0"/>
                <w:kern w:val="16"/>
              </w:rPr>
            </w:rPrChange>
          </w:rPr>
          <w:t>—</w:t>
        </w:r>
      </w:ins>
      <w:ins w:id="1466" w:author="Mizener, Brendon J" w:date="2021-12-03T16:01:00Z">
        <w:r w:rsidR="003C3E1E" w:rsidRPr="00C83F79">
          <w:rPr>
            <w:rFonts w:ascii="Times New Roman" w:hAnsi="Times New Roman" w:cs="Times New Roman"/>
            <w:b w:val="0"/>
            <w:bCs w:val="0"/>
            <w:color w:val="403152" w:themeColor="accent4" w:themeShade="80"/>
            <w:kern w:val="16"/>
            <w:rPrChange w:id="1467" w:author="Mizener, Brendon J" w:date="2021-12-07T14:01:00Z">
              <w:rPr>
                <w:rFonts w:ascii="Times New Roman" w:hAnsi="Times New Roman" w:cs="Times New Roman"/>
                <w:b w:val="0"/>
                <w:bCs w:val="0"/>
                <w:kern w:val="16"/>
              </w:rPr>
            </w:rPrChange>
          </w:rPr>
          <w:t xml:space="preserve">were not used for the plots above </w:t>
        </w:r>
      </w:ins>
      <w:ins w:id="1468" w:author="Mizener, Brendon J" w:date="2021-11-13T14:24:00Z">
        <w:r w:rsidR="00AE7500" w:rsidRPr="00C83F79">
          <w:rPr>
            <w:rFonts w:ascii="Times New Roman" w:hAnsi="Times New Roman" w:cs="Times New Roman"/>
            <w:b w:val="0"/>
            <w:bCs w:val="0"/>
            <w:color w:val="403152" w:themeColor="accent4" w:themeShade="80"/>
            <w:kern w:val="16"/>
            <w:rPrChange w:id="1469" w:author="Mizener, Brendon J" w:date="2021-12-07T14:01:00Z">
              <w:rPr>
                <w:rFonts w:ascii="Times New Roman" w:hAnsi="Times New Roman" w:cs="Times New Roman"/>
                <w:b w:val="0"/>
                <w:bCs w:val="0"/>
                <w:kern w:val="16"/>
              </w:rPr>
            </w:rPrChange>
          </w:rPr>
          <w:t xml:space="preserve">for clarity, given the </w:t>
        </w:r>
      </w:ins>
      <w:ins w:id="1470" w:author="Mizener, Brendon J" w:date="2021-11-13T14:26:00Z">
        <w:r w:rsidR="00EE400E" w:rsidRPr="00C83F79">
          <w:rPr>
            <w:rFonts w:ascii="Times New Roman" w:hAnsi="Times New Roman" w:cs="Times New Roman"/>
            <w:b w:val="0"/>
            <w:bCs w:val="0"/>
            <w:color w:val="403152" w:themeColor="accent4" w:themeShade="80"/>
            <w:kern w:val="16"/>
            <w:rPrChange w:id="1471" w:author="Mizener, Brendon J" w:date="2021-12-07T14:01:00Z">
              <w:rPr>
                <w:rFonts w:ascii="Times New Roman" w:hAnsi="Times New Roman" w:cs="Times New Roman"/>
                <w:b w:val="0"/>
                <w:bCs w:val="0"/>
                <w:kern w:val="16"/>
              </w:rPr>
            </w:rPrChange>
          </w:rPr>
          <w:t xml:space="preserve">space and font size </w:t>
        </w:r>
      </w:ins>
      <w:ins w:id="1472" w:author="Mizener, Brendon J" w:date="2021-11-13T14:24:00Z">
        <w:r w:rsidR="00AE7500" w:rsidRPr="00C83F79">
          <w:rPr>
            <w:rFonts w:ascii="Times New Roman" w:hAnsi="Times New Roman" w:cs="Times New Roman"/>
            <w:b w:val="0"/>
            <w:bCs w:val="0"/>
            <w:color w:val="403152" w:themeColor="accent4" w:themeShade="80"/>
            <w:kern w:val="16"/>
            <w:rPrChange w:id="1473" w:author="Mizener, Brendon J" w:date="2021-12-07T14:01:00Z">
              <w:rPr>
                <w:rFonts w:ascii="Times New Roman" w:hAnsi="Times New Roman" w:cs="Times New Roman"/>
                <w:b w:val="0"/>
                <w:bCs w:val="0"/>
                <w:kern w:val="16"/>
              </w:rPr>
            </w:rPrChange>
          </w:rPr>
          <w:t xml:space="preserve">constraints. </w:t>
        </w:r>
      </w:ins>
    </w:p>
    <w:p w14:paraId="14C31056" w14:textId="50D2B4AC" w:rsidR="00CE4717" w:rsidRPr="00C83F79" w:rsidRDefault="00EA136C" w:rsidP="00526D52">
      <w:pPr>
        <w:pStyle w:val="Heading1"/>
        <w:spacing w:line="480" w:lineRule="auto"/>
        <w:ind w:left="0" w:firstLine="720"/>
        <w:rPr>
          <w:ins w:id="1474" w:author="Mizener, Brendon J" w:date="2021-11-14T20:28:00Z"/>
          <w:rFonts w:ascii="Times New Roman" w:hAnsi="Times New Roman" w:cs="Times New Roman"/>
          <w:b w:val="0"/>
          <w:bCs w:val="0"/>
          <w:color w:val="403152" w:themeColor="accent4" w:themeShade="80"/>
          <w:kern w:val="16"/>
          <w:rPrChange w:id="1475" w:author="Mizener, Brendon J" w:date="2021-12-07T14:01:00Z">
            <w:rPr>
              <w:ins w:id="1476" w:author="Mizener, Brendon J" w:date="2021-11-14T20:28:00Z"/>
              <w:rFonts w:ascii="Times New Roman" w:hAnsi="Times New Roman" w:cs="Times New Roman"/>
              <w:b w:val="0"/>
              <w:bCs w:val="0"/>
              <w:kern w:val="16"/>
            </w:rPr>
          </w:rPrChange>
        </w:rPr>
      </w:pPr>
      <w:ins w:id="1477" w:author="Mizener, Brendon J" w:date="2021-12-03T14:26:00Z">
        <w:r w:rsidRPr="00C83F79">
          <w:rPr>
            <w:rFonts w:ascii="Times New Roman" w:hAnsi="Times New Roman" w:cs="Times New Roman"/>
            <w:b w:val="0"/>
            <w:bCs w:val="0"/>
            <w:color w:val="403152" w:themeColor="accent4" w:themeShade="80"/>
            <w:kern w:val="16"/>
            <w:rPrChange w:id="1478" w:author="Mizener, Brendon J" w:date="2021-12-07T14:01:00Z">
              <w:rPr>
                <w:rFonts w:ascii="Times New Roman" w:hAnsi="Times New Roman" w:cs="Times New Roman"/>
                <w:b w:val="0"/>
                <w:bCs w:val="0"/>
                <w:kern w:val="16"/>
              </w:rPr>
            </w:rPrChange>
          </w:rPr>
          <w:t xml:space="preserve">MFA is, conceptually and practically, an exploratory </w:t>
        </w:r>
        <w:del w:id="1479" w:author="Hervé" w:date="2021-12-15T19:17:00Z">
          <w:r w:rsidRPr="00C83F79" w:rsidDel="00CE0CAE">
            <w:rPr>
              <w:rFonts w:ascii="Times New Roman" w:hAnsi="Times New Roman" w:cs="Times New Roman"/>
              <w:b w:val="0"/>
              <w:bCs w:val="0"/>
              <w:color w:val="403152" w:themeColor="accent4" w:themeShade="80"/>
              <w:kern w:val="16"/>
              <w:rPrChange w:id="1480" w:author="Mizener, Brendon J" w:date="2021-12-07T14:01:00Z">
                <w:rPr>
                  <w:rFonts w:ascii="Times New Roman" w:hAnsi="Times New Roman" w:cs="Times New Roman"/>
                  <w:b w:val="0"/>
                  <w:bCs w:val="0"/>
                  <w:kern w:val="16"/>
                </w:rPr>
              </w:rPrChange>
            </w:rPr>
            <w:delText>analysis</w:delText>
          </w:r>
        </w:del>
      </w:ins>
      <w:ins w:id="1481" w:author="Hervé" w:date="2021-12-15T19:17:00Z">
        <w:r w:rsidR="00CE0CAE">
          <w:rPr>
            <w:rFonts w:ascii="Times New Roman" w:hAnsi="Times New Roman" w:cs="Times New Roman"/>
            <w:b w:val="0"/>
            <w:bCs w:val="0"/>
            <w:color w:val="403152" w:themeColor="accent4" w:themeShade="80"/>
            <w:kern w:val="16"/>
          </w:rPr>
          <w:t>method</w:t>
        </w:r>
      </w:ins>
      <w:ins w:id="1482" w:author="Mizener, Brendon J" w:date="2021-12-03T14:26:00Z">
        <w:r w:rsidRPr="00C83F79">
          <w:rPr>
            <w:rFonts w:ascii="Times New Roman" w:hAnsi="Times New Roman" w:cs="Times New Roman"/>
            <w:b w:val="0"/>
            <w:bCs w:val="0"/>
            <w:color w:val="403152" w:themeColor="accent4" w:themeShade="80"/>
            <w:kern w:val="16"/>
            <w:rPrChange w:id="1483" w:author="Mizener, Brendon J" w:date="2021-12-07T14:01:00Z">
              <w:rPr>
                <w:rFonts w:ascii="Times New Roman" w:hAnsi="Times New Roman" w:cs="Times New Roman"/>
                <w:b w:val="0"/>
                <w:bCs w:val="0"/>
                <w:kern w:val="16"/>
              </w:rPr>
            </w:rPrChange>
          </w:rPr>
          <w:t xml:space="preserve">. Its </w:t>
        </w:r>
      </w:ins>
      <w:ins w:id="1484" w:author="Mizener, Brendon J" w:date="2021-11-13T14:29:00Z">
        <w:r w:rsidR="00EE400E" w:rsidRPr="00C83F79">
          <w:rPr>
            <w:rFonts w:ascii="Times New Roman" w:hAnsi="Times New Roman" w:cs="Times New Roman"/>
            <w:b w:val="0"/>
            <w:bCs w:val="0"/>
            <w:color w:val="403152" w:themeColor="accent4" w:themeShade="80"/>
            <w:kern w:val="16"/>
            <w:rPrChange w:id="1485" w:author="Mizener, Brendon J" w:date="2021-12-07T14:01:00Z">
              <w:rPr>
                <w:rFonts w:ascii="Times New Roman" w:hAnsi="Times New Roman" w:cs="Times New Roman"/>
                <w:b w:val="0"/>
                <w:bCs w:val="0"/>
                <w:kern w:val="16"/>
              </w:rPr>
            </w:rPrChange>
          </w:rPr>
          <w:t>strength</w:t>
        </w:r>
      </w:ins>
      <w:ins w:id="1486" w:author="Hervé" w:date="2021-12-15T19:17:00Z">
        <w:r w:rsidR="00CE0CAE">
          <w:rPr>
            <w:rFonts w:ascii="Times New Roman" w:hAnsi="Times New Roman" w:cs="Times New Roman"/>
            <w:b w:val="0"/>
            <w:bCs w:val="0"/>
            <w:color w:val="403152" w:themeColor="accent4" w:themeShade="80"/>
            <w:kern w:val="16"/>
          </w:rPr>
          <w:t xml:space="preserve"> lays</w:t>
        </w:r>
      </w:ins>
      <w:ins w:id="1487" w:author="Mizener, Brendon J" w:date="2021-11-13T14:29:00Z">
        <w:r w:rsidR="00EE400E" w:rsidRPr="00C83F79">
          <w:rPr>
            <w:rFonts w:ascii="Times New Roman" w:hAnsi="Times New Roman" w:cs="Times New Roman"/>
            <w:b w:val="0"/>
            <w:bCs w:val="0"/>
            <w:color w:val="403152" w:themeColor="accent4" w:themeShade="80"/>
            <w:kern w:val="16"/>
            <w:rPrChange w:id="1488" w:author="Mizener, Brendon J" w:date="2021-12-07T14:01:00Z">
              <w:rPr>
                <w:rFonts w:ascii="Times New Roman" w:hAnsi="Times New Roman" w:cs="Times New Roman"/>
                <w:b w:val="0"/>
                <w:bCs w:val="0"/>
                <w:kern w:val="16"/>
              </w:rPr>
            </w:rPrChange>
          </w:rPr>
          <w:t xml:space="preserve"> </w:t>
        </w:r>
      </w:ins>
      <w:ins w:id="1489" w:author="Mizener, Brendon J" w:date="2021-12-04T13:50:00Z">
        <w:r w:rsidR="00526D52" w:rsidRPr="00C83F79">
          <w:rPr>
            <w:rFonts w:ascii="Times New Roman" w:hAnsi="Times New Roman" w:cs="Times New Roman"/>
            <w:b w:val="0"/>
            <w:bCs w:val="0"/>
            <w:color w:val="403152" w:themeColor="accent4" w:themeShade="80"/>
            <w:kern w:val="16"/>
            <w:rPrChange w:id="1490" w:author="Mizener, Brendon J" w:date="2021-12-07T14:01:00Z">
              <w:rPr>
                <w:rFonts w:ascii="Times New Roman" w:hAnsi="Times New Roman" w:cs="Times New Roman"/>
                <w:b w:val="0"/>
                <w:bCs w:val="0"/>
                <w:kern w:val="16"/>
              </w:rPr>
            </w:rPrChange>
          </w:rPr>
          <w:t>in</w:t>
        </w:r>
      </w:ins>
      <w:ins w:id="1491" w:author="Hervé" w:date="2021-12-15T19:17:00Z">
        <w:r w:rsidR="00CE0CAE">
          <w:rPr>
            <w:rFonts w:ascii="Times New Roman" w:hAnsi="Times New Roman" w:cs="Times New Roman"/>
            <w:b w:val="0"/>
            <w:bCs w:val="0"/>
            <w:color w:val="403152" w:themeColor="accent4" w:themeShade="80"/>
            <w:kern w:val="16"/>
          </w:rPr>
          <w:t xml:space="preserve"> the</w:t>
        </w:r>
      </w:ins>
      <w:ins w:id="1492" w:author="Mizener, Brendon J" w:date="2021-11-13T14:29:00Z">
        <w:r w:rsidR="00EE400E" w:rsidRPr="00C83F79">
          <w:rPr>
            <w:rFonts w:ascii="Times New Roman" w:hAnsi="Times New Roman" w:cs="Times New Roman"/>
            <w:b w:val="0"/>
            <w:bCs w:val="0"/>
            <w:color w:val="403152" w:themeColor="accent4" w:themeShade="80"/>
            <w:kern w:val="16"/>
            <w:rPrChange w:id="1493" w:author="Mizener, Brendon J" w:date="2021-12-07T14:01:00Z">
              <w:rPr>
                <w:rFonts w:ascii="Times New Roman" w:hAnsi="Times New Roman" w:cs="Times New Roman"/>
                <w:b w:val="0"/>
                <w:bCs w:val="0"/>
                <w:kern w:val="16"/>
              </w:rPr>
            </w:rPrChange>
          </w:rPr>
          <w:t xml:space="preserve"> </w:t>
        </w:r>
      </w:ins>
      <w:ins w:id="1494" w:author="Mizener, Brendon J" w:date="2021-12-04T13:49:00Z">
        <w:r w:rsidR="00526D52" w:rsidRPr="00C83F79">
          <w:rPr>
            <w:rFonts w:ascii="Times New Roman" w:hAnsi="Times New Roman" w:cs="Times New Roman"/>
            <w:b w:val="0"/>
            <w:bCs w:val="0"/>
            <w:color w:val="403152" w:themeColor="accent4" w:themeShade="80"/>
            <w:kern w:val="16"/>
            <w:rPrChange w:id="1495" w:author="Mizener, Brendon J" w:date="2021-12-07T14:01:00Z">
              <w:rPr>
                <w:rFonts w:ascii="Times New Roman" w:hAnsi="Times New Roman" w:cs="Times New Roman"/>
                <w:b w:val="0"/>
                <w:bCs w:val="0"/>
                <w:kern w:val="16"/>
              </w:rPr>
            </w:rPrChange>
          </w:rPr>
          <w:t xml:space="preserve">partial factor scores </w:t>
        </w:r>
      </w:ins>
      <w:ins w:id="1496" w:author="Mizener, Brendon J" w:date="2021-11-13T14:29:00Z">
        <w:r w:rsidR="00EE400E" w:rsidRPr="00C83F79">
          <w:rPr>
            <w:rFonts w:ascii="Times New Roman" w:hAnsi="Times New Roman" w:cs="Times New Roman"/>
            <w:b w:val="0"/>
            <w:bCs w:val="0"/>
            <w:color w:val="403152" w:themeColor="accent4" w:themeShade="80"/>
            <w:kern w:val="16"/>
            <w:rPrChange w:id="1497" w:author="Mizener, Brendon J" w:date="2021-12-07T14:01:00Z">
              <w:rPr>
                <w:rFonts w:ascii="Times New Roman" w:hAnsi="Times New Roman" w:cs="Times New Roman"/>
                <w:b w:val="0"/>
                <w:bCs w:val="0"/>
                <w:kern w:val="16"/>
              </w:rPr>
            </w:rPrChange>
          </w:rPr>
          <w:t xml:space="preserve">revealing how </w:t>
        </w:r>
      </w:ins>
      <w:ins w:id="1498" w:author="Mizener, Brendon J" w:date="2021-12-04T13:49:00Z">
        <w:r w:rsidR="00526D52" w:rsidRPr="00C83F79">
          <w:rPr>
            <w:rFonts w:ascii="Times New Roman" w:hAnsi="Times New Roman" w:cs="Times New Roman"/>
            <w:b w:val="0"/>
            <w:bCs w:val="0"/>
            <w:color w:val="403152" w:themeColor="accent4" w:themeShade="80"/>
            <w:kern w:val="16"/>
            <w:rPrChange w:id="1499" w:author="Mizener, Brendon J" w:date="2021-12-07T14:01:00Z">
              <w:rPr>
                <w:rFonts w:ascii="Times New Roman" w:hAnsi="Times New Roman" w:cs="Times New Roman"/>
                <w:b w:val="0"/>
                <w:bCs w:val="0"/>
                <w:kern w:val="16"/>
              </w:rPr>
            </w:rPrChange>
          </w:rPr>
          <w:t>groups of participants, products, or stimuli</w:t>
        </w:r>
      </w:ins>
      <w:ins w:id="1500" w:author="Mizener, Brendon J" w:date="2021-12-04T13:50:00Z">
        <w:r w:rsidR="00526D52" w:rsidRPr="00C83F79">
          <w:rPr>
            <w:rFonts w:ascii="Times New Roman" w:hAnsi="Times New Roman" w:cs="Times New Roman"/>
            <w:b w:val="0"/>
            <w:bCs w:val="0"/>
            <w:color w:val="403152" w:themeColor="accent4" w:themeShade="80"/>
            <w:kern w:val="16"/>
            <w:rPrChange w:id="1501" w:author="Mizener, Brendon J" w:date="2021-12-07T14:01:00Z">
              <w:rPr>
                <w:rFonts w:ascii="Times New Roman" w:hAnsi="Times New Roman" w:cs="Times New Roman"/>
                <w:b w:val="0"/>
                <w:bCs w:val="0"/>
                <w:kern w:val="16"/>
              </w:rPr>
            </w:rPrChange>
          </w:rPr>
          <w:t xml:space="preserve"> </w:t>
        </w:r>
      </w:ins>
      <w:ins w:id="1502" w:author="Mizener, Brendon J" w:date="2021-11-13T14:32:00Z">
        <w:r w:rsidR="00844FC2" w:rsidRPr="00C83F79">
          <w:rPr>
            <w:rFonts w:ascii="Times New Roman" w:hAnsi="Times New Roman" w:cs="Times New Roman"/>
            <w:b w:val="0"/>
            <w:bCs w:val="0"/>
            <w:color w:val="403152" w:themeColor="accent4" w:themeShade="80"/>
            <w:kern w:val="16"/>
            <w:rPrChange w:id="1503" w:author="Mizener, Brendon J" w:date="2021-12-07T14:01:00Z">
              <w:rPr>
                <w:rFonts w:ascii="Times New Roman" w:hAnsi="Times New Roman" w:cs="Times New Roman"/>
                <w:b w:val="0"/>
                <w:bCs w:val="0"/>
                <w:kern w:val="16"/>
              </w:rPr>
            </w:rPrChange>
          </w:rPr>
          <w:t xml:space="preserve">have different perspectives on variables or observations. </w:t>
        </w:r>
      </w:ins>
      <w:ins w:id="1504" w:author="Mizener, Brendon J" w:date="2021-12-04T13:50:00Z">
        <w:r w:rsidR="00526D52" w:rsidRPr="00C83F79">
          <w:rPr>
            <w:rFonts w:ascii="Times New Roman" w:hAnsi="Times New Roman" w:cs="Times New Roman"/>
            <w:b w:val="0"/>
            <w:bCs w:val="0"/>
            <w:color w:val="403152" w:themeColor="accent4" w:themeShade="80"/>
            <w:kern w:val="16"/>
            <w:rPrChange w:id="1505" w:author="Mizener, Brendon J" w:date="2021-12-07T14:01:00Z">
              <w:rPr>
                <w:rFonts w:ascii="Times New Roman" w:hAnsi="Times New Roman" w:cs="Times New Roman"/>
                <w:b w:val="0"/>
                <w:bCs w:val="0"/>
                <w:kern w:val="16"/>
              </w:rPr>
            </w:rPrChange>
          </w:rPr>
          <w:t>These groups mi</w:t>
        </w:r>
      </w:ins>
      <w:ins w:id="1506" w:author="Mizener, Brendon J" w:date="2021-12-04T13:51:00Z">
        <w:r w:rsidR="00526D52" w:rsidRPr="00C83F79">
          <w:rPr>
            <w:rFonts w:ascii="Times New Roman" w:hAnsi="Times New Roman" w:cs="Times New Roman"/>
            <w:b w:val="0"/>
            <w:bCs w:val="0"/>
            <w:color w:val="403152" w:themeColor="accent4" w:themeShade="80"/>
            <w:kern w:val="16"/>
            <w:rPrChange w:id="1507" w:author="Mizener, Brendon J" w:date="2021-12-07T14:01:00Z">
              <w:rPr>
                <w:rFonts w:ascii="Times New Roman" w:hAnsi="Times New Roman" w:cs="Times New Roman"/>
                <w:b w:val="0"/>
                <w:bCs w:val="0"/>
                <w:kern w:val="16"/>
              </w:rPr>
            </w:rPrChange>
          </w:rPr>
          <w:t xml:space="preserve">ght be defined </w:t>
        </w:r>
        <w:r w:rsidR="00526D52" w:rsidRPr="00C83F79">
          <w:rPr>
            <w:rFonts w:ascii="Times New Roman" w:hAnsi="Times New Roman" w:cs="Times New Roman"/>
            <w:b w:val="0"/>
            <w:bCs w:val="0"/>
            <w:i/>
            <w:iCs/>
            <w:color w:val="403152" w:themeColor="accent4" w:themeShade="80"/>
            <w:kern w:val="16"/>
            <w:rPrChange w:id="1508" w:author="Mizener, Brendon J" w:date="2021-12-07T14:01:00Z">
              <w:rPr>
                <w:rFonts w:ascii="Times New Roman" w:hAnsi="Times New Roman" w:cs="Times New Roman"/>
                <w:b w:val="0"/>
                <w:bCs w:val="0"/>
                <w:kern w:val="16"/>
              </w:rPr>
            </w:rPrChange>
          </w:rPr>
          <w:t>a priori</w:t>
        </w:r>
        <w:r w:rsidR="00526D52" w:rsidRPr="00C83F79">
          <w:rPr>
            <w:rFonts w:ascii="Times New Roman" w:hAnsi="Times New Roman" w:cs="Times New Roman"/>
            <w:b w:val="0"/>
            <w:bCs w:val="0"/>
            <w:color w:val="403152" w:themeColor="accent4" w:themeShade="80"/>
            <w:kern w:val="16"/>
            <w:rPrChange w:id="1509" w:author="Mizener, Brendon J" w:date="2021-12-07T14:01:00Z">
              <w:rPr>
                <w:rFonts w:ascii="Times New Roman" w:hAnsi="Times New Roman" w:cs="Times New Roman"/>
                <w:b w:val="0"/>
                <w:bCs w:val="0"/>
                <w:kern w:val="16"/>
              </w:rPr>
            </w:rPrChange>
          </w:rPr>
          <w:t xml:space="preserve"> or could be determined </w:t>
        </w:r>
        <w:r w:rsidR="00526D52" w:rsidRPr="00C83F79">
          <w:rPr>
            <w:rFonts w:ascii="Times New Roman" w:hAnsi="Times New Roman" w:cs="Times New Roman"/>
            <w:b w:val="0"/>
            <w:bCs w:val="0"/>
            <w:i/>
            <w:iCs/>
            <w:color w:val="403152" w:themeColor="accent4" w:themeShade="80"/>
            <w:kern w:val="16"/>
            <w:rPrChange w:id="1510" w:author="Mizener, Brendon J" w:date="2021-12-07T14:01:00Z">
              <w:rPr>
                <w:rFonts w:ascii="Times New Roman" w:hAnsi="Times New Roman" w:cs="Times New Roman"/>
                <w:b w:val="0"/>
                <w:bCs w:val="0"/>
                <w:kern w:val="16"/>
              </w:rPr>
            </w:rPrChange>
          </w:rPr>
          <w:t>a posteriori</w:t>
        </w:r>
        <w:r w:rsidR="00526D52" w:rsidRPr="00C83F79">
          <w:rPr>
            <w:rFonts w:ascii="Times New Roman" w:hAnsi="Times New Roman" w:cs="Times New Roman"/>
            <w:b w:val="0"/>
            <w:bCs w:val="0"/>
            <w:color w:val="403152" w:themeColor="accent4" w:themeShade="80"/>
            <w:kern w:val="16"/>
            <w:rPrChange w:id="1511" w:author="Mizener, Brendon J" w:date="2021-12-07T14:01:00Z">
              <w:rPr>
                <w:rFonts w:ascii="Times New Roman" w:hAnsi="Times New Roman" w:cs="Times New Roman"/>
                <w:b w:val="0"/>
                <w:bCs w:val="0"/>
                <w:kern w:val="16"/>
              </w:rPr>
            </w:rPrChange>
          </w:rPr>
          <w:t xml:space="preserve"> by an HCA or similar method.</w:t>
        </w:r>
      </w:ins>
      <w:ins w:id="1512" w:author="Mizener, Brendon J" w:date="2021-11-13T14:32:00Z">
        <w:r w:rsidR="00844FC2" w:rsidRPr="00C83F79">
          <w:rPr>
            <w:rFonts w:ascii="Times New Roman" w:hAnsi="Times New Roman" w:cs="Times New Roman"/>
            <w:b w:val="0"/>
            <w:bCs w:val="0"/>
            <w:color w:val="403152" w:themeColor="accent4" w:themeShade="80"/>
            <w:kern w:val="16"/>
            <w:rPrChange w:id="1513" w:author="Mizener, Brendon J" w:date="2021-12-07T14:01:00Z">
              <w:rPr>
                <w:rFonts w:ascii="Times New Roman" w:hAnsi="Times New Roman" w:cs="Times New Roman"/>
                <w:b w:val="0"/>
                <w:bCs w:val="0"/>
                <w:kern w:val="16"/>
              </w:rPr>
            </w:rPrChange>
          </w:rPr>
          <w:t xml:space="preserve"> </w:t>
        </w:r>
      </w:ins>
      <w:ins w:id="1514" w:author="Mizener, Brendon J" w:date="2021-12-04T13:51:00Z">
        <w:r w:rsidR="00526D52" w:rsidRPr="00C83F79">
          <w:rPr>
            <w:rFonts w:ascii="Times New Roman" w:hAnsi="Times New Roman" w:cs="Times New Roman"/>
            <w:b w:val="0"/>
            <w:bCs w:val="0"/>
            <w:color w:val="403152" w:themeColor="accent4" w:themeShade="80"/>
            <w:kern w:val="16"/>
            <w:rPrChange w:id="1515" w:author="Mizener, Brendon J" w:date="2021-12-07T14:01:00Z">
              <w:rPr>
                <w:rFonts w:ascii="Times New Roman" w:hAnsi="Times New Roman" w:cs="Times New Roman"/>
                <w:b w:val="0"/>
                <w:bCs w:val="0"/>
                <w:kern w:val="16"/>
              </w:rPr>
            </w:rPrChange>
          </w:rPr>
          <w:t>Although we only use</w:t>
        </w:r>
      </w:ins>
      <w:ins w:id="1516" w:author="Mizener, Brendon J" w:date="2021-12-04T13:52:00Z">
        <w:r w:rsidR="00526D52" w:rsidRPr="00C83F79">
          <w:rPr>
            <w:rFonts w:ascii="Times New Roman" w:hAnsi="Times New Roman" w:cs="Times New Roman"/>
            <w:b w:val="0"/>
            <w:bCs w:val="0"/>
            <w:color w:val="403152" w:themeColor="accent4" w:themeShade="80"/>
            <w:kern w:val="16"/>
            <w:rPrChange w:id="1517" w:author="Mizener, Brendon J" w:date="2021-12-07T14:01:00Z">
              <w:rPr>
                <w:rFonts w:ascii="Times New Roman" w:hAnsi="Times New Roman" w:cs="Times New Roman"/>
                <w:b w:val="0"/>
                <w:bCs w:val="0"/>
                <w:kern w:val="16"/>
              </w:rPr>
            </w:rPrChange>
          </w:rPr>
          <w:t>d</w:t>
        </w:r>
      </w:ins>
      <w:ins w:id="1518" w:author="Mizener, Brendon J" w:date="2021-12-04T13:51:00Z">
        <w:r w:rsidR="00526D52" w:rsidRPr="00C83F79">
          <w:rPr>
            <w:rFonts w:ascii="Times New Roman" w:hAnsi="Times New Roman" w:cs="Times New Roman"/>
            <w:b w:val="0"/>
            <w:bCs w:val="0"/>
            <w:color w:val="403152" w:themeColor="accent4" w:themeShade="80"/>
            <w:kern w:val="16"/>
            <w:rPrChange w:id="1519" w:author="Mizener, Brendon J" w:date="2021-12-07T14:01:00Z">
              <w:rPr>
                <w:rFonts w:ascii="Times New Roman" w:hAnsi="Times New Roman" w:cs="Times New Roman"/>
                <w:b w:val="0"/>
                <w:bCs w:val="0"/>
                <w:kern w:val="16"/>
              </w:rPr>
            </w:rPrChange>
          </w:rPr>
          <w:t xml:space="preserve"> two groups </w:t>
        </w:r>
      </w:ins>
      <w:ins w:id="1520" w:author="Mizener, Brendon J" w:date="2021-12-04T13:52:00Z">
        <w:r w:rsidR="00526D52" w:rsidRPr="00C83F79">
          <w:rPr>
            <w:rFonts w:ascii="Times New Roman" w:hAnsi="Times New Roman" w:cs="Times New Roman"/>
            <w:b w:val="0"/>
            <w:bCs w:val="0"/>
            <w:color w:val="403152" w:themeColor="accent4" w:themeShade="80"/>
            <w:kern w:val="16"/>
            <w:rPrChange w:id="1521" w:author="Mizener, Brendon J" w:date="2021-12-07T14:01:00Z">
              <w:rPr>
                <w:rFonts w:ascii="Times New Roman" w:hAnsi="Times New Roman" w:cs="Times New Roman"/>
                <w:b w:val="0"/>
                <w:bCs w:val="0"/>
                <w:kern w:val="16"/>
              </w:rPr>
            </w:rPrChange>
          </w:rPr>
          <w:t xml:space="preserve">in the present study, </w:t>
        </w:r>
      </w:ins>
      <w:ins w:id="1522" w:author="Mizener, Brendon J" w:date="2021-11-14T20:41:00Z">
        <w:r w:rsidR="0045445E" w:rsidRPr="00C83F79">
          <w:rPr>
            <w:rFonts w:ascii="Times New Roman" w:hAnsi="Times New Roman" w:cs="Times New Roman"/>
            <w:b w:val="0"/>
            <w:bCs w:val="0"/>
            <w:color w:val="403152" w:themeColor="accent4" w:themeShade="80"/>
            <w:kern w:val="16"/>
            <w:rPrChange w:id="1523" w:author="Mizener, Brendon J" w:date="2021-12-07T14:01:00Z">
              <w:rPr>
                <w:rFonts w:ascii="Times New Roman" w:hAnsi="Times New Roman" w:cs="Times New Roman"/>
                <w:b w:val="0"/>
                <w:bCs w:val="0"/>
                <w:kern w:val="16"/>
              </w:rPr>
            </w:rPrChange>
          </w:rPr>
          <w:t>MFA is not limited to two group</w:t>
        </w:r>
      </w:ins>
      <w:ins w:id="1524" w:author="Mizener, Brendon J" w:date="2021-11-15T11:10:00Z">
        <w:r w:rsidR="00FF7206" w:rsidRPr="00C83F79">
          <w:rPr>
            <w:rFonts w:ascii="Times New Roman" w:hAnsi="Times New Roman" w:cs="Times New Roman"/>
            <w:b w:val="0"/>
            <w:bCs w:val="0"/>
            <w:color w:val="403152" w:themeColor="accent4" w:themeShade="80"/>
            <w:kern w:val="16"/>
            <w:rPrChange w:id="1525" w:author="Mizener, Brendon J" w:date="2021-12-07T14:01:00Z">
              <w:rPr>
                <w:rFonts w:ascii="Times New Roman" w:hAnsi="Times New Roman" w:cs="Times New Roman"/>
                <w:b w:val="0"/>
                <w:bCs w:val="0"/>
                <w:kern w:val="16"/>
              </w:rPr>
            </w:rPrChange>
          </w:rPr>
          <w:t xml:space="preserve">s or data </w:t>
        </w:r>
      </w:ins>
      <w:ins w:id="1526" w:author="Mizener, Brendon J" w:date="2021-11-15T11:11:00Z">
        <w:r w:rsidR="00FF7206" w:rsidRPr="00C83F79">
          <w:rPr>
            <w:rFonts w:ascii="Times New Roman" w:hAnsi="Times New Roman" w:cs="Times New Roman"/>
            <w:b w:val="0"/>
            <w:bCs w:val="0"/>
            <w:color w:val="403152" w:themeColor="accent4" w:themeShade="80"/>
            <w:kern w:val="16"/>
            <w:rPrChange w:id="1527" w:author="Mizener, Brendon J" w:date="2021-12-07T14:01:00Z">
              <w:rPr>
                <w:rFonts w:ascii="Times New Roman" w:hAnsi="Times New Roman" w:cs="Times New Roman"/>
                <w:b w:val="0"/>
                <w:bCs w:val="0"/>
                <w:kern w:val="16"/>
              </w:rPr>
            </w:rPrChange>
          </w:rPr>
          <w:t>sets</w:t>
        </w:r>
      </w:ins>
      <w:ins w:id="1528" w:author="Mizener, Brendon J" w:date="2021-12-04T13:52:00Z">
        <w:r w:rsidR="00526D52" w:rsidRPr="00C83F79">
          <w:rPr>
            <w:rFonts w:ascii="Times New Roman" w:hAnsi="Times New Roman" w:cs="Times New Roman"/>
            <w:b w:val="0"/>
            <w:bCs w:val="0"/>
            <w:color w:val="403152" w:themeColor="accent4" w:themeShade="80"/>
            <w:kern w:val="16"/>
            <w:rPrChange w:id="1529" w:author="Mizener, Brendon J" w:date="2021-12-07T14:01:00Z">
              <w:rPr>
                <w:rFonts w:ascii="Times New Roman" w:hAnsi="Times New Roman" w:cs="Times New Roman"/>
                <w:b w:val="0"/>
                <w:bCs w:val="0"/>
                <w:kern w:val="16"/>
              </w:rPr>
            </w:rPrChange>
          </w:rPr>
          <w:t>—t</w:t>
        </w:r>
      </w:ins>
      <w:ins w:id="1530" w:author="Mizener, Brendon J" w:date="2021-11-14T20:42:00Z">
        <w:r w:rsidR="0045445E" w:rsidRPr="00C83F79">
          <w:rPr>
            <w:rFonts w:ascii="Times New Roman" w:hAnsi="Times New Roman" w:cs="Times New Roman"/>
            <w:b w:val="0"/>
            <w:bCs w:val="0"/>
            <w:color w:val="403152" w:themeColor="accent4" w:themeShade="80"/>
            <w:kern w:val="16"/>
            <w:rPrChange w:id="1531" w:author="Mizener, Brendon J" w:date="2021-12-07T14:01:00Z">
              <w:rPr>
                <w:rFonts w:ascii="Times New Roman" w:hAnsi="Times New Roman" w:cs="Times New Roman"/>
                <w:b w:val="0"/>
                <w:bCs w:val="0"/>
                <w:kern w:val="16"/>
              </w:rPr>
            </w:rPrChange>
          </w:rPr>
          <w:t>h</w:t>
        </w:r>
      </w:ins>
      <w:ins w:id="1532" w:author="Mizener, Brendon J" w:date="2021-11-15T11:11:00Z">
        <w:r w:rsidR="00FF7206" w:rsidRPr="00C83F79">
          <w:rPr>
            <w:rFonts w:ascii="Times New Roman" w:hAnsi="Times New Roman" w:cs="Times New Roman"/>
            <w:b w:val="0"/>
            <w:bCs w:val="0"/>
            <w:color w:val="403152" w:themeColor="accent4" w:themeShade="80"/>
            <w:kern w:val="16"/>
            <w:rPrChange w:id="1533" w:author="Mizener, Brendon J" w:date="2021-12-07T14:01:00Z">
              <w:rPr>
                <w:rFonts w:ascii="Times New Roman" w:hAnsi="Times New Roman" w:cs="Times New Roman"/>
                <w:b w:val="0"/>
                <w:bCs w:val="0"/>
                <w:kern w:val="16"/>
              </w:rPr>
            </w:rPrChange>
          </w:rPr>
          <w:t>e</w:t>
        </w:r>
      </w:ins>
      <w:ins w:id="1534" w:author="Mizener, Brendon J" w:date="2021-12-04T13:52:00Z">
        <w:r w:rsidR="00526D52" w:rsidRPr="00C83F79">
          <w:rPr>
            <w:rFonts w:ascii="Times New Roman" w:hAnsi="Times New Roman" w:cs="Times New Roman"/>
            <w:b w:val="0"/>
            <w:bCs w:val="0"/>
            <w:color w:val="403152" w:themeColor="accent4" w:themeShade="80"/>
            <w:kern w:val="16"/>
            <w:rPrChange w:id="1535" w:author="Mizener, Brendon J" w:date="2021-12-07T14:01:00Z">
              <w:rPr>
                <w:rFonts w:ascii="Times New Roman" w:hAnsi="Times New Roman" w:cs="Times New Roman"/>
                <w:b w:val="0"/>
                <w:bCs w:val="0"/>
                <w:kern w:val="16"/>
              </w:rPr>
            </w:rPrChange>
          </w:rPr>
          <w:t xml:space="preserve"> </w:t>
        </w:r>
      </w:ins>
      <w:ins w:id="1536" w:author="Mizener, Brendon J" w:date="2021-11-14T20:42:00Z">
        <w:r w:rsidR="0045445E" w:rsidRPr="00C83F79">
          <w:rPr>
            <w:rFonts w:ascii="Times New Roman" w:hAnsi="Times New Roman" w:cs="Times New Roman"/>
            <w:b w:val="0"/>
            <w:bCs w:val="0"/>
            <w:color w:val="403152" w:themeColor="accent4" w:themeShade="80"/>
            <w:kern w:val="16"/>
            <w:rPrChange w:id="1537" w:author="Mizener, Brendon J" w:date="2021-12-07T14:01:00Z">
              <w:rPr>
                <w:rFonts w:ascii="Times New Roman" w:hAnsi="Times New Roman" w:cs="Times New Roman"/>
                <w:b w:val="0"/>
                <w:bCs w:val="0"/>
                <w:kern w:val="16"/>
              </w:rPr>
            </w:rPrChange>
          </w:rPr>
          <w:t xml:space="preserve">number of groups </w:t>
        </w:r>
      </w:ins>
      <w:ins w:id="1538" w:author="Mizener, Brendon J" w:date="2021-11-14T20:43:00Z">
        <w:r w:rsidR="0045445E" w:rsidRPr="00C83F79">
          <w:rPr>
            <w:rFonts w:ascii="Times New Roman" w:hAnsi="Times New Roman" w:cs="Times New Roman"/>
            <w:b w:val="0"/>
            <w:bCs w:val="0"/>
            <w:color w:val="403152" w:themeColor="accent4" w:themeShade="80"/>
            <w:kern w:val="16"/>
            <w:rPrChange w:id="1539" w:author="Mizener, Brendon J" w:date="2021-12-07T14:01:00Z">
              <w:rPr>
                <w:rFonts w:ascii="Times New Roman" w:hAnsi="Times New Roman" w:cs="Times New Roman"/>
                <w:b w:val="0"/>
                <w:bCs w:val="0"/>
                <w:kern w:val="16"/>
              </w:rPr>
            </w:rPrChange>
          </w:rPr>
          <w:t>is only limited by interpretability</w:t>
        </w:r>
      </w:ins>
      <w:ins w:id="1540" w:author="Mizener, Brendon J" w:date="2021-12-04T13:53:00Z">
        <w:r w:rsidR="00526D52" w:rsidRPr="00C83F79">
          <w:rPr>
            <w:rFonts w:ascii="Times New Roman" w:hAnsi="Times New Roman" w:cs="Times New Roman"/>
            <w:b w:val="0"/>
            <w:bCs w:val="0"/>
            <w:color w:val="403152" w:themeColor="accent4" w:themeShade="80"/>
            <w:kern w:val="16"/>
            <w:rPrChange w:id="1541" w:author="Mizener, Brendon J" w:date="2021-12-07T14:01:00Z">
              <w:rPr>
                <w:rFonts w:ascii="Times New Roman" w:hAnsi="Times New Roman" w:cs="Times New Roman"/>
                <w:b w:val="0"/>
                <w:bCs w:val="0"/>
                <w:kern w:val="16"/>
              </w:rPr>
            </w:rPrChange>
          </w:rPr>
          <w:t xml:space="preserve">, </w:t>
        </w:r>
      </w:ins>
      <w:ins w:id="1542" w:author="Hervé" w:date="2021-12-15T19:18:00Z">
        <w:r w:rsidR="00FA0F1C">
          <w:rPr>
            <w:rFonts w:ascii="Times New Roman" w:hAnsi="Times New Roman" w:cs="Times New Roman"/>
            <w:b w:val="0"/>
            <w:bCs w:val="0"/>
            <w:color w:val="403152" w:themeColor="accent4" w:themeShade="80"/>
            <w:kern w:val="16"/>
          </w:rPr>
          <w:t>as</w:t>
        </w:r>
      </w:ins>
      <w:ins w:id="1543" w:author="Mizener, Brendon J" w:date="2021-12-04T13:53:00Z">
        <w:del w:id="1544" w:author="Hervé" w:date="2021-12-15T19:18:00Z">
          <w:r w:rsidR="00526D52" w:rsidRPr="00C83F79" w:rsidDel="00FA0F1C">
            <w:rPr>
              <w:rFonts w:ascii="Times New Roman" w:hAnsi="Times New Roman" w:cs="Times New Roman"/>
              <w:b w:val="0"/>
              <w:bCs w:val="0"/>
              <w:color w:val="403152" w:themeColor="accent4" w:themeShade="80"/>
              <w:kern w:val="16"/>
              <w:rPrChange w:id="1545" w:author="Mizener, Brendon J" w:date="2021-12-07T14:01:00Z">
                <w:rPr>
                  <w:rFonts w:ascii="Times New Roman" w:hAnsi="Times New Roman" w:cs="Times New Roman"/>
                  <w:b w:val="0"/>
                  <w:bCs w:val="0"/>
                  <w:kern w:val="16"/>
                </w:rPr>
              </w:rPrChange>
            </w:rPr>
            <w:delText>so</w:delText>
          </w:r>
        </w:del>
        <w:r w:rsidR="00526D52" w:rsidRPr="00C83F79">
          <w:rPr>
            <w:rFonts w:ascii="Times New Roman" w:hAnsi="Times New Roman" w:cs="Times New Roman"/>
            <w:b w:val="0"/>
            <w:bCs w:val="0"/>
            <w:color w:val="403152" w:themeColor="accent4" w:themeShade="80"/>
            <w:kern w:val="16"/>
            <w:rPrChange w:id="1546" w:author="Mizener, Brendon J" w:date="2021-12-07T14:01:00Z">
              <w:rPr>
                <w:rFonts w:ascii="Times New Roman" w:hAnsi="Times New Roman" w:cs="Times New Roman"/>
                <w:b w:val="0"/>
                <w:bCs w:val="0"/>
                <w:kern w:val="16"/>
              </w:rPr>
            </w:rPrChange>
          </w:rPr>
          <w:t xml:space="preserve"> long as </w:t>
        </w:r>
      </w:ins>
      <w:ins w:id="1547" w:author="Mizener, Brendon J" w:date="2021-11-15T19:52:00Z">
        <w:r w:rsidR="00C05315" w:rsidRPr="00C83F79">
          <w:rPr>
            <w:rFonts w:ascii="Times New Roman" w:hAnsi="Times New Roman" w:cs="Times New Roman"/>
            <w:b w:val="0"/>
            <w:bCs w:val="0"/>
            <w:color w:val="403152" w:themeColor="accent4" w:themeShade="80"/>
            <w:kern w:val="16"/>
            <w:rPrChange w:id="1548" w:author="Mizener, Brendon J" w:date="2021-12-07T14:01:00Z">
              <w:rPr>
                <w:rFonts w:ascii="Times New Roman" w:hAnsi="Times New Roman" w:cs="Times New Roman"/>
                <w:b w:val="0"/>
                <w:bCs w:val="0"/>
                <w:kern w:val="16"/>
              </w:rPr>
            </w:rPrChange>
          </w:rPr>
          <w:t>the variables mea</w:t>
        </w:r>
      </w:ins>
      <w:ins w:id="1549" w:author="Mizener, Brendon J" w:date="2021-11-15T19:53:00Z">
        <w:r w:rsidR="00C05315" w:rsidRPr="00C83F79">
          <w:rPr>
            <w:rFonts w:ascii="Times New Roman" w:hAnsi="Times New Roman" w:cs="Times New Roman"/>
            <w:b w:val="0"/>
            <w:bCs w:val="0"/>
            <w:color w:val="403152" w:themeColor="accent4" w:themeShade="80"/>
            <w:kern w:val="16"/>
            <w:rPrChange w:id="1550" w:author="Mizener, Brendon J" w:date="2021-12-07T14:01:00Z">
              <w:rPr>
                <w:rFonts w:ascii="Times New Roman" w:hAnsi="Times New Roman" w:cs="Times New Roman"/>
                <w:b w:val="0"/>
                <w:bCs w:val="0"/>
                <w:kern w:val="16"/>
              </w:rPr>
            </w:rPrChange>
          </w:rPr>
          <w:t xml:space="preserve">sured for each group of observations </w:t>
        </w:r>
      </w:ins>
      <w:ins w:id="1551" w:author="Mizener, Brendon J" w:date="2021-12-04T13:53:00Z">
        <w:r w:rsidR="00526D52" w:rsidRPr="00C83F79">
          <w:rPr>
            <w:rFonts w:ascii="Times New Roman" w:hAnsi="Times New Roman" w:cs="Times New Roman"/>
            <w:b w:val="0"/>
            <w:bCs w:val="0"/>
            <w:color w:val="403152" w:themeColor="accent4" w:themeShade="80"/>
            <w:kern w:val="16"/>
            <w:rPrChange w:id="1552" w:author="Mizener, Brendon J" w:date="2021-12-07T14:01:00Z">
              <w:rPr>
                <w:rFonts w:ascii="Times New Roman" w:hAnsi="Times New Roman" w:cs="Times New Roman"/>
                <w:b w:val="0"/>
                <w:bCs w:val="0"/>
                <w:kern w:val="16"/>
              </w:rPr>
            </w:rPrChange>
          </w:rPr>
          <w:t xml:space="preserve">are </w:t>
        </w:r>
      </w:ins>
      <w:ins w:id="1553" w:author="Mizener, Brendon J" w:date="2021-11-15T19:53:00Z">
        <w:r w:rsidR="00C05315" w:rsidRPr="00C83F79">
          <w:rPr>
            <w:rFonts w:ascii="Times New Roman" w:hAnsi="Times New Roman" w:cs="Times New Roman"/>
            <w:b w:val="0"/>
            <w:bCs w:val="0"/>
            <w:color w:val="403152" w:themeColor="accent4" w:themeShade="80"/>
            <w:kern w:val="16"/>
            <w:rPrChange w:id="1554" w:author="Mizener, Brendon J" w:date="2021-12-07T14:01:00Z">
              <w:rPr>
                <w:rFonts w:ascii="Times New Roman" w:hAnsi="Times New Roman" w:cs="Times New Roman"/>
                <w:b w:val="0"/>
                <w:bCs w:val="0"/>
                <w:kern w:val="16"/>
              </w:rPr>
            </w:rPrChange>
          </w:rPr>
          <w:t>the same.</w:t>
        </w:r>
      </w:ins>
    </w:p>
    <w:p w14:paraId="678B9CD1" w14:textId="738CE2F7" w:rsidR="00EB03AF" w:rsidRPr="00C83F79" w:rsidRDefault="00EB03AF" w:rsidP="004D73B6">
      <w:pPr>
        <w:pStyle w:val="Heading1"/>
        <w:spacing w:line="480" w:lineRule="auto"/>
        <w:ind w:left="0" w:firstLine="720"/>
        <w:rPr>
          <w:ins w:id="1555" w:author="Mizener, Brendon J" w:date="2021-11-15T19:57:00Z"/>
          <w:rFonts w:ascii="Times New Roman" w:hAnsi="Times New Roman" w:cs="Times New Roman"/>
          <w:b w:val="0"/>
          <w:bCs w:val="0"/>
          <w:color w:val="403152" w:themeColor="accent4" w:themeShade="80"/>
          <w:kern w:val="16"/>
          <w:rPrChange w:id="1556" w:author="Mizener, Brendon J" w:date="2021-12-07T14:01:00Z">
            <w:rPr>
              <w:ins w:id="1557" w:author="Mizener, Brendon J" w:date="2021-11-15T19:57:00Z"/>
              <w:rFonts w:ascii="Times New Roman" w:hAnsi="Times New Roman" w:cs="Times New Roman"/>
              <w:b w:val="0"/>
              <w:bCs w:val="0"/>
              <w:kern w:val="16"/>
            </w:rPr>
          </w:rPrChange>
        </w:rPr>
      </w:pPr>
      <w:ins w:id="1558" w:author="Mizener, Brendon J" w:date="2021-11-14T20:28:00Z">
        <w:r w:rsidRPr="00C83F79">
          <w:rPr>
            <w:rFonts w:ascii="Times New Roman" w:hAnsi="Times New Roman" w:cs="Times New Roman"/>
            <w:b w:val="0"/>
            <w:bCs w:val="0"/>
            <w:color w:val="403152" w:themeColor="accent4" w:themeShade="80"/>
            <w:kern w:val="16"/>
            <w:rPrChange w:id="1559" w:author="Mizener, Brendon J" w:date="2021-12-07T14:01:00Z">
              <w:rPr>
                <w:rFonts w:ascii="Times New Roman" w:hAnsi="Times New Roman" w:cs="Times New Roman"/>
                <w:b w:val="0"/>
                <w:bCs w:val="0"/>
                <w:kern w:val="16"/>
              </w:rPr>
            </w:rPrChange>
          </w:rPr>
          <w:t xml:space="preserve">PLSC is </w:t>
        </w:r>
      </w:ins>
      <w:ins w:id="1560" w:author="Mizener, Brendon J" w:date="2021-11-14T20:29:00Z">
        <w:r w:rsidRPr="00C83F79">
          <w:rPr>
            <w:rFonts w:ascii="Times New Roman" w:hAnsi="Times New Roman" w:cs="Times New Roman"/>
            <w:b w:val="0"/>
            <w:bCs w:val="0"/>
            <w:color w:val="403152" w:themeColor="accent4" w:themeShade="80"/>
            <w:kern w:val="16"/>
            <w:rPrChange w:id="1561" w:author="Mizener, Brendon J" w:date="2021-12-07T14:01:00Z">
              <w:rPr>
                <w:rFonts w:ascii="Times New Roman" w:hAnsi="Times New Roman" w:cs="Times New Roman"/>
                <w:b w:val="0"/>
                <w:bCs w:val="0"/>
                <w:kern w:val="16"/>
              </w:rPr>
            </w:rPrChange>
          </w:rPr>
          <w:t xml:space="preserve">commonly used in </w:t>
        </w:r>
        <w:r w:rsidRPr="004602A6">
          <w:rPr>
            <w:rFonts w:ascii="Times New Roman" w:hAnsi="Times New Roman" w:cs="Times New Roman"/>
            <w:b w:val="0"/>
            <w:bCs w:val="0"/>
            <w:color w:val="403152" w:themeColor="accent4" w:themeShade="80"/>
            <w:kern w:val="16"/>
            <w:rPrChange w:id="1562" w:author="Mizener, Brendon J" w:date="2021-12-15T14:11:00Z">
              <w:rPr>
                <w:rFonts w:ascii="Times New Roman" w:hAnsi="Times New Roman" w:cs="Times New Roman"/>
                <w:b w:val="0"/>
                <w:bCs w:val="0"/>
                <w:kern w:val="16"/>
              </w:rPr>
            </w:rPrChange>
          </w:rPr>
          <w:t>f</w:t>
        </w:r>
        <w:r w:rsidRPr="00C83F79">
          <w:rPr>
            <w:rFonts w:ascii="Times New Roman" w:hAnsi="Times New Roman" w:cs="Times New Roman"/>
            <w:b w:val="0"/>
            <w:bCs w:val="0"/>
            <w:color w:val="403152" w:themeColor="accent4" w:themeShade="80"/>
            <w:kern w:val="16"/>
            <w:rPrChange w:id="1563" w:author="Mizener, Brendon J" w:date="2021-12-07T14:01:00Z">
              <w:rPr>
                <w:rFonts w:ascii="Times New Roman" w:hAnsi="Times New Roman" w:cs="Times New Roman"/>
                <w:b w:val="0"/>
                <w:bCs w:val="0"/>
                <w:kern w:val="16"/>
              </w:rPr>
            </w:rPrChange>
          </w:rPr>
          <w:t xml:space="preserve">MRI </w:t>
        </w:r>
        <w:r w:rsidR="00B53F89" w:rsidRPr="00C83F79">
          <w:rPr>
            <w:rFonts w:ascii="Times New Roman" w:hAnsi="Times New Roman" w:cs="Times New Roman"/>
            <w:b w:val="0"/>
            <w:bCs w:val="0"/>
            <w:color w:val="403152" w:themeColor="accent4" w:themeShade="80"/>
            <w:kern w:val="16"/>
            <w:rPrChange w:id="1564" w:author="Mizener, Brendon J" w:date="2021-12-07T14:01:00Z">
              <w:rPr>
                <w:rFonts w:ascii="Times New Roman" w:hAnsi="Times New Roman" w:cs="Times New Roman"/>
                <w:b w:val="0"/>
                <w:bCs w:val="0"/>
                <w:kern w:val="16"/>
              </w:rPr>
            </w:rPrChange>
          </w:rPr>
          <w:t xml:space="preserve">analysis to find which brain regions are </w:t>
        </w:r>
      </w:ins>
      <w:ins w:id="1565" w:author="Mizener, Brendon J" w:date="2021-11-14T20:30:00Z">
        <w:r w:rsidR="00B53F89" w:rsidRPr="00C83F79">
          <w:rPr>
            <w:rFonts w:ascii="Times New Roman" w:hAnsi="Times New Roman" w:cs="Times New Roman"/>
            <w:b w:val="0"/>
            <w:bCs w:val="0"/>
            <w:color w:val="403152" w:themeColor="accent4" w:themeShade="80"/>
            <w:kern w:val="16"/>
            <w:rPrChange w:id="1566" w:author="Mizener, Brendon J" w:date="2021-12-07T14:01:00Z">
              <w:rPr>
                <w:rFonts w:ascii="Times New Roman" w:hAnsi="Times New Roman" w:cs="Times New Roman"/>
                <w:b w:val="0"/>
                <w:bCs w:val="0"/>
                <w:kern w:val="16"/>
              </w:rPr>
            </w:rPrChange>
          </w:rPr>
          <w:t xml:space="preserve">active during </w:t>
        </w:r>
      </w:ins>
      <w:ins w:id="1567" w:author="Mizener, Brendon J" w:date="2021-11-14T20:31:00Z">
        <w:r w:rsidR="003F2F41" w:rsidRPr="00C83F79">
          <w:rPr>
            <w:rFonts w:ascii="Times New Roman" w:hAnsi="Times New Roman" w:cs="Times New Roman"/>
            <w:b w:val="0"/>
            <w:bCs w:val="0"/>
            <w:color w:val="403152" w:themeColor="accent4" w:themeShade="80"/>
            <w:kern w:val="16"/>
            <w:rPrChange w:id="1568" w:author="Mizener, Brendon J" w:date="2021-12-07T14:01:00Z">
              <w:rPr>
                <w:rFonts w:ascii="Times New Roman" w:hAnsi="Times New Roman" w:cs="Times New Roman"/>
                <w:b w:val="0"/>
                <w:bCs w:val="0"/>
                <w:kern w:val="16"/>
              </w:rPr>
            </w:rPrChange>
          </w:rPr>
          <w:t xml:space="preserve">behavioral tasks. </w:t>
        </w:r>
      </w:ins>
      <w:ins w:id="1569" w:author="Mizener, Brendon J" w:date="2021-11-14T20:33:00Z">
        <w:r w:rsidR="003F2F41" w:rsidRPr="00C83F79">
          <w:rPr>
            <w:rFonts w:ascii="Times New Roman" w:hAnsi="Times New Roman" w:cs="Times New Roman"/>
            <w:b w:val="0"/>
            <w:bCs w:val="0"/>
            <w:color w:val="403152" w:themeColor="accent4" w:themeShade="80"/>
            <w:kern w:val="16"/>
            <w:rPrChange w:id="1570" w:author="Mizener, Brendon J" w:date="2021-12-07T14:01:00Z">
              <w:rPr>
                <w:rFonts w:ascii="Times New Roman" w:hAnsi="Times New Roman" w:cs="Times New Roman"/>
                <w:b w:val="0"/>
                <w:bCs w:val="0"/>
                <w:kern w:val="16"/>
              </w:rPr>
            </w:rPrChange>
          </w:rPr>
          <w:t xml:space="preserve">However, </w:t>
        </w:r>
      </w:ins>
      <w:ins w:id="1571" w:author="Mizener, Brendon J" w:date="2021-11-14T20:34:00Z">
        <w:r w:rsidR="003F2F41" w:rsidRPr="00C83F79">
          <w:rPr>
            <w:rFonts w:ascii="Times New Roman" w:hAnsi="Times New Roman" w:cs="Times New Roman"/>
            <w:b w:val="0"/>
            <w:bCs w:val="0"/>
            <w:color w:val="403152" w:themeColor="accent4" w:themeShade="80"/>
            <w:kern w:val="16"/>
            <w:rPrChange w:id="1572" w:author="Mizener, Brendon J" w:date="2021-12-07T14:01:00Z">
              <w:rPr>
                <w:rFonts w:ascii="Times New Roman" w:hAnsi="Times New Roman" w:cs="Times New Roman"/>
                <w:b w:val="0"/>
                <w:bCs w:val="0"/>
                <w:kern w:val="16"/>
              </w:rPr>
            </w:rPrChange>
          </w:rPr>
          <w:t>this is only one possible use of this technique</w:t>
        </w:r>
      </w:ins>
      <w:ins w:id="1573" w:author="Mizener, Brendon J" w:date="2021-11-15T15:21:00Z">
        <w:r w:rsidR="00644204" w:rsidRPr="00C83F79">
          <w:rPr>
            <w:rFonts w:ascii="Times New Roman" w:hAnsi="Times New Roman" w:cs="Times New Roman"/>
            <w:b w:val="0"/>
            <w:bCs w:val="0"/>
            <w:color w:val="403152" w:themeColor="accent4" w:themeShade="80"/>
            <w:kern w:val="16"/>
            <w:rPrChange w:id="1574" w:author="Mizener, Brendon J" w:date="2021-12-07T14:01:00Z">
              <w:rPr>
                <w:rFonts w:ascii="Times New Roman" w:hAnsi="Times New Roman" w:cs="Times New Roman"/>
                <w:b w:val="0"/>
                <w:bCs w:val="0"/>
                <w:kern w:val="16"/>
              </w:rPr>
            </w:rPrChange>
          </w:rPr>
          <w:t>—</w:t>
        </w:r>
      </w:ins>
      <w:ins w:id="1575" w:author="Mizener, Brendon J" w:date="2021-11-14T21:09:00Z">
        <w:r w:rsidR="007841D7" w:rsidRPr="00C83F79">
          <w:rPr>
            <w:rFonts w:ascii="Times New Roman" w:hAnsi="Times New Roman" w:cs="Times New Roman"/>
            <w:b w:val="0"/>
            <w:bCs w:val="0"/>
            <w:color w:val="403152" w:themeColor="accent4" w:themeShade="80"/>
            <w:kern w:val="16"/>
            <w:rPrChange w:id="1576" w:author="Mizener, Brendon J" w:date="2021-12-07T14:01:00Z">
              <w:rPr>
                <w:rFonts w:ascii="Times New Roman" w:hAnsi="Times New Roman" w:cs="Times New Roman"/>
                <w:b w:val="0"/>
                <w:bCs w:val="0"/>
                <w:kern w:val="16"/>
              </w:rPr>
            </w:rPrChange>
          </w:rPr>
          <w:t>it was initially</w:t>
        </w:r>
      </w:ins>
      <w:ins w:id="1577" w:author="Mizener, Brendon J" w:date="2021-11-14T21:08:00Z">
        <w:r w:rsidR="007841D7" w:rsidRPr="00C83F79">
          <w:rPr>
            <w:rFonts w:ascii="Times New Roman" w:hAnsi="Times New Roman" w:cs="Times New Roman"/>
            <w:b w:val="0"/>
            <w:bCs w:val="0"/>
            <w:color w:val="403152" w:themeColor="accent4" w:themeShade="80"/>
            <w:kern w:val="16"/>
            <w:rPrChange w:id="1578" w:author="Mizener, Brendon J" w:date="2021-12-07T14:01:00Z">
              <w:rPr>
                <w:rFonts w:ascii="Times New Roman" w:hAnsi="Times New Roman" w:cs="Times New Roman"/>
                <w:b w:val="0"/>
                <w:bCs w:val="0"/>
                <w:kern w:val="16"/>
              </w:rPr>
            </w:rPrChange>
          </w:rPr>
          <w:t xml:space="preserve"> </w:t>
        </w:r>
        <w:r w:rsidR="007841D7" w:rsidRPr="00C83F79">
          <w:rPr>
            <w:rFonts w:ascii="Times New Roman" w:hAnsi="Times New Roman" w:cs="Times New Roman"/>
            <w:b w:val="0"/>
            <w:bCs w:val="0"/>
            <w:color w:val="403152" w:themeColor="accent4" w:themeShade="80"/>
            <w:kern w:val="16"/>
            <w:rPrChange w:id="1579" w:author="Mizener, Brendon J" w:date="2021-12-07T14:01:00Z">
              <w:rPr>
                <w:rFonts w:ascii="Times New Roman" w:hAnsi="Times New Roman" w:cs="Times New Roman"/>
                <w:b w:val="0"/>
                <w:bCs w:val="0"/>
                <w:kern w:val="16"/>
              </w:rPr>
            </w:rPrChange>
          </w:rPr>
          <w:lastRenderedPageBreak/>
          <w:t>developed for econometrics and chemometrics (</w:t>
        </w:r>
        <w:proofErr w:type="spellStart"/>
        <w:r w:rsidR="007841D7" w:rsidRPr="00C83F79">
          <w:rPr>
            <w:rFonts w:ascii="Times New Roman" w:hAnsi="Times New Roman" w:cs="Times New Roman"/>
            <w:b w:val="0"/>
            <w:bCs w:val="0"/>
            <w:color w:val="403152" w:themeColor="accent4" w:themeShade="80"/>
            <w:kern w:val="16"/>
            <w:rPrChange w:id="1580" w:author="Mizener, Brendon J" w:date="2021-12-07T14:01:00Z">
              <w:rPr>
                <w:rFonts w:ascii="Times New Roman" w:hAnsi="Times New Roman" w:cs="Times New Roman"/>
                <w:b w:val="0"/>
                <w:bCs w:val="0"/>
                <w:kern w:val="16"/>
              </w:rPr>
            </w:rPrChange>
          </w:rPr>
          <w:t>Wold</w:t>
        </w:r>
        <w:proofErr w:type="spellEnd"/>
        <w:r w:rsidR="007841D7" w:rsidRPr="00C83F79">
          <w:rPr>
            <w:rFonts w:ascii="Times New Roman" w:hAnsi="Times New Roman" w:cs="Times New Roman"/>
            <w:b w:val="0"/>
            <w:bCs w:val="0"/>
            <w:color w:val="403152" w:themeColor="accent4" w:themeShade="80"/>
            <w:kern w:val="16"/>
            <w:rPrChange w:id="1581" w:author="Mizener, Brendon J" w:date="2021-12-07T14:01:00Z">
              <w:rPr>
                <w:rFonts w:ascii="Times New Roman" w:hAnsi="Times New Roman" w:cs="Times New Roman"/>
                <w:b w:val="0"/>
                <w:bCs w:val="0"/>
                <w:kern w:val="16"/>
              </w:rPr>
            </w:rPrChange>
          </w:rPr>
          <w:t>, 1982)</w:t>
        </w:r>
      </w:ins>
      <w:ins w:id="1582" w:author="Mizener, Brendon J" w:date="2021-11-14T20:34:00Z">
        <w:r w:rsidR="003F2F41" w:rsidRPr="00C83F79">
          <w:rPr>
            <w:rFonts w:ascii="Times New Roman" w:hAnsi="Times New Roman" w:cs="Times New Roman"/>
            <w:b w:val="0"/>
            <w:bCs w:val="0"/>
            <w:color w:val="403152" w:themeColor="accent4" w:themeShade="80"/>
            <w:kern w:val="16"/>
            <w:rPrChange w:id="1583" w:author="Mizener, Brendon J" w:date="2021-12-07T14:01:00Z">
              <w:rPr>
                <w:rFonts w:ascii="Times New Roman" w:hAnsi="Times New Roman" w:cs="Times New Roman"/>
                <w:b w:val="0"/>
                <w:bCs w:val="0"/>
                <w:kern w:val="16"/>
              </w:rPr>
            </w:rPrChange>
          </w:rPr>
          <w:t xml:space="preserve">. </w:t>
        </w:r>
      </w:ins>
      <w:ins w:id="1584" w:author="Mizener, Brendon J" w:date="2021-11-14T20:43:00Z">
        <w:r w:rsidR="0045445E" w:rsidRPr="00C83F79">
          <w:rPr>
            <w:rFonts w:ascii="Times New Roman" w:hAnsi="Times New Roman" w:cs="Times New Roman"/>
            <w:b w:val="0"/>
            <w:bCs w:val="0"/>
            <w:color w:val="403152" w:themeColor="accent4" w:themeShade="80"/>
            <w:kern w:val="16"/>
            <w:rPrChange w:id="1585" w:author="Mizener, Brendon J" w:date="2021-12-07T14:01:00Z">
              <w:rPr>
                <w:rFonts w:ascii="Times New Roman" w:hAnsi="Times New Roman" w:cs="Times New Roman"/>
                <w:b w:val="0"/>
                <w:bCs w:val="0"/>
                <w:kern w:val="16"/>
              </w:rPr>
            </w:rPrChange>
          </w:rPr>
          <w:t xml:space="preserve">As we show above, </w:t>
        </w:r>
      </w:ins>
      <w:ins w:id="1586" w:author="Mizener, Brendon J" w:date="2021-11-14T20:44:00Z">
        <w:r w:rsidR="0045445E" w:rsidRPr="00C83F79">
          <w:rPr>
            <w:rFonts w:ascii="Times New Roman" w:hAnsi="Times New Roman" w:cs="Times New Roman"/>
            <w:b w:val="0"/>
            <w:bCs w:val="0"/>
            <w:color w:val="403152" w:themeColor="accent4" w:themeShade="80"/>
            <w:kern w:val="16"/>
            <w:rPrChange w:id="1587" w:author="Mizener, Brendon J" w:date="2021-12-07T14:01:00Z">
              <w:rPr>
                <w:rFonts w:ascii="Times New Roman" w:hAnsi="Times New Roman" w:cs="Times New Roman"/>
                <w:b w:val="0"/>
                <w:bCs w:val="0"/>
                <w:kern w:val="16"/>
              </w:rPr>
            </w:rPrChange>
          </w:rPr>
          <w:t xml:space="preserve">it can be used to </w:t>
        </w:r>
      </w:ins>
      <w:ins w:id="1588" w:author="Mizener, Brendon J" w:date="2021-11-14T20:59:00Z">
        <w:r w:rsidR="003E6D74" w:rsidRPr="00C83F79">
          <w:rPr>
            <w:rFonts w:ascii="Times New Roman" w:hAnsi="Times New Roman" w:cs="Times New Roman"/>
            <w:b w:val="0"/>
            <w:bCs w:val="0"/>
            <w:color w:val="403152" w:themeColor="accent4" w:themeShade="80"/>
            <w:kern w:val="16"/>
            <w:rPrChange w:id="1589" w:author="Mizener, Brendon J" w:date="2021-12-07T14:01:00Z">
              <w:rPr>
                <w:rFonts w:ascii="Times New Roman" w:hAnsi="Times New Roman" w:cs="Times New Roman"/>
                <w:b w:val="0"/>
                <w:bCs w:val="0"/>
                <w:kern w:val="16"/>
              </w:rPr>
            </w:rPrChange>
          </w:rPr>
          <w:t xml:space="preserve">identify what information is </w:t>
        </w:r>
      </w:ins>
      <w:ins w:id="1590" w:author="Mizener, Brendon J" w:date="2021-11-14T20:44:00Z">
        <w:r w:rsidR="0045445E" w:rsidRPr="00C83F79">
          <w:rPr>
            <w:rFonts w:ascii="Times New Roman" w:hAnsi="Times New Roman" w:cs="Times New Roman"/>
            <w:b w:val="0"/>
            <w:bCs w:val="0"/>
            <w:color w:val="403152" w:themeColor="accent4" w:themeShade="80"/>
            <w:kern w:val="16"/>
            <w:rPrChange w:id="1591" w:author="Mizener, Brendon J" w:date="2021-12-07T14:01:00Z">
              <w:rPr>
                <w:rFonts w:ascii="Times New Roman" w:hAnsi="Times New Roman" w:cs="Times New Roman"/>
                <w:b w:val="0"/>
                <w:bCs w:val="0"/>
                <w:kern w:val="16"/>
              </w:rPr>
            </w:rPrChange>
          </w:rPr>
          <w:t xml:space="preserve">shared </w:t>
        </w:r>
      </w:ins>
      <w:ins w:id="1592" w:author="Mizener, Brendon J" w:date="2021-11-14T20:59:00Z">
        <w:r w:rsidR="003E6D74" w:rsidRPr="00C83F79">
          <w:rPr>
            <w:rFonts w:ascii="Times New Roman" w:hAnsi="Times New Roman" w:cs="Times New Roman"/>
            <w:b w:val="0"/>
            <w:bCs w:val="0"/>
            <w:color w:val="403152" w:themeColor="accent4" w:themeShade="80"/>
            <w:kern w:val="16"/>
            <w:rPrChange w:id="1593" w:author="Mizener, Brendon J" w:date="2021-12-07T14:01:00Z">
              <w:rPr>
                <w:rFonts w:ascii="Times New Roman" w:hAnsi="Times New Roman" w:cs="Times New Roman"/>
                <w:b w:val="0"/>
                <w:bCs w:val="0"/>
                <w:kern w:val="16"/>
              </w:rPr>
            </w:rPrChange>
          </w:rPr>
          <w:t>between two datasets</w:t>
        </w:r>
      </w:ins>
      <w:ins w:id="1594" w:author="Mizener, Brendon J" w:date="2021-11-14T21:00:00Z">
        <w:r w:rsidR="003E6D74" w:rsidRPr="00C83F79">
          <w:rPr>
            <w:rFonts w:ascii="Times New Roman" w:hAnsi="Times New Roman" w:cs="Times New Roman"/>
            <w:b w:val="0"/>
            <w:bCs w:val="0"/>
            <w:color w:val="403152" w:themeColor="accent4" w:themeShade="80"/>
            <w:kern w:val="16"/>
            <w:rPrChange w:id="1595" w:author="Mizener, Brendon J" w:date="2021-12-07T14:01:00Z">
              <w:rPr>
                <w:rFonts w:ascii="Times New Roman" w:hAnsi="Times New Roman" w:cs="Times New Roman"/>
                <w:b w:val="0"/>
                <w:bCs w:val="0"/>
                <w:kern w:val="16"/>
              </w:rPr>
            </w:rPrChange>
          </w:rPr>
          <w:t xml:space="preserve">, </w:t>
        </w:r>
      </w:ins>
      <w:ins w:id="1596" w:author="Mizener, Brendon J" w:date="2021-11-15T19:28:00Z">
        <w:r w:rsidR="000B1FB2" w:rsidRPr="00C83F79">
          <w:rPr>
            <w:rFonts w:ascii="Times New Roman" w:hAnsi="Times New Roman" w:cs="Times New Roman"/>
            <w:b w:val="0"/>
            <w:bCs w:val="0"/>
            <w:color w:val="403152" w:themeColor="accent4" w:themeShade="80"/>
            <w:kern w:val="16"/>
            <w:rPrChange w:id="1597" w:author="Mizener, Brendon J" w:date="2021-12-07T14:01:00Z">
              <w:rPr>
                <w:rFonts w:ascii="Times New Roman" w:hAnsi="Times New Roman" w:cs="Times New Roman"/>
                <w:b w:val="0"/>
                <w:bCs w:val="0"/>
                <w:kern w:val="16"/>
              </w:rPr>
            </w:rPrChange>
          </w:rPr>
          <w:t xml:space="preserve">even when the shared information comprises some previously unidentified </w:t>
        </w:r>
      </w:ins>
      <w:ins w:id="1598" w:author="Mizener, Brendon J" w:date="2021-11-15T19:37:00Z">
        <w:r w:rsidR="008131EB" w:rsidRPr="00C83F79">
          <w:rPr>
            <w:rFonts w:ascii="Times New Roman" w:hAnsi="Times New Roman" w:cs="Times New Roman"/>
            <w:b w:val="0"/>
            <w:bCs w:val="0"/>
            <w:color w:val="403152" w:themeColor="accent4" w:themeShade="80"/>
            <w:kern w:val="16"/>
            <w:rPrChange w:id="1599" w:author="Mizener, Brendon J" w:date="2021-12-07T14:01:00Z">
              <w:rPr>
                <w:rFonts w:ascii="Times New Roman" w:hAnsi="Times New Roman" w:cs="Times New Roman"/>
                <w:b w:val="0"/>
                <w:bCs w:val="0"/>
                <w:kern w:val="16"/>
              </w:rPr>
            </w:rPrChange>
          </w:rPr>
          <w:t>variables</w:t>
        </w:r>
      </w:ins>
      <w:ins w:id="1600" w:author="Mizener, Brendon J" w:date="2021-11-15T19:38:00Z">
        <w:r w:rsidR="008131EB" w:rsidRPr="00C83F79">
          <w:rPr>
            <w:rFonts w:ascii="Times New Roman" w:hAnsi="Times New Roman" w:cs="Times New Roman"/>
            <w:b w:val="0"/>
            <w:bCs w:val="0"/>
            <w:color w:val="403152" w:themeColor="accent4" w:themeShade="80"/>
            <w:kern w:val="16"/>
            <w:rPrChange w:id="1601" w:author="Mizener, Brendon J" w:date="2021-12-07T14:01:00Z">
              <w:rPr>
                <w:rFonts w:ascii="Times New Roman" w:hAnsi="Times New Roman" w:cs="Times New Roman"/>
                <w:b w:val="0"/>
                <w:bCs w:val="0"/>
                <w:kern w:val="16"/>
              </w:rPr>
            </w:rPrChange>
          </w:rPr>
          <w:t>, or in a situation that is “data-rich and theory-skeletal” (</w:t>
        </w:r>
        <w:proofErr w:type="spellStart"/>
        <w:r w:rsidR="008131EB" w:rsidRPr="00C83F79">
          <w:rPr>
            <w:rFonts w:ascii="Times New Roman" w:hAnsi="Times New Roman" w:cs="Times New Roman"/>
            <w:b w:val="0"/>
            <w:bCs w:val="0"/>
            <w:color w:val="403152" w:themeColor="accent4" w:themeShade="80"/>
            <w:kern w:val="16"/>
            <w:rPrChange w:id="1602" w:author="Mizener, Brendon J" w:date="2021-12-07T14:01:00Z">
              <w:rPr>
                <w:rFonts w:ascii="Times New Roman" w:hAnsi="Times New Roman" w:cs="Times New Roman"/>
                <w:b w:val="0"/>
                <w:bCs w:val="0"/>
                <w:kern w:val="16"/>
              </w:rPr>
            </w:rPrChange>
          </w:rPr>
          <w:t>Wold</w:t>
        </w:r>
        <w:proofErr w:type="spellEnd"/>
        <w:r w:rsidR="008131EB" w:rsidRPr="00C83F79">
          <w:rPr>
            <w:rFonts w:ascii="Times New Roman" w:hAnsi="Times New Roman" w:cs="Times New Roman"/>
            <w:b w:val="0"/>
            <w:bCs w:val="0"/>
            <w:color w:val="403152" w:themeColor="accent4" w:themeShade="80"/>
            <w:kern w:val="16"/>
            <w:rPrChange w:id="1603" w:author="Mizener, Brendon J" w:date="2021-12-07T14:01:00Z">
              <w:rPr>
                <w:rFonts w:ascii="Times New Roman" w:hAnsi="Times New Roman" w:cs="Times New Roman"/>
                <w:b w:val="0"/>
                <w:bCs w:val="0"/>
                <w:kern w:val="16"/>
              </w:rPr>
            </w:rPrChange>
          </w:rPr>
          <w:t>, 1982).</w:t>
        </w:r>
      </w:ins>
      <w:ins w:id="1604" w:author="Mizener, Brendon J" w:date="2021-11-15T19:40:00Z">
        <w:r w:rsidR="008131EB" w:rsidRPr="00C83F79">
          <w:rPr>
            <w:rFonts w:ascii="Times New Roman" w:hAnsi="Times New Roman" w:cs="Times New Roman"/>
            <w:b w:val="0"/>
            <w:bCs w:val="0"/>
            <w:color w:val="403152" w:themeColor="accent4" w:themeShade="80"/>
            <w:kern w:val="16"/>
            <w:rPrChange w:id="1605" w:author="Mizener, Brendon J" w:date="2021-12-07T14:01:00Z">
              <w:rPr>
                <w:rFonts w:ascii="Times New Roman" w:hAnsi="Times New Roman" w:cs="Times New Roman"/>
                <w:b w:val="0"/>
                <w:bCs w:val="0"/>
                <w:kern w:val="16"/>
              </w:rPr>
            </w:rPrChange>
          </w:rPr>
          <w:t xml:space="preserve"> We urge caution, however, </w:t>
        </w:r>
      </w:ins>
      <w:ins w:id="1606" w:author="Mizener, Brendon J" w:date="2021-11-15T19:45:00Z">
        <w:r w:rsidR="00714E3C" w:rsidRPr="00C83F79">
          <w:rPr>
            <w:rFonts w:ascii="Times New Roman" w:hAnsi="Times New Roman" w:cs="Times New Roman"/>
            <w:b w:val="0"/>
            <w:bCs w:val="0"/>
            <w:color w:val="403152" w:themeColor="accent4" w:themeShade="80"/>
            <w:kern w:val="16"/>
            <w:rPrChange w:id="1607" w:author="Mizener, Brendon J" w:date="2021-12-07T14:01:00Z">
              <w:rPr>
                <w:rFonts w:ascii="Times New Roman" w:hAnsi="Times New Roman" w:cs="Times New Roman"/>
                <w:b w:val="0"/>
                <w:bCs w:val="0"/>
                <w:kern w:val="16"/>
              </w:rPr>
            </w:rPrChange>
          </w:rPr>
          <w:t>against</w:t>
        </w:r>
      </w:ins>
      <w:ins w:id="1608" w:author="Mizener, Brendon J" w:date="2021-11-15T19:40:00Z">
        <w:r w:rsidR="008131EB" w:rsidRPr="00C83F79">
          <w:rPr>
            <w:rFonts w:ascii="Times New Roman" w:hAnsi="Times New Roman" w:cs="Times New Roman"/>
            <w:b w:val="0"/>
            <w:bCs w:val="0"/>
            <w:color w:val="403152" w:themeColor="accent4" w:themeShade="80"/>
            <w:kern w:val="16"/>
            <w:rPrChange w:id="1609" w:author="Mizener, Brendon J" w:date="2021-12-07T14:01:00Z">
              <w:rPr>
                <w:rFonts w:ascii="Times New Roman" w:hAnsi="Times New Roman" w:cs="Times New Roman"/>
                <w:b w:val="0"/>
                <w:bCs w:val="0"/>
                <w:kern w:val="16"/>
              </w:rPr>
            </w:rPrChange>
          </w:rPr>
          <w:t xml:space="preserve"> applying this method indiscriminately, </w:t>
        </w:r>
      </w:ins>
      <w:ins w:id="1610" w:author="Hervé" w:date="2021-12-15T19:18:00Z">
        <w:r w:rsidR="00556455">
          <w:rPr>
            <w:rFonts w:ascii="Times New Roman" w:hAnsi="Times New Roman" w:cs="Times New Roman"/>
            <w:b w:val="0"/>
            <w:bCs w:val="0"/>
            <w:color w:val="403152" w:themeColor="accent4" w:themeShade="80"/>
            <w:kern w:val="16"/>
          </w:rPr>
          <w:t>because</w:t>
        </w:r>
      </w:ins>
      <w:ins w:id="1611" w:author="Mizener, Brendon J" w:date="2021-11-15T19:40:00Z">
        <w:del w:id="1612" w:author="Hervé" w:date="2021-12-15T19:18:00Z">
          <w:r w:rsidR="008131EB" w:rsidRPr="00C83F79" w:rsidDel="00556455">
            <w:rPr>
              <w:rFonts w:ascii="Times New Roman" w:hAnsi="Times New Roman" w:cs="Times New Roman"/>
              <w:b w:val="0"/>
              <w:bCs w:val="0"/>
              <w:color w:val="403152" w:themeColor="accent4" w:themeShade="80"/>
              <w:kern w:val="16"/>
              <w:rPrChange w:id="1613" w:author="Mizener, Brendon J" w:date="2021-12-07T14:01:00Z">
                <w:rPr>
                  <w:rFonts w:ascii="Times New Roman" w:hAnsi="Times New Roman" w:cs="Times New Roman"/>
                  <w:b w:val="0"/>
                  <w:bCs w:val="0"/>
                  <w:kern w:val="16"/>
                </w:rPr>
              </w:rPrChange>
            </w:rPr>
            <w:delText>as</w:delText>
          </w:r>
        </w:del>
        <w:r w:rsidR="008131EB" w:rsidRPr="00C83F79">
          <w:rPr>
            <w:rFonts w:ascii="Times New Roman" w:hAnsi="Times New Roman" w:cs="Times New Roman"/>
            <w:b w:val="0"/>
            <w:bCs w:val="0"/>
            <w:color w:val="403152" w:themeColor="accent4" w:themeShade="80"/>
            <w:kern w:val="16"/>
            <w:rPrChange w:id="1614" w:author="Mizener, Brendon J" w:date="2021-12-07T14:01:00Z">
              <w:rPr>
                <w:rFonts w:ascii="Times New Roman" w:hAnsi="Times New Roman" w:cs="Times New Roman"/>
                <w:b w:val="0"/>
                <w:bCs w:val="0"/>
                <w:kern w:val="16"/>
              </w:rPr>
            </w:rPrChange>
          </w:rPr>
          <w:t xml:space="preserve"> the data common to the two tables may be spurious, as </w:t>
        </w:r>
      </w:ins>
      <w:ins w:id="1615" w:author="Mizener, Brendon J" w:date="2021-12-04T13:54:00Z">
        <w:r w:rsidR="00FB431C" w:rsidRPr="00C83F79">
          <w:rPr>
            <w:rFonts w:ascii="Times New Roman" w:hAnsi="Times New Roman" w:cs="Times New Roman"/>
            <w:b w:val="0"/>
            <w:bCs w:val="0"/>
            <w:color w:val="403152" w:themeColor="accent4" w:themeShade="80"/>
            <w:kern w:val="16"/>
            <w:rPrChange w:id="1616" w:author="Mizener, Brendon J" w:date="2021-12-07T14:01:00Z">
              <w:rPr>
                <w:rFonts w:ascii="Times New Roman" w:hAnsi="Times New Roman" w:cs="Times New Roman"/>
                <w:b w:val="0"/>
                <w:bCs w:val="0"/>
                <w:kern w:val="16"/>
              </w:rPr>
            </w:rPrChange>
          </w:rPr>
          <w:t>described by</w:t>
        </w:r>
      </w:ins>
      <w:ins w:id="1617" w:author="Mizener, Brendon J" w:date="2021-11-15T19:41:00Z">
        <w:r w:rsidR="008131EB" w:rsidRPr="00C83F79">
          <w:rPr>
            <w:rFonts w:ascii="Times New Roman" w:hAnsi="Times New Roman" w:cs="Times New Roman"/>
            <w:b w:val="0"/>
            <w:bCs w:val="0"/>
            <w:color w:val="403152" w:themeColor="accent4" w:themeShade="80"/>
            <w:kern w:val="16"/>
            <w:rPrChange w:id="1618" w:author="Mizener, Brendon J" w:date="2021-12-07T14:01:00Z">
              <w:rPr>
                <w:rFonts w:ascii="Times New Roman" w:hAnsi="Times New Roman" w:cs="Times New Roman"/>
                <w:b w:val="0"/>
                <w:bCs w:val="0"/>
                <w:kern w:val="16"/>
              </w:rPr>
            </w:rPrChange>
          </w:rPr>
          <w:t xml:space="preserve"> </w:t>
        </w:r>
      </w:ins>
      <w:ins w:id="1619" w:author="Mizener, Brendon J" w:date="2021-11-15T19:42:00Z">
        <w:r w:rsidR="008131EB" w:rsidRPr="00C83F79">
          <w:rPr>
            <w:rFonts w:ascii="Times New Roman" w:hAnsi="Times New Roman" w:cs="Times New Roman"/>
            <w:b w:val="0"/>
            <w:bCs w:val="0"/>
            <w:color w:val="403152" w:themeColor="accent4" w:themeShade="80"/>
            <w:kern w:val="16"/>
            <w:rPrChange w:id="1620" w:author="Mizener, Brendon J" w:date="2021-12-07T14:01:00Z">
              <w:rPr>
                <w:rFonts w:ascii="Times New Roman" w:hAnsi="Times New Roman" w:cs="Times New Roman"/>
                <w:b w:val="0"/>
                <w:bCs w:val="0"/>
                <w:kern w:val="16"/>
              </w:rPr>
            </w:rPrChange>
          </w:rPr>
          <w:t>Bennett et al. (20</w:t>
        </w:r>
      </w:ins>
      <w:ins w:id="1621" w:author="Mizener, Brendon J" w:date="2021-12-04T14:01:00Z">
        <w:r w:rsidR="008D06B2" w:rsidRPr="00C83F79">
          <w:rPr>
            <w:rFonts w:ascii="Times New Roman" w:hAnsi="Times New Roman" w:cs="Times New Roman"/>
            <w:b w:val="0"/>
            <w:bCs w:val="0"/>
            <w:color w:val="403152" w:themeColor="accent4" w:themeShade="80"/>
            <w:kern w:val="16"/>
            <w:rPrChange w:id="1622" w:author="Mizener, Brendon J" w:date="2021-12-07T14:01:00Z">
              <w:rPr>
                <w:rFonts w:ascii="Times New Roman" w:hAnsi="Times New Roman" w:cs="Times New Roman"/>
                <w:b w:val="0"/>
                <w:bCs w:val="0"/>
                <w:kern w:val="16"/>
              </w:rPr>
            </w:rPrChange>
          </w:rPr>
          <w:t>11</w:t>
        </w:r>
      </w:ins>
      <w:ins w:id="1623" w:author="Mizener, Brendon J" w:date="2021-11-15T19:42:00Z">
        <w:r w:rsidR="008131EB" w:rsidRPr="00C83F79">
          <w:rPr>
            <w:rFonts w:ascii="Times New Roman" w:hAnsi="Times New Roman" w:cs="Times New Roman"/>
            <w:b w:val="0"/>
            <w:bCs w:val="0"/>
            <w:color w:val="403152" w:themeColor="accent4" w:themeShade="80"/>
            <w:kern w:val="16"/>
            <w:rPrChange w:id="1624" w:author="Mizener, Brendon J" w:date="2021-12-07T14:01:00Z">
              <w:rPr>
                <w:rFonts w:ascii="Times New Roman" w:hAnsi="Times New Roman" w:cs="Times New Roman"/>
                <w:b w:val="0"/>
                <w:bCs w:val="0"/>
                <w:kern w:val="16"/>
              </w:rPr>
            </w:rPrChange>
          </w:rPr>
          <w:t>).</w:t>
        </w:r>
      </w:ins>
    </w:p>
    <w:p w14:paraId="13B5DF89" w14:textId="398FBB2B" w:rsidR="00915A77" w:rsidRPr="00FC36D2" w:rsidRDefault="00FB431C" w:rsidP="004D73B6">
      <w:pPr>
        <w:pStyle w:val="Heading1"/>
        <w:spacing w:line="480" w:lineRule="auto"/>
        <w:ind w:left="0" w:firstLine="720"/>
        <w:rPr>
          <w:ins w:id="1625" w:author="Mizener, Brendon J" w:date="2021-11-17T14:41:00Z"/>
          <w:rFonts w:ascii="Times New Roman" w:hAnsi="Times New Roman" w:cs="Times New Roman"/>
          <w:b w:val="0"/>
          <w:bCs w:val="0"/>
          <w:color w:val="403152" w:themeColor="accent4" w:themeShade="80"/>
          <w:kern w:val="16"/>
          <w:rPrChange w:id="1626" w:author="Mizener, Brendon J" w:date="2021-12-10T10:12:00Z">
            <w:rPr>
              <w:ins w:id="1627" w:author="Mizener, Brendon J" w:date="2021-11-17T14:41:00Z"/>
              <w:rFonts w:ascii="Times New Roman" w:hAnsi="Times New Roman" w:cs="Times New Roman"/>
              <w:b w:val="0"/>
              <w:bCs w:val="0"/>
              <w:kern w:val="16"/>
            </w:rPr>
          </w:rPrChange>
        </w:rPr>
      </w:pPr>
      <w:bookmarkStart w:id="1628" w:name="_Hlk90024184"/>
      <w:ins w:id="1629" w:author="Mizener, Brendon J" w:date="2021-12-04T13:54:00Z">
        <w:r w:rsidRPr="00C83F79">
          <w:rPr>
            <w:rFonts w:ascii="Times New Roman" w:hAnsi="Times New Roman" w:cs="Times New Roman"/>
            <w:b w:val="0"/>
            <w:bCs w:val="0"/>
            <w:color w:val="403152" w:themeColor="accent4" w:themeShade="80"/>
            <w:kern w:val="16"/>
            <w:rPrChange w:id="1630" w:author="Mizener, Brendon J" w:date="2021-12-07T14:01:00Z">
              <w:rPr>
                <w:rFonts w:ascii="Times New Roman" w:hAnsi="Times New Roman" w:cs="Times New Roman"/>
                <w:b w:val="0"/>
                <w:bCs w:val="0"/>
                <w:kern w:val="16"/>
              </w:rPr>
            </w:rPrChange>
          </w:rPr>
          <w:t>R</w:t>
        </w:r>
      </w:ins>
      <w:ins w:id="1631" w:author="Mizener, Brendon J" w:date="2021-11-15T19:57:00Z">
        <w:r w:rsidR="00915A77" w:rsidRPr="00C83F79">
          <w:rPr>
            <w:rFonts w:ascii="Times New Roman" w:hAnsi="Times New Roman" w:cs="Times New Roman"/>
            <w:b w:val="0"/>
            <w:bCs w:val="0"/>
            <w:color w:val="403152" w:themeColor="accent4" w:themeShade="80"/>
            <w:kern w:val="16"/>
            <w:rPrChange w:id="1632" w:author="Mizener, Brendon J" w:date="2021-12-07T14:01:00Z">
              <w:rPr>
                <w:rFonts w:ascii="Times New Roman" w:hAnsi="Times New Roman" w:cs="Times New Roman"/>
                <w:b w:val="0"/>
                <w:bCs w:val="0"/>
                <w:kern w:val="16"/>
              </w:rPr>
            </w:rPrChange>
          </w:rPr>
          <w:t xml:space="preserve">eaders who </w:t>
        </w:r>
      </w:ins>
      <w:ins w:id="1633" w:author="Mizener, Brendon J" w:date="2021-12-04T13:54:00Z">
        <w:r w:rsidRPr="00C83F79">
          <w:rPr>
            <w:rFonts w:ascii="Times New Roman" w:hAnsi="Times New Roman" w:cs="Times New Roman"/>
            <w:b w:val="0"/>
            <w:bCs w:val="0"/>
            <w:color w:val="403152" w:themeColor="accent4" w:themeShade="80"/>
            <w:kern w:val="16"/>
            <w:rPrChange w:id="1634" w:author="Mizener, Brendon J" w:date="2021-12-07T14:01:00Z">
              <w:rPr>
                <w:rFonts w:ascii="Times New Roman" w:hAnsi="Times New Roman" w:cs="Times New Roman"/>
                <w:b w:val="0"/>
                <w:bCs w:val="0"/>
                <w:kern w:val="16"/>
              </w:rPr>
            </w:rPrChange>
          </w:rPr>
          <w:t>are</w:t>
        </w:r>
      </w:ins>
      <w:ins w:id="1635" w:author="Mizener, Brendon J" w:date="2021-11-15T19:57:00Z">
        <w:r w:rsidR="00915A77" w:rsidRPr="00C83F79">
          <w:rPr>
            <w:rFonts w:ascii="Times New Roman" w:hAnsi="Times New Roman" w:cs="Times New Roman"/>
            <w:b w:val="0"/>
            <w:bCs w:val="0"/>
            <w:color w:val="403152" w:themeColor="accent4" w:themeShade="80"/>
            <w:kern w:val="16"/>
            <w:rPrChange w:id="1636" w:author="Mizener, Brendon J" w:date="2021-12-07T14:01:00Z">
              <w:rPr>
                <w:rFonts w:ascii="Times New Roman" w:hAnsi="Times New Roman" w:cs="Times New Roman"/>
                <w:b w:val="0"/>
                <w:bCs w:val="0"/>
                <w:kern w:val="16"/>
              </w:rPr>
            </w:rPrChange>
          </w:rPr>
          <w:t xml:space="preserve"> c</w:t>
        </w:r>
        <w:r w:rsidR="007974A8" w:rsidRPr="00C83F79">
          <w:rPr>
            <w:rFonts w:ascii="Times New Roman" w:hAnsi="Times New Roman" w:cs="Times New Roman"/>
            <w:b w:val="0"/>
            <w:bCs w:val="0"/>
            <w:color w:val="403152" w:themeColor="accent4" w:themeShade="80"/>
            <w:kern w:val="16"/>
            <w:rPrChange w:id="1637" w:author="Mizener, Brendon J" w:date="2021-12-07T14:01:00Z">
              <w:rPr>
                <w:rFonts w:ascii="Times New Roman" w:hAnsi="Times New Roman" w:cs="Times New Roman"/>
                <w:b w:val="0"/>
                <w:bCs w:val="0"/>
                <w:kern w:val="16"/>
              </w:rPr>
            </w:rPrChange>
          </w:rPr>
          <w:t>urious about the qua</w:t>
        </w:r>
      </w:ins>
      <w:ins w:id="1638" w:author="Mizener, Brendon J" w:date="2021-11-15T19:58:00Z">
        <w:r w:rsidR="007974A8" w:rsidRPr="00C83F79">
          <w:rPr>
            <w:rFonts w:ascii="Times New Roman" w:hAnsi="Times New Roman" w:cs="Times New Roman"/>
            <w:b w:val="0"/>
            <w:bCs w:val="0"/>
            <w:color w:val="403152" w:themeColor="accent4" w:themeShade="80"/>
            <w:kern w:val="16"/>
            <w:rPrChange w:id="1639" w:author="Mizener, Brendon J" w:date="2021-12-07T14:01:00Z">
              <w:rPr>
                <w:rFonts w:ascii="Times New Roman" w:hAnsi="Times New Roman" w:cs="Times New Roman"/>
                <w:b w:val="0"/>
                <w:bCs w:val="0"/>
                <w:kern w:val="16"/>
              </w:rPr>
            </w:rPrChange>
          </w:rPr>
          <w:t>litative differences between MFA and PLSC</w:t>
        </w:r>
      </w:ins>
      <w:ins w:id="1640" w:author="Mizener, Brendon J" w:date="2021-12-04T13:54:00Z">
        <w:r w:rsidRPr="00C83F79">
          <w:rPr>
            <w:rFonts w:ascii="Times New Roman" w:hAnsi="Times New Roman" w:cs="Times New Roman"/>
            <w:b w:val="0"/>
            <w:bCs w:val="0"/>
            <w:color w:val="403152" w:themeColor="accent4" w:themeShade="80"/>
            <w:kern w:val="16"/>
            <w:rPrChange w:id="1641" w:author="Mizener, Brendon J" w:date="2021-12-07T14:01:00Z">
              <w:rPr>
                <w:rFonts w:ascii="Times New Roman" w:hAnsi="Times New Roman" w:cs="Times New Roman"/>
                <w:b w:val="0"/>
                <w:bCs w:val="0"/>
                <w:kern w:val="16"/>
              </w:rPr>
            </w:rPrChange>
          </w:rPr>
          <w:t xml:space="preserve"> are encouraged</w:t>
        </w:r>
      </w:ins>
      <w:ins w:id="1642" w:author="Mizener, Brendon J" w:date="2021-11-15T19:58:00Z">
        <w:r w:rsidR="007974A8" w:rsidRPr="00C83F79">
          <w:rPr>
            <w:rFonts w:ascii="Times New Roman" w:hAnsi="Times New Roman" w:cs="Times New Roman"/>
            <w:b w:val="0"/>
            <w:bCs w:val="0"/>
            <w:color w:val="403152" w:themeColor="accent4" w:themeShade="80"/>
            <w:kern w:val="16"/>
            <w:rPrChange w:id="1643" w:author="Mizener, Brendon J" w:date="2021-12-07T14:01:00Z">
              <w:rPr>
                <w:rFonts w:ascii="Times New Roman" w:hAnsi="Times New Roman" w:cs="Times New Roman"/>
                <w:b w:val="0"/>
                <w:bCs w:val="0"/>
                <w:kern w:val="16"/>
              </w:rPr>
            </w:rPrChange>
          </w:rPr>
          <w:t xml:space="preserve"> to review figures </w:t>
        </w:r>
      </w:ins>
      <w:ins w:id="1644" w:author="Mizener, Brendon J" w:date="2021-11-15T19:59:00Z">
        <w:r w:rsidR="007974A8" w:rsidRPr="00C83F79">
          <w:rPr>
            <w:rFonts w:ascii="Times New Roman" w:hAnsi="Times New Roman" w:cs="Times New Roman"/>
            <w:b w:val="0"/>
            <w:bCs w:val="0"/>
            <w:color w:val="403152" w:themeColor="accent4" w:themeShade="80"/>
            <w:kern w:val="16"/>
            <w:rPrChange w:id="1645" w:author="Mizener, Brendon J" w:date="2021-12-07T14:01:00Z">
              <w:rPr>
                <w:rFonts w:ascii="Times New Roman" w:hAnsi="Times New Roman" w:cs="Times New Roman"/>
                <w:b w:val="0"/>
                <w:bCs w:val="0"/>
                <w:kern w:val="16"/>
              </w:rPr>
            </w:rPrChange>
          </w:rPr>
          <w:t>10 and 12. Figure 10</w:t>
        </w:r>
      </w:ins>
      <w:ins w:id="1646" w:author="Mizener, Brendon J" w:date="2021-12-04T13:55:00Z">
        <w:r w:rsidRPr="00C83F79">
          <w:rPr>
            <w:rFonts w:ascii="Times New Roman" w:hAnsi="Times New Roman" w:cs="Times New Roman"/>
            <w:b w:val="0"/>
            <w:bCs w:val="0"/>
            <w:color w:val="403152" w:themeColor="accent4" w:themeShade="80"/>
            <w:kern w:val="16"/>
            <w:rPrChange w:id="1647" w:author="Mizener, Brendon J" w:date="2021-12-07T14:01:00Z">
              <w:rPr>
                <w:rFonts w:ascii="Times New Roman" w:hAnsi="Times New Roman" w:cs="Times New Roman"/>
                <w:b w:val="0"/>
                <w:bCs w:val="0"/>
                <w:kern w:val="16"/>
              </w:rPr>
            </w:rPrChange>
          </w:rPr>
          <w:t xml:space="preserve"> </w:t>
        </w:r>
      </w:ins>
      <w:ins w:id="1648" w:author="Mizener, Brendon J" w:date="2021-12-10T10:10:00Z">
        <w:r w:rsidR="008A73A9">
          <w:rPr>
            <w:rFonts w:ascii="Times New Roman" w:hAnsi="Times New Roman" w:cs="Times New Roman"/>
            <w:b w:val="0"/>
            <w:bCs w:val="0"/>
            <w:color w:val="403152" w:themeColor="accent4" w:themeShade="80"/>
            <w:kern w:val="16"/>
          </w:rPr>
          <w:t xml:space="preserve">shows how MFA is better </w:t>
        </w:r>
        <w:r w:rsidR="00FC36D2">
          <w:rPr>
            <w:rFonts w:ascii="Times New Roman" w:hAnsi="Times New Roman" w:cs="Times New Roman"/>
            <w:b w:val="0"/>
            <w:bCs w:val="0"/>
            <w:color w:val="403152" w:themeColor="accent4" w:themeShade="80"/>
            <w:kern w:val="16"/>
          </w:rPr>
          <w:t>suited for</w:t>
        </w:r>
        <w:r w:rsidR="008A73A9">
          <w:rPr>
            <w:rFonts w:ascii="Times New Roman" w:hAnsi="Times New Roman" w:cs="Times New Roman"/>
            <w:b w:val="0"/>
            <w:bCs w:val="0"/>
            <w:color w:val="403152" w:themeColor="accent4" w:themeShade="80"/>
            <w:kern w:val="16"/>
          </w:rPr>
          <w:t xml:space="preserve"> showing</w:t>
        </w:r>
      </w:ins>
      <w:ins w:id="1649" w:author="Mizener, Brendon J" w:date="2021-12-04T13:58:00Z">
        <w:r w:rsidRPr="00C83F79">
          <w:rPr>
            <w:rFonts w:ascii="Times New Roman" w:hAnsi="Times New Roman" w:cs="Times New Roman"/>
            <w:b w:val="0"/>
            <w:bCs w:val="0"/>
            <w:color w:val="403152" w:themeColor="accent4" w:themeShade="80"/>
            <w:kern w:val="16"/>
            <w:rPrChange w:id="1650" w:author="Mizener, Brendon J" w:date="2021-12-07T14:01:00Z">
              <w:rPr>
                <w:rFonts w:ascii="Times New Roman" w:hAnsi="Times New Roman" w:cs="Times New Roman"/>
                <w:b w:val="0"/>
                <w:bCs w:val="0"/>
                <w:kern w:val="16"/>
              </w:rPr>
            </w:rPrChange>
          </w:rPr>
          <w:t xml:space="preserve"> group</w:t>
        </w:r>
      </w:ins>
      <w:ins w:id="1651" w:author="Mizener, Brendon J" w:date="2021-12-04T13:59:00Z">
        <w:r w:rsidRPr="00C83F79">
          <w:rPr>
            <w:rFonts w:ascii="Times New Roman" w:hAnsi="Times New Roman" w:cs="Times New Roman"/>
            <w:b w:val="0"/>
            <w:bCs w:val="0"/>
            <w:color w:val="403152" w:themeColor="accent4" w:themeShade="80"/>
            <w:kern w:val="16"/>
            <w:rPrChange w:id="1652" w:author="Mizener, Brendon J" w:date="2021-12-07T14:01:00Z">
              <w:rPr>
                <w:rFonts w:ascii="Times New Roman" w:hAnsi="Times New Roman" w:cs="Times New Roman"/>
                <w:b w:val="0"/>
                <w:bCs w:val="0"/>
                <w:kern w:val="16"/>
              </w:rPr>
            </w:rPrChange>
          </w:rPr>
          <w:t xml:space="preserve"> perspective</w:t>
        </w:r>
      </w:ins>
      <w:ins w:id="1653" w:author="Mizener, Brendon J" w:date="2021-12-10T10:12:00Z">
        <w:r w:rsidR="00FC36D2">
          <w:rPr>
            <w:rFonts w:ascii="Times New Roman" w:hAnsi="Times New Roman" w:cs="Times New Roman"/>
            <w:b w:val="0"/>
            <w:bCs w:val="0"/>
            <w:color w:val="403152" w:themeColor="accent4" w:themeShade="80"/>
            <w:kern w:val="16"/>
          </w:rPr>
          <w:t>s</w:t>
        </w:r>
      </w:ins>
      <w:ins w:id="1654" w:author="Mizener, Brendon J" w:date="2021-12-04T13:59:00Z">
        <w:r w:rsidRPr="00C83F79">
          <w:rPr>
            <w:rFonts w:ascii="Times New Roman" w:hAnsi="Times New Roman" w:cs="Times New Roman"/>
            <w:b w:val="0"/>
            <w:bCs w:val="0"/>
            <w:color w:val="403152" w:themeColor="accent4" w:themeShade="80"/>
            <w:kern w:val="16"/>
            <w:rPrChange w:id="1655" w:author="Mizener, Brendon J" w:date="2021-12-07T14:01:00Z">
              <w:rPr>
                <w:rFonts w:ascii="Times New Roman" w:hAnsi="Times New Roman" w:cs="Times New Roman"/>
                <w:b w:val="0"/>
                <w:bCs w:val="0"/>
                <w:kern w:val="16"/>
              </w:rPr>
            </w:rPrChange>
          </w:rPr>
          <w:t xml:space="preserve"> on the </w:t>
        </w:r>
        <w:r w:rsidRPr="00C83F79">
          <w:rPr>
            <w:rFonts w:ascii="Times New Roman" w:hAnsi="Times New Roman" w:cs="Times New Roman"/>
            <w:b w:val="0"/>
            <w:bCs w:val="0"/>
            <w:i/>
            <w:iCs/>
            <w:color w:val="403152" w:themeColor="accent4" w:themeShade="80"/>
            <w:kern w:val="16"/>
            <w:rPrChange w:id="1656" w:author="Mizener, Brendon J" w:date="2021-12-07T14:01:00Z">
              <w:rPr>
                <w:rFonts w:ascii="Times New Roman" w:hAnsi="Times New Roman" w:cs="Times New Roman"/>
                <w:b w:val="0"/>
                <w:bCs w:val="0"/>
                <w:i/>
                <w:iCs/>
                <w:kern w:val="16"/>
              </w:rPr>
            </w:rPrChange>
          </w:rPr>
          <w:t>existing</w:t>
        </w:r>
        <w:r w:rsidRPr="00C83F79">
          <w:rPr>
            <w:rFonts w:ascii="Times New Roman" w:hAnsi="Times New Roman" w:cs="Times New Roman"/>
            <w:b w:val="0"/>
            <w:bCs w:val="0"/>
            <w:color w:val="403152" w:themeColor="accent4" w:themeShade="80"/>
            <w:kern w:val="16"/>
            <w:rPrChange w:id="1657" w:author="Mizener, Brendon J" w:date="2021-12-07T14:01:00Z">
              <w:rPr>
                <w:rFonts w:ascii="Times New Roman" w:hAnsi="Times New Roman" w:cs="Times New Roman"/>
                <w:b w:val="0"/>
                <w:bCs w:val="0"/>
                <w:kern w:val="16"/>
              </w:rPr>
            </w:rPrChange>
          </w:rPr>
          <w:t xml:space="preserve"> variables via</w:t>
        </w:r>
      </w:ins>
      <w:ins w:id="1658" w:author="Mizener, Brendon J" w:date="2021-11-15T20:01:00Z">
        <w:r w:rsidR="007974A8" w:rsidRPr="00C83F79">
          <w:rPr>
            <w:rFonts w:ascii="Times New Roman" w:hAnsi="Times New Roman" w:cs="Times New Roman"/>
            <w:b w:val="0"/>
            <w:bCs w:val="0"/>
            <w:color w:val="403152" w:themeColor="accent4" w:themeShade="80"/>
            <w:kern w:val="16"/>
            <w:rPrChange w:id="1659" w:author="Mizener, Brendon J" w:date="2021-12-07T14:01:00Z">
              <w:rPr>
                <w:rFonts w:ascii="Times New Roman" w:hAnsi="Times New Roman" w:cs="Times New Roman"/>
                <w:b w:val="0"/>
                <w:bCs w:val="0"/>
                <w:kern w:val="16"/>
              </w:rPr>
            </w:rPrChange>
          </w:rPr>
          <w:t xml:space="preserve"> the partial </w:t>
        </w:r>
      </w:ins>
      <w:ins w:id="1660" w:author="Mizener, Brendon J" w:date="2021-11-15T20:02:00Z">
        <w:r w:rsidR="007974A8" w:rsidRPr="00C83F79">
          <w:rPr>
            <w:rFonts w:ascii="Times New Roman" w:hAnsi="Times New Roman" w:cs="Times New Roman"/>
            <w:b w:val="0"/>
            <w:bCs w:val="0"/>
            <w:color w:val="403152" w:themeColor="accent4" w:themeShade="80"/>
            <w:kern w:val="16"/>
            <w:rPrChange w:id="1661" w:author="Mizener, Brendon J" w:date="2021-12-07T14:01:00Z">
              <w:rPr>
                <w:rFonts w:ascii="Times New Roman" w:hAnsi="Times New Roman" w:cs="Times New Roman"/>
                <w:b w:val="0"/>
                <w:bCs w:val="0"/>
                <w:kern w:val="16"/>
              </w:rPr>
            </w:rPrChange>
          </w:rPr>
          <w:t>factor scores</w:t>
        </w:r>
      </w:ins>
      <w:ins w:id="1662" w:author="Mizener, Brendon J" w:date="2021-12-10T10:17:00Z">
        <w:r w:rsidR="00BC798C">
          <w:rPr>
            <w:rFonts w:ascii="Times New Roman" w:hAnsi="Times New Roman" w:cs="Times New Roman"/>
            <w:b w:val="0"/>
            <w:bCs w:val="0"/>
            <w:color w:val="403152" w:themeColor="accent4" w:themeShade="80"/>
            <w:kern w:val="16"/>
          </w:rPr>
          <w:t>.</w:t>
        </w:r>
      </w:ins>
      <w:ins w:id="1663" w:author="Mizener, Brendon J" w:date="2021-11-15T20:03:00Z">
        <w:r w:rsidR="007657AD" w:rsidRPr="00C83F79">
          <w:rPr>
            <w:rFonts w:ascii="Times New Roman" w:hAnsi="Times New Roman" w:cs="Times New Roman"/>
            <w:b w:val="0"/>
            <w:bCs w:val="0"/>
            <w:color w:val="403152" w:themeColor="accent4" w:themeShade="80"/>
            <w:kern w:val="16"/>
            <w:rPrChange w:id="1664" w:author="Mizener, Brendon J" w:date="2021-12-07T14:01:00Z">
              <w:rPr>
                <w:rFonts w:ascii="Times New Roman" w:hAnsi="Times New Roman" w:cs="Times New Roman"/>
                <w:b w:val="0"/>
                <w:bCs w:val="0"/>
                <w:kern w:val="16"/>
              </w:rPr>
            </w:rPrChange>
          </w:rPr>
          <w:t xml:space="preserve"> F</w:t>
        </w:r>
      </w:ins>
      <w:ins w:id="1665" w:author="Mizener, Brendon J" w:date="2021-11-15T20:02:00Z">
        <w:r w:rsidR="007657AD" w:rsidRPr="00C83F79">
          <w:rPr>
            <w:rFonts w:ascii="Times New Roman" w:hAnsi="Times New Roman" w:cs="Times New Roman"/>
            <w:b w:val="0"/>
            <w:bCs w:val="0"/>
            <w:color w:val="403152" w:themeColor="accent4" w:themeShade="80"/>
            <w:kern w:val="16"/>
            <w:rPrChange w:id="1666" w:author="Mizener, Brendon J" w:date="2021-12-07T14:01:00Z">
              <w:rPr>
                <w:rFonts w:ascii="Times New Roman" w:hAnsi="Times New Roman" w:cs="Times New Roman"/>
                <w:b w:val="0"/>
                <w:bCs w:val="0"/>
                <w:kern w:val="16"/>
              </w:rPr>
            </w:rPrChange>
          </w:rPr>
          <w:t>igure 12</w:t>
        </w:r>
      </w:ins>
      <w:ins w:id="1667" w:author="Mizener, Brendon J" w:date="2021-12-04T13:55:00Z">
        <w:r w:rsidRPr="00C83F79">
          <w:rPr>
            <w:rFonts w:ascii="Times New Roman" w:hAnsi="Times New Roman" w:cs="Times New Roman"/>
            <w:b w:val="0"/>
            <w:bCs w:val="0"/>
            <w:color w:val="403152" w:themeColor="accent4" w:themeShade="80"/>
            <w:kern w:val="16"/>
            <w:rPrChange w:id="1668" w:author="Mizener, Brendon J" w:date="2021-12-07T14:01:00Z">
              <w:rPr>
                <w:rFonts w:ascii="Times New Roman" w:hAnsi="Times New Roman" w:cs="Times New Roman"/>
                <w:b w:val="0"/>
                <w:bCs w:val="0"/>
                <w:kern w:val="16"/>
              </w:rPr>
            </w:rPrChange>
          </w:rPr>
          <w:t xml:space="preserve"> (</w:t>
        </w:r>
      </w:ins>
      <w:ins w:id="1669" w:author="Mizener, Brendon J" w:date="2021-12-04T13:54:00Z">
        <w:r w:rsidRPr="00C83F79">
          <w:rPr>
            <w:rFonts w:ascii="Times New Roman" w:hAnsi="Times New Roman" w:cs="Times New Roman"/>
            <w:b w:val="0"/>
            <w:bCs w:val="0"/>
            <w:color w:val="403152" w:themeColor="accent4" w:themeShade="80"/>
            <w:kern w:val="16"/>
            <w:rPrChange w:id="1670" w:author="Mizener, Brendon J" w:date="2021-12-07T14:01:00Z">
              <w:rPr>
                <w:rFonts w:ascii="Times New Roman" w:hAnsi="Times New Roman" w:cs="Times New Roman"/>
                <w:b w:val="0"/>
                <w:bCs w:val="0"/>
                <w:kern w:val="16"/>
              </w:rPr>
            </w:rPrChange>
          </w:rPr>
          <w:t>PLSC</w:t>
        </w:r>
      </w:ins>
      <w:ins w:id="1671" w:author="Mizener, Brendon J" w:date="2021-12-04T13:55:00Z">
        <w:r w:rsidRPr="00C83F79">
          <w:rPr>
            <w:rFonts w:ascii="Times New Roman" w:hAnsi="Times New Roman" w:cs="Times New Roman"/>
            <w:b w:val="0"/>
            <w:bCs w:val="0"/>
            <w:color w:val="403152" w:themeColor="accent4" w:themeShade="80"/>
            <w:kern w:val="16"/>
            <w:rPrChange w:id="1672" w:author="Mizener, Brendon J" w:date="2021-12-07T14:01:00Z">
              <w:rPr>
                <w:rFonts w:ascii="Times New Roman" w:hAnsi="Times New Roman" w:cs="Times New Roman"/>
                <w:b w:val="0"/>
                <w:bCs w:val="0"/>
                <w:kern w:val="16"/>
              </w:rPr>
            </w:rPrChange>
          </w:rPr>
          <w:t xml:space="preserve">) </w:t>
        </w:r>
      </w:ins>
      <w:ins w:id="1673" w:author="Mizener, Brendon J" w:date="2021-11-15T20:02:00Z">
        <w:r w:rsidR="007657AD" w:rsidRPr="00C83F79">
          <w:rPr>
            <w:rFonts w:ascii="Times New Roman" w:hAnsi="Times New Roman" w:cs="Times New Roman"/>
            <w:b w:val="0"/>
            <w:bCs w:val="0"/>
            <w:color w:val="403152" w:themeColor="accent4" w:themeShade="80"/>
            <w:kern w:val="16"/>
            <w:rPrChange w:id="1674" w:author="Mizener, Brendon J" w:date="2021-12-07T14:01:00Z">
              <w:rPr>
                <w:rFonts w:ascii="Times New Roman" w:hAnsi="Times New Roman" w:cs="Times New Roman"/>
                <w:b w:val="0"/>
                <w:bCs w:val="0"/>
                <w:kern w:val="16"/>
              </w:rPr>
            </w:rPrChange>
          </w:rPr>
          <w:t>shows</w:t>
        </w:r>
      </w:ins>
      <w:ins w:id="1675" w:author="Mizener, Brendon J" w:date="2021-12-04T13:55:00Z">
        <w:r w:rsidRPr="00C83F79">
          <w:rPr>
            <w:rFonts w:ascii="Times New Roman" w:hAnsi="Times New Roman" w:cs="Times New Roman"/>
            <w:b w:val="0"/>
            <w:bCs w:val="0"/>
            <w:color w:val="403152" w:themeColor="accent4" w:themeShade="80"/>
            <w:kern w:val="16"/>
            <w:rPrChange w:id="1676" w:author="Mizener, Brendon J" w:date="2021-12-07T14:01:00Z">
              <w:rPr>
                <w:rFonts w:ascii="Times New Roman" w:hAnsi="Times New Roman" w:cs="Times New Roman"/>
                <w:b w:val="0"/>
                <w:bCs w:val="0"/>
                <w:kern w:val="16"/>
              </w:rPr>
            </w:rPrChange>
          </w:rPr>
          <w:t xml:space="preserve"> </w:t>
        </w:r>
      </w:ins>
      <w:ins w:id="1677" w:author="Mizener, Brendon J" w:date="2021-11-15T20:02:00Z">
        <w:r w:rsidR="007657AD" w:rsidRPr="00C83F79">
          <w:rPr>
            <w:rFonts w:ascii="Times New Roman" w:hAnsi="Times New Roman" w:cs="Times New Roman"/>
            <w:b w:val="0"/>
            <w:bCs w:val="0"/>
            <w:color w:val="403152" w:themeColor="accent4" w:themeShade="80"/>
            <w:kern w:val="16"/>
            <w:rPrChange w:id="1678" w:author="Mizener, Brendon J" w:date="2021-12-07T14:01:00Z">
              <w:rPr>
                <w:rFonts w:ascii="Times New Roman" w:hAnsi="Times New Roman" w:cs="Times New Roman"/>
                <w:b w:val="0"/>
                <w:bCs w:val="0"/>
                <w:kern w:val="16"/>
              </w:rPr>
            </w:rPrChange>
          </w:rPr>
          <w:t xml:space="preserve">how the latent variables </w:t>
        </w:r>
      </w:ins>
      <w:ins w:id="1679" w:author="Mizener, Brendon J" w:date="2021-11-15T20:03:00Z">
        <w:r w:rsidR="007657AD" w:rsidRPr="00C83F79">
          <w:rPr>
            <w:rFonts w:ascii="Times New Roman" w:hAnsi="Times New Roman" w:cs="Times New Roman"/>
            <w:b w:val="0"/>
            <w:bCs w:val="0"/>
            <w:color w:val="403152" w:themeColor="accent4" w:themeShade="80"/>
            <w:kern w:val="16"/>
            <w:rPrChange w:id="1680" w:author="Mizener, Brendon J" w:date="2021-12-07T14:01:00Z">
              <w:rPr>
                <w:rFonts w:ascii="Times New Roman" w:hAnsi="Times New Roman" w:cs="Times New Roman"/>
                <w:b w:val="0"/>
                <w:bCs w:val="0"/>
                <w:kern w:val="16"/>
              </w:rPr>
            </w:rPrChange>
          </w:rPr>
          <w:t>identify shared information between the two datasets that may not be</w:t>
        </w:r>
      </w:ins>
      <w:ins w:id="1681" w:author="Mizener, Brendon J" w:date="2021-11-15T20:04:00Z">
        <w:r w:rsidR="007657AD" w:rsidRPr="00C83F79">
          <w:rPr>
            <w:rFonts w:ascii="Times New Roman" w:hAnsi="Times New Roman" w:cs="Times New Roman"/>
            <w:b w:val="0"/>
            <w:bCs w:val="0"/>
            <w:color w:val="403152" w:themeColor="accent4" w:themeShade="80"/>
            <w:kern w:val="16"/>
            <w:rPrChange w:id="1682" w:author="Mizener, Brendon J" w:date="2021-12-07T14:01:00Z">
              <w:rPr>
                <w:rFonts w:ascii="Times New Roman" w:hAnsi="Times New Roman" w:cs="Times New Roman"/>
                <w:b w:val="0"/>
                <w:bCs w:val="0"/>
                <w:kern w:val="16"/>
              </w:rPr>
            </w:rPrChange>
          </w:rPr>
          <w:t xml:space="preserve"> apparent in the original</w:t>
        </w:r>
      </w:ins>
      <w:ins w:id="1683" w:author="Mizener, Brendon J" w:date="2021-12-10T10:21:00Z">
        <w:r w:rsidR="005F7899">
          <w:rPr>
            <w:rFonts w:ascii="Times New Roman" w:hAnsi="Times New Roman" w:cs="Times New Roman"/>
            <w:b w:val="0"/>
            <w:bCs w:val="0"/>
            <w:color w:val="403152" w:themeColor="accent4" w:themeShade="80"/>
            <w:kern w:val="16"/>
          </w:rPr>
          <w:t xml:space="preserve"> data—thus </w:t>
        </w:r>
      </w:ins>
      <w:ins w:id="1684" w:author="Mizener, Brendon J" w:date="2021-12-10T10:20:00Z">
        <w:r w:rsidR="00BC798C">
          <w:rPr>
            <w:rFonts w:ascii="Times New Roman" w:hAnsi="Times New Roman" w:cs="Times New Roman"/>
            <w:b w:val="0"/>
            <w:bCs w:val="0"/>
            <w:color w:val="403152" w:themeColor="accent4" w:themeShade="80"/>
            <w:kern w:val="16"/>
          </w:rPr>
          <w:t>PLSC is ideal w</w:t>
        </w:r>
      </w:ins>
      <w:ins w:id="1685" w:author="Mizener, Brendon J" w:date="2021-12-10T10:18:00Z">
        <w:r w:rsidR="00BC798C">
          <w:rPr>
            <w:rFonts w:ascii="Times New Roman" w:hAnsi="Times New Roman" w:cs="Times New Roman"/>
            <w:b w:val="0"/>
            <w:bCs w:val="0"/>
            <w:color w:val="403152" w:themeColor="accent4" w:themeShade="80"/>
            <w:kern w:val="16"/>
          </w:rPr>
          <w:t xml:space="preserve">hen the </w:t>
        </w:r>
      </w:ins>
      <w:ins w:id="1686" w:author="Mizener, Brendon J" w:date="2021-12-10T10:19:00Z">
        <w:r w:rsidR="00BC798C">
          <w:rPr>
            <w:rFonts w:ascii="Times New Roman" w:hAnsi="Times New Roman" w:cs="Times New Roman"/>
            <w:b w:val="0"/>
            <w:bCs w:val="0"/>
            <w:color w:val="403152" w:themeColor="accent4" w:themeShade="80"/>
            <w:kern w:val="16"/>
          </w:rPr>
          <w:t>research question involves id</w:t>
        </w:r>
      </w:ins>
      <w:ins w:id="1687" w:author="Mizener, Brendon J" w:date="2021-12-10T10:20:00Z">
        <w:r w:rsidR="00BC798C">
          <w:rPr>
            <w:rFonts w:ascii="Times New Roman" w:hAnsi="Times New Roman" w:cs="Times New Roman"/>
            <w:b w:val="0"/>
            <w:bCs w:val="0"/>
            <w:color w:val="403152" w:themeColor="accent4" w:themeShade="80"/>
            <w:kern w:val="16"/>
          </w:rPr>
          <w:t xml:space="preserve">entifying underlying structures or tertiary variables in the data. </w:t>
        </w:r>
      </w:ins>
      <w:ins w:id="1688" w:author="Mizener, Brendon J" w:date="2021-12-10T10:17:00Z">
        <w:r w:rsidR="00BC798C">
          <w:rPr>
            <w:rFonts w:ascii="Times New Roman" w:hAnsi="Times New Roman" w:cs="Times New Roman"/>
            <w:b w:val="0"/>
            <w:bCs w:val="0"/>
            <w:color w:val="403152" w:themeColor="accent4" w:themeShade="80"/>
            <w:kern w:val="16"/>
          </w:rPr>
          <w:t xml:space="preserve">However, not shown in these </w:t>
        </w:r>
        <w:r w:rsidR="00BC798C" w:rsidRPr="005F7899">
          <w:rPr>
            <w:rFonts w:ascii="Times New Roman" w:hAnsi="Times New Roman" w:cs="Times New Roman"/>
            <w:b w:val="0"/>
            <w:bCs w:val="0"/>
            <w:color w:val="5F497A" w:themeColor="accent4" w:themeShade="BF"/>
            <w:kern w:val="16"/>
            <w:rPrChange w:id="1689" w:author="Mizener, Brendon J" w:date="2021-12-10T10:23:00Z">
              <w:rPr>
                <w:rFonts w:ascii="Times New Roman" w:hAnsi="Times New Roman" w:cs="Times New Roman"/>
                <w:b w:val="0"/>
                <w:bCs w:val="0"/>
                <w:color w:val="403152" w:themeColor="accent4" w:themeShade="80"/>
                <w:kern w:val="16"/>
              </w:rPr>
            </w:rPrChange>
          </w:rPr>
          <w:t>two figures is the fact that MFA is usable with three or more data sets, while</w:t>
        </w:r>
      </w:ins>
      <w:ins w:id="1690" w:author="Mizener, Brendon J" w:date="2021-12-10T10:15:00Z">
        <w:r w:rsidR="00FC36D2" w:rsidRPr="005F7899">
          <w:rPr>
            <w:rFonts w:ascii="Times New Roman" w:hAnsi="Times New Roman" w:cs="Times New Roman"/>
            <w:b w:val="0"/>
            <w:bCs w:val="0"/>
            <w:color w:val="5F497A" w:themeColor="accent4" w:themeShade="BF"/>
            <w:kern w:val="16"/>
            <w:rPrChange w:id="1691" w:author="Mizener, Brendon J" w:date="2021-12-10T10:23:00Z">
              <w:rPr>
                <w:rFonts w:ascii="Times New Roman" w:hAnsi="Times New Roman" w:cs="Times New Roman"/>
                <w:b w:val="0"/>
                <w:bCs w:val="0"/>
                <w:color w:val="403152" w:themeColor="accent4" w:themeShade="80"/>
                <w:kern w:val="16"/>
              </w:rPr>
            </w:rPrChange>
          </w:rPr>
          <w:t xml:space="preserve"> </w:t>
        </w:r>
      </w:ins>
      <w:ins w:id="1692" w:author="Mizener, Brendon J" w:date="2021-12-10T10:13:00Z">
        <w:r w:rsidR="00FC36D2" w:rsidRPr="005F7899">
          <w:rPr>
            <w:rFonts w:ascii="Times New Roman" w:hAnsi="Times New Roman" w:cs="Times New Roman"/>
            <w:b w:val="0"/>
            <w:bCs w:val="0"/>
            <w:color w:val="5F497A" w:themeColor="accent4" w:themeShade="BF"/>
            <w:kern w:val="16"/>
            <w:rPrChange w:id="1693" w:author="Mizener, Brendon J" w:date="2021-12-10T10:23:00Z">
              <w:rPr>
                <w:rFonts w:ascii="Times New Roman" w:hAnsi="Times New Roman" w:cs="Times New Roman"/>
                <w:b w:val="0"/>
                <w:bCs w:val="0"/>
                <w:color w:val="403152" w:themeColor="accent4" w:themeShade="80"/>
                <w:kern w:val="16"/>
              </w:rPr>
            </w:rPrChange>
          </w:rPr>
          <w:t>PLSC</w:t>
        </w:r>
      </w:ins>
      <w:ins w:id="1694" w:author="Mizener, Brendon J" w:date="2021-12-10T10:17:00Z">
        <w:r w:rsidR="00BC798C" w:rsidRPr="005F7899">
          <w:rPr>
            <w:rFonts w:ascii="Times New Roman" w:hAnsi="Times New Roman" w:cs="Times New Roman"/>
            <w:b w:val="0"/>
            <w:bCs w:val="0"/>
            <w:color w:val="5F497A" w:themeColor="accent4" w:themeShade="BF"/>
            <w:kern w:val="16"/>
            <w:rPrChange w:id="1695" w:author="Mizener, Brendon J" w:date="2021-12-10T10:23:00Z">
              <w:rPr>
                <w:rFonts w:ascii="Times New Roman" w:hAnsi="Times New Roman" w:cs="Times New Roman"/>
                <w:b w:val="0"/>
                <w:bCs w:val="0"/>
                <w:color w:val="403152" w:themeColor="accent4" w:themeShade="80"/>
                <w:kern w:val="16"/>
              </w:rPr>
            </w:rPrChange>
          </w:rPr>
          <w:t xml:space="preserve"> </w:t>
        </w:r>
      </w:ins>
      <w:ins w:id="1696" w:author="Mizener, Brendon J" w:date="2021-12-10T10:13:00Z">
        <w:r w:rsidR="00FC36D2" w:rsidRPr="005F7899">
          <w:rPr>
            <w:rFonts w:ascii="Times New Roman" w:hAnsi="Times New Roman" w:cs="Times New Roman"/>
            <w:b w:val="0"/>
            <w:bCs w:val="0"/>
            <w:color w:val="5F497A" w:themeColor="accent4" w:themeShade="BF"/>
            <w:kern w:val="16"/>
            <w:rPrChange w:id="1697" w:author="Mizener, Brendon J" w:date="2021-12-10T10:23:00Z">
              <w:rPr>
                <w:rFonts w:ascii="Times New Roman" w:hAnsi="Times New Roman" w:cs="Times New Roman"/>
                <w:b w:val="0"/>
                <w:bCs w:val="0"/>
                <w:color w:val="403152" w:themeColor="accent4" w:themeShade="80"/>
                <w:kern w:val="16"/>
              </w:rPr>
            </w:rPrChange>
          </w:rPr>
          <w:t>is</w:t>
        </w:r>
      </w:ins>
      <w:ins w:id="1698" w:author="Mizener, Brendon J" w:date="2021-12-10T10:14:00Z">
        <w:r w:rsidR="00FC36D2" w:rsidRPr="005F7899">
          <w:rPr>
            <w:rFonts w:ascii="Times New Roman" w:hAnsi="Times New Roman" w:cs="Times New Roman"/>
            <w:b w:val="0"/>
            <w:bCs w:val="0"/>
            <w:color w:val="5F497A" w:themeColor="accent4" w:themeShade="BF"/>
            <w:kern w:val="16"/>
            <w:rPrChange w:id="1699" w:author="Mizener, Brendon J" w:date="2021-12-10T10:23:00Z">
              <w:rPr>
                <w:rFonts w:ascii="Times New Roman" w:hAnsi="Times New Roman" w:cs="Times New Roman"/>
                <w:b w:val="0"/>
                <w:bCs w:val="0"/>
                <w:color w:val="403152" w:themeColor="accent4" w:themeShade="80"/>
                <w:kern w:val="16"/>
              </w:rPr>
            </w:rPrChange>
          </w:rPr>
          <w:t xml:space="preserve"> </w:t>
        </w:r>
      </w:ins>
      <w:ins w:id="1700" w:author="Mizener, Brendon J" w:date="2021-12-10T10:13:00Z">
        <w:r w:rsidR="00FC36D2" w:rsidRPr="005F7899">
          <w:rPr>
            <w:rFonts w:ascii="Times New Roman" w:hAnsi="Times New Roman" w:cs="Times New Roman"/>
            <w:b w:val="0"/>
            <w:bCs w:val="0"/>
            <w:color w:val="5F497A" w:themeColor="accent4" w:themeShade="BF"/>
            <w:kern w:val="16"/>
            <w:rPrChange w:id="1701" w:author="Mizener, Brendon J" w:date="2021-12-10T10:23:00Z">
              <w:rPr>
                <w:rFonts w:ascii="Times New Roman" w:hAnsi="Times New Roman" w:cs="Times New Roman"/>
                <w:b w:val="0"/>
                <w:bCs w:val="0"/>
                <w:color w:val="403152" w:themeColor="accent4" w:themeShade="80"/>
                <w:kern w:val="16"/>
              </w:rPr>
            </w:rPrChange>
          </w:rPr>
          <w:t>limited to tw</w:t>
        </w:r>
      </w:ins>
      <w:ins w:id="1702" w:author="Mizener, Brendon J" w:date="2021-12-10T10:17:00Z">
        <w:r w:rsidR="00BC798C" w:rsidRPr="005F7899">
          <w:rPr>
            <w:rFonts w:ascii="Times New Roman" w:hAnsi="Times New Roman" w:cs="Times New Roman"/>
            <w:b w:val="0"/>
            <w:bCs w:val="0"/>
            <w:color w:val="5F497A" w:themeColor="accent4" w:themeShade="BF"/>
            <w:kern w:val="16"/>
            <w:rPrChange w:id="1703" w:author="Mizener, Brendon J" w:date="2021-12-10T10:23:00Z">
              <w:rPr>
                <w:rFonts w:ascii="Times New Roman" w:hAnsi="Times New Roman" w:cs="Times New Roman"/>
                <w:b w:val="0"/>
                <w:bCs w:val="0"/>
                <w:color w:val="403152" w:themeColor="accent4" w:themeShade="80"/>
                <w:kern w:val="16"/>
              </w:rPr>
            </w:rPrChange>
          </w:rPr>
          <w:t>o</w:t>
        </w:r>
      </w:ins>
      <w:ins w:id="1704" w:author="Mizener, Brendon J" w:date="2021-12-10T10:14:00Z">
        <w:r w:rsidR="00FC36D2" w:rsidRPr="005F7899">
          <w:rPr>
            <w:rFonts w:ascii="Times New Roman" w:hAnsi="Times New Roman" w:cs="Times New Roman"/>
            <w:b w:val="0"/>
            <w:bCs w:val="0"/>
            <w:color w:val="5F497A" w:themeColor="accent4" w:themeShade="BF"/>
            <w:kern w:val="16"/>
            <w:rPrChange w:id="1705" w:author="Mizener, Brendon J" w:date="2021-12-10T10:23:00Z">
              <w:rPr>
                <w:rFonts w:ascii="Times New Roman" w:hAnsi="Times New Roman" w:cs="Times New Roman"/>
                <w:b w:val="0"/>
                <w:bCs w:val="0"/>
                <w:color w:val="403152" w:themeColor="accent4" w:themeShade="80"/>
                <w:kern w:val="16"/>
              </w:rPr>
            </w:rPrChange>
          </w:rPr>
          <w:t xml:space="preserve">. </w:t>
        </w:r>
      </w:ins>
      <w:ins w:id="1706" w:author="Sylvie CHOLLET" w:date="2021-12-10T16:24:00Z">
        <w:del w:id="1707" w:author="Mizener, Brendon J" w:date="2021-12-10T10:12:00Z">
          <w:r w:rsidR="00E92B27" w:rsidRPr="00E92B27" w:rsidDel="00FC36D2">
            <w:delText xml:space="preserve"> </w:delText>
          </w:r>
        </w:del>
      </w:ins>
    </w:p>
    <w:bookmarkEnd w:id="1628"/>
    <w:p w14:paraId="51ED7632" w14:textId="5ED43433" w:rsidR="00411DA2" w:rsidRPr="004D0CEF" w:rsidRDefault="00411DA2" w:rsidP="004D73B6">
      <w:pPr>
        <w:pStyle w:val="Heading1"/>
        <w:spacing w:line="480" w:lineRule="auto"/>
        <w:ind w:left="0" w:firstLine="720"/>
        <w:rPr>
          <w:ins w:id="1708" w:author="Mizener, Brendon J" w:date="2021-11-13T13:40:00Z"/>
          <w:rFonts w:ascii="Times New Roman" w:hAnsi="Times New Roman" w:cs="Times New Roman"/>
          <w:b w:val="0"/>
          <w:bCs w:val="0"/>
          <w:color w:val="5F497A" w:themeColor="accent4" w:themeShade="BF"/>
          <w:kern w:val="16"/>
          <w:rPrChange w:id="1709" w:author="Mizener, Brendon J" w:date="2021-12-09T10:22:00Z">
            <w:rPr>
              <w:ins w:id="1710" w:author="Mizener, Brendon J" w:date="2021-11-13T13:40:00Z"/>
              <w:rFonts w:ascii="Times New Roman" w:hAnsi="Times New Roman" w:cs="Times New Roman"/>
              <w:b w:val="0"/>
              <w:bCs w:val="0"/>
              <w:kern w:val="16"/>
            </w:rPr>
          </w:rPrChange>
        </w:rPr>
      </w:pPr>
      <w:ins w:id="1711" w:author="Mizener, Brendon J" w:date="2021-11-17T14:41:00Z">
        <w:r w:rsidRPr="00C83F79">
          <w:rPr>
            <w:rFonts w:ascii="Times New Roman" w:hAnsi="Times New Roman" w:cs="Times New Roman"/>
            <w:b w:val="0"/>
            <w:bCs w:val="0"/>
            <w:color w:val="403152" w:themeColor="accent4" w:themeShade="80"/>
            <w:kern w:val="16"/>
            <w:rPrChange w:id="1712" w:author="Mizener, Brendon J" w:date="2021-12-07T14:01:00Z">
              <w:rPr>
                <w:rFonts w:ascii="Times New Roman" w:hAnsi="Times New Roman" w:cs="Times New Roman"/>
                <w:b w:val="0"/>
                <w:bCs w:val="0"/>
                <w:kern w:val="16"/>
              </w:rPr>
            </w:rPrChange>
          </w:rPr>
          <w:t xml:space="preserve">MDS and HCA </w:t>
        </w:r>
      </w:ins>
      <w:ins w:id="1713" w:author="Mizener, Brendon J" w:date="2021-12-04T13:55:00Z">
        <w:r w:rsidR="00FB431C" w:rsidRPr="00C83F79">
          <w:rPr>
            <w:rFonts w:ascii="Times New Roman" w:hAnsi="Times New Roman" w:cs="Times New Roman"/>
            <w:b w:val="0"/>
            <w:bCs w:val="0"/>
            <w:color w:val="403152" w:themeColor="accent4" w:themeShade="80"/>
            <w:kern w:val="16"/>
            <w:rPrChange w:id="1714" w:author="Mizener, Brendon J" w:date="2021-12-07T14:01:00Z">
              <w:rPr>
                <w:rFonts w:ascii="Times New Roman" w:hAnsi="Times New Roman" w:cs="Times New Roman"/>
                <w:b w:val="0"/>
                <w:bCs w:val="0"/>
                <w:kern w:val="16"/>
              </w:rPr>
            </w:rPrChange>
          </w:rPr>
          <w:t>are</w:t>
        </w:r>
      </w:ins>
      <w:ins w:id="1715" w:author="Mizener, Brendon J" w:date="2021-11-17T14:41:00Z">
        <w:r w:rsidRPr="00C83F79">
          <w:rPr>
            <w:rFonts w:ascii="Times New Roman" w:hAnsi="Times New Roman" w:cs="Times New Roman"/>
            <w:b w:val="0"/>
            <w:bCs w:val="0"/>
            <w:color w:val="403152" w:themeColor="accent4" w:themeShade="80"/>
            <w:kern w:val="16"/>
            <w:rPrChange w:id="1716" w:author="Mizener, Brendon J" w:date="2021-12-07T14:01:00Z">
              <w:rPr>
                <w:rFonts w:ascii="Times New Roman" w:hAnsi="Times New Roman" w:cs="Times New Roman"/>
                <w:b w:val="0"/>
                <w:bCs w:val="0"/>
                <w:kern w:val="16"/>
              </w:rPr>
            </w:rPrChange>
          </w:rPr>
          <w:t xml:space="preserve"> similar analyses </w:t>
        </w:r>
      </w:ins>
      <w:ins w:id="1717" w:author="Mizener, Brendon J" w:date="2021-12-02T17:21:00Z">
        <w:r w:rsidR="00DE509A" w:rsidRPr="004D0CEF">
          <w:rPr>
            <w:rFonts w:ascii="Times New Roman" w:hAnsi="Times New Roman" w:cs="Times New Roman"/>
            <w:b w:val="0"/>
            <w:bCs w:val="0"/>
            <w:color w:val="5F497A" w:themeColor="accent4" w:themeShade="BF"/>
            <w:kern w:val="16"/>
            <w:rPrChange w:id="1718" w:author="Mizener, Brendon J" w:date="2021-12-09T10:22:00Z">
              <w:rPr>
                <w:rFonts w:ascii="Times New Roman" w:hAnsi="Times New Roman" w:cs="Times New Roman"/>
                <w:b w:val="0"/>
                <w:bCs w:val="0"/>
                <w:kern w:val="16"/>
              </w:rPr>
            </w:rPrChange>
          </w:rPr>
          <w:t>because</w:t>
        </w:r>
      </w:ins>
      <w:ins w:id="1719" w:author="Mizener, Brendon J" w:date="2021-11-17T14:41:00Z">
        <w:r w:rsidRPr="004D0CEF">
          <w:rPr>
            <w:rFonts w:ascii="Times New Roman" w:hAnsi="Times New Roman" w:cs="Times New Roman"/>
            <w:b w:val="0"/>
            <w:bCs w:val="0"/>
            <w:color w:val="5F497A" w:themeColor="accent4" w:themeShade="BF"/>
            <w:kern w:val="16"/>
            <w:rPrChange w:id="1720" w:author="Mizener, Brendon J" w:date="2021-12-09T10:22:00Z">
              <w:rPr>
                <w:rFonts w:ascii="Times New Roman" w:hAnsi="Times New Roman" w:cs="Times New Roman"/>
                <w:b w:val="0"/>
                <w:bCs w:val="0"/>
                <w:kern w:val="16"/>
              </w:rPr>
            </w:rPrChange>
          </w:rPr>
          <w:t xml:space="preserve"> they evaluate similarity between items.</w:t>
        </w:r>
      </w:ins>
      <w:ins w:id="1721" w:author="Mizener, Brendon J" w:date="2021-11-17T14:42:00Z">
        <w:r w:rsidRPr="004D0CEF">
          <w:rPr>
            <w:rFonts w:ascii="Times New Roman" w:hAnsi="Times New Roman" w:cs="Times New Roman"/>
            <w:b w:val="0"/>
            <w:bCs w:val="0"/>
            <w:color w:val="5F497A" w:themeColor="accent4" w:themeShade="BF"/>
            <w:kern w:val="16"/>
            <w:rPrChange w:id="1722" w:author="Mizener, Brendon J" w:date="2021-12-09T10:22:00Z">
              <w:rPr>
                <w:rFonts w:ascii="Times New Roman" w:hAnsi="Times New Roman" w:cs="Times New Roman"/>
                <w:b w:val="0"/>
                <w:bCs w:val="0"/>
                <w:kern w:val="16"/>
              </w:rPr>
            </w:rPrChange>
          </w:rPr>
          <w:t xml:space="preserve"> However, the output</w:t>
        </w:r>
      </w:ins>
      <w:ins w:id="1723" w:author="Mizener, Brendon J" w:date="2021-12-04T14:02:00Z">
        <w:r w:rsidR="001A794E" w:rsidRPr="004D0CEF">
          <w:rPr>
            <w:rFonts w:ascii="Times New Roman" w:hAnsi="Times New Roman" w:cs="Times New Roman"/>
            <w:b w:val="0"/>
            <w:bCs w:val="0"/>
            <w:color w:val="5F497A" w:themeColor="accent4" w:themeShade="BF"/>
            <w:kern w:val="16"/>
            <w:rPrChange w:id="1724" w:author="Mizener, Brendon J" w:date="2021-12-09T10:22:00Z">
              <w:rPr>
                <w:rFonts w:ascii="Times New Roman" w:hAnsi="Times New Roman" w:cs="Times New Roman"/>
                <w:b w:val="0"/>
                <w:bCs w:val="0"/>
                <w:kern w:val="16"/>
              </w:rPr>
            </w:rPrChange>
          </w:rPr>
          <w:t>s</w:t>
        </w:r>
      </w:ins>
      <w:ins w:id="1725" w:author="Mizener, Brendon J" w:date="2021-11-17T14:42:00Z">
        <w:r w:rsidRPr="004D0CEF">
          <w:rPr>
            <w:rFonts w:ascii="Times New Roman" w:hAnsi="Times New Roman" w:cs="Times New Roman"/>
            <w:b w:val="0"/>
            <w:bCs w:val="0"/>
            <w:color w:val="5F497A" w:themeColor="accent4" w:themeShade="BF"/>
            <w:kern w:val="16"/>
            <w:rPrChange w:id="1726" w:author="Mizener, Brendon J" w:date="2021-12-09T10:22:00Z">
              <w:rPr>
                <w:rFonts w:ascii="Times New Roman" w:hAnsi="Times New Roman" w:cs="Times New Roman"/>
                <w:b w:val="0"/>
                <w:bCs w:val="0"/>
                <w:kern w:val="16"/>
              </w:rPr>
            </w:rPrChange>
          </w:rPr>
          <w:t xml:space="preserve"> of these methods offer</w:t>
        </w:r>
        <w:del w:id="1727" w:author="Sylvie CHOLLET" w:date="2021-12-10T16:27:00Z">
          <w:r w:rsidRPr="004D0CEF" w:rsidDel="00585310">
            <w:rPr>
              <w:rFonts w:ascii="Times New Roman" w:hAnsi="Times New Roman" w:cs="Times New Roman"/>
              <w:b w:val="0"/>
              <w:bCs w:val="0"/>
              <w:color w:val="5F497A" w:themeColor="accent4" w:themeShade="BF"/>
              <w:kern w:val="16"/>
              <w:rPrChange w:id="1728" w:author="Mizener, Brendon J" w:date="2021-12-09T10:22:00Z">
                <w:rPr>
                  <w:rFonts w:ascii="Times New Roman" w:hAnsi="Times New Roman" w:cs="Times New Roman"/>
                  <w:b w:val="0"/>
                  <w:bCs w:val="0"/>
                  <w:kern w:val="16"/>
                </w:rPr>
              </w:rPrChange>
            </w:rPr>
            <w:delText>s</w:delText>
          </w:r>
        </w:del>
        <w:r w:rsidRPr="004D0CEF">
          <w:rPr>
            <w:rFonts w:ascii="Times New Roman" w:hAnsi="Times New Roman" w:cs="Times New Roman"/>
            <w:b w:val="0"/>
            <w:bCs w:val="0"/>
            <w:color w:val="5F497A" w:themeColor="accent4" w:themeShade="BF"/>
            <w:kern w:val="16"/>
            <w:rPrChange w:id="1729" w:author="Mizener, Brendon J" w:date="2021-12-09T10:22:00Z">
              <w:rPr>
                <w:rFonts w:ascii="Times New Roman" w:hAnsi="Times New Roman" w:cs="Times New Roman"/>
                <w:b w:val="0"/>
                <w:bCs w:val="0"/>
                <w:kern w:val="16"/>
              </w:rPr>
            </w:rPrChange>
          </w:rPr>
          <w:t xml:space="preserve"> different perspectives on the data. For example, MDS is best suited </w:t>
        </w:r>
      </w:ins>
      <w:ins w:id="1730" w:author="Mizener, Brendon J" w:date="2021-11-17T14:43:00Z">
        <w:r w:rsidRPr="004D0CEF">
          <w:rPr>
            <w:rFonts w:ascii="Times New Roman" w:hAnsi="Times New Roman" w:cs="Times New Roman"/>
            <w:b w:val="0"/>
            <w:bCs w:val="0"/>
            <w:color w:val="5F497A" w:themeColor="accent4" w:themeShade="BF"/>
            <w:kern w:val="16"/>
            <w:rPrChange w:id="1731" w:author="Mizener, Brendon J" w:date="2021-12-09T10:22:00Z">
              <w:rPr>
                <w:rFonts w:ascii="Times New Roman" w:hAnsi="Times New Roman" w:cs="Times New Roman"/>
                <w:b w:val="0"/>
                <w:bCs w:val="0"/>
                <w:kern w:val="16"/>
              </w:rPr>
            </w:rPrChange>
          </w:rPr>
          <w:t xml:space="preserve">to provide an intuitive visualization of </w:t>
        </w:r>
      </w:ins>
      <w:ins w:id="1732" w:author="Mizener, Brendon J" w:date="2021-11-17T14:42:00Z">
        <w:r w:rsidRPr="004D0CEF">
          <w:rPr>
            <w:rFonts w:ascii="Times New Roman" w:hAnsi="Times New Roman" w:cs="Times New Roman"/>
            <w:b w:val="0"/>
            <w:bCs w:val="0"/>
            <w:color w:val="5F497A" w:themeColor="accent4" w:themeShade="BF"/>
            <w:kern w:val="16"/>
            <w:rPrChange w:id="1733" w:author="Mizener, Brendon J" w:date="2021-12-09T10:22:00Z">
              <w:rPr>
                <w:rFonts w:ascii="Times New Roman" w:hAnsi="Times New Roman" w:cs="Times New Roman"/>
                <w:b w:val="0"/>
                <w:bCs w:val="0"/>
                <w:kern w:val="16"/>
              </w:rPr>
            </w:rPrChange>
          </w:rPr>
          <w:t xml:space="preserve">similarity </w:t>
        </w:r>
      </w:ins>
      <w:ins w:id="1734" w:author="Mizener, Brendon J" w:date="2021-11-17T14:43:00Z">
        <w:r w:rsidRPr="004D0CEF">
          <w:rPr>
            <w:rFonts w:ascii="Times New Roman" w:hAnsi="Times New Roman" w:cs="Times New Roman"/>
            <w:b w:val="0"/>
            <w:bCs w:val="0"/>
            <w:color w:val="5F497A" w:themeColor="accent4" w:themeShade="BF"/>
            <w:kern w:val="16"/>
            <w:rPrChange w:id="1735" w:author="Mizener, Brendon J" w:date="2021-12-09T10:22:00Z">
              <w:rPr>
                <w:rFonts w:ascii="Times New Roman" w:hAnsi="Times New Roman" w:cs="Times New Roman"/>
                <w:b w:val="0"/>
                <w:bCs w:val="0"/>
                <w:kern w:val="16"/>
              </w:rPr>
            </w:rPrChange>
          </w:rPr>
          <w:t>as</w:t>
        </w:r>
      </w:ins>
      <w:ins w:id="1736" w:author="Mizener, Brendon J" w:date="2021-12-04T14:02:00Z">
        <w:r w:rsidR="001A794E" w:rsidRPr="004D0CEF">
          <w:rPr>
            <w:rFonts w:ascii="Times New Roman" w:hAnsi="Times New Roman" w:cs="Times New Roman"/>
            <w:b w:val="0"/>
            <w:bCs w:val="0"/>
            <w:color w:val="5F497A" w:themeColor="accent4" w:themeShade="BF"/>
            <w:kern w:val="16"/>
            <w:rPrChange w:id="1737" w:author="Mizener, Brendon J" w:date="2021-12-09T10:22:00Z">
              <w:rPr>
                <w:rFonts w:ascii="Times New Roman" w:hAnsi="Times New Roman" w:cs="Times New Roman"/>
                <w:b w:val="0"/>
                <w:bCs w:val="0"/>
                <w:kern w:val="16"/>
              </w:rPr>
            </w:rPrChange>
          </w:rPr>
          <w:t xml:space="preserve"> prox</w:t>
        </w:r>
      </w:ins>
      <w:ins w:id="1738" w:author="Mizener, Brendon J" w:date="2021-12-04T14:03:00Z">
        <w:r w:rsidR="001A794E" w:rsidRPr="004D0CEF">
          <w:rPr>
            <w:rFonts w:ascii="Times New Roman" w:hAnsi="Times New Roman" w:cs="Times New Roman"/>
            <w:b w:val="0"/>
            <w:bCs w:val="0"/>
            <w:color w:val="5F497A" w:themeColor="accent4" w:themeShade="BF"/>
            <w:kern w:val="16"/>
            <w:rPrChange w:id="1739" w:author="Mizener, Brendon J" w:date="2021-12-09T10:22:00Z">
              <w:rPr>
                <w:rFonts w:ascii="Times New Roman" w:hAnsi="Times New Roman" w:cs="Times New Roman"/>
                <w:b w:val="0"/>
                <w:bCs w:val="0"/>
                <w:kern w:val="16"/>
              </w:rPr>
            </w:rPrChange>
          </w:rPr>
          <w:t>imity</w:t>
        </w:r>
      </w:ins>
      <w:ins w:id="1740" w:author="Mizener, Brendon J" w:date="2021-11-17T14:43:00Z">
        <w:r w:rsidRPr="004D0CEF">
          <w:rPr>
            <w:rFonts w:ascii="Times New Roman" w:hAnsi="Times New Roman" w:cs="Times New Roman"/>
            <w:b w:val="0"/>
            <w:bCs w:val="0"/>
            <w:color w:val="5F497A" w:themeColor="accent4" w:themeShade="BF"/>
            <w:kern w:val="16"/>
            <w:rPrChange w:id="1741" w:author="Mizener, Brendon J" w:date="2021-12-09T10:22:00Z">
              <w:rPr>
                <w:rFonts w:ascii="Times New Roman" w:hAnsi="Times New Roman" w:cs="Times New Roman"/>
                <w:b w:val="0"/>
                <w:bCs w:val="0"/>
                <w:kern w:val="16"/>
              </w:rPr>
            </w:rPrChange>
          </w:rPr>
          <w:t>. The distance visualization provided</w:t>
        </w:r>
      </w:ins>
      <w:ins w:id="1742" w:author="Mizener, Brendon J" w:date="2021-11-17T14:44:00Z">
        <w:r w:rsidRPr="004D0CEF">
          <w:rPr>
            <w:rFonts w:ascii="Times New Roman" w:hAnsi="Times New Roman" w:cs="Times New Roman"/>
            <w:b w:val="0"/>
            <w:bCs w:val="0"/>
            <w:color w:val="5F497A" w:themeColor="accent4" w:themeShade="BF"/>
            <w:kern w:val="16"/>
            <w:rPrChange w:id="1743" w:author="Mizener, Brendon J" w:date="2021-12-09T10:22:00Z">
              <w:rPr>
                <w:rFonts w:ascii="Times New Roman" w:hAnsi="Times New Roman" w:cs="Times New Roman"/>
                <w:b w:val="0"/>
                <w:bCs w:val="0"/>
                <w:kern w:val="16"/>
              </w:rPr>
            </w:rPrChange>
          </w:rPr>
          <w:t xml:space="preserve"> </w:t>
        </w:r>
      </w:ins>
      <w:ins w:id="1744" w:author="Mizener, Brendon J" w:date="2021-11-17T14:43:00Z">
        <w:r w:rsidRPr="004D0CEF">
          <w:rPr>
            <w:rFonts w:ascii="Times New Roman" w:hAnsi="Times New Roman" w:cs="Times New Roman"/>
            <w:b w:val="0"/>
            <w:bCs w:val="0"/>
            <w:color w:val="5F497A" w:themeColor="accent4" w:themeShade="BF"/>
            <w:kern w:val="16"/>
            <w:rPrChange w:id="1745" w:author="Mizener, Brendon J" w:date="2021-12-09T10:22:00Z">
              <w:rPr>
                <w:rFonts w:ascii="Times New Roman" w:hAnsi="Times New Roman" w:cs="Times New Roman"/>
                <w:b w:val="0"/>
                <w:bCs w:val="0"/>
                <w:kern w:val="16"/>
              </w:rPr>
            </w:rPrChange>
          </w:rPr>
          <w:t xml:space="preserve">by HCA is </w:t>
        </w:r>
      </w:ins>
      <w:ins w:id="1746" w:author="Mizener, Brendon J" w:date="2021-11-17T14:44:00Z">
        <w:r w:rsidRPr="004D0CEF">
          <w:rPr>
            <w:rFonts w:ascii="Times New Roman" w:hAnsi="Times New Roman" w:cs="Times New Roman"/>
            <w:b w:val="0"/>
            <w:bCs w:val="0"/>
            <w:color w:val="5F497A" w:themeColor="accent4" w:themeShade="BF"/>
            <w:kern w:val="16"/>
            <w:rPrChange w:id="1747" w:author="Mizener, Brendon J" w:date="2021-12-09T10:22:00Z">
              <w:rPr>
                <w:rFonts w:ascii="Times New Roman" w:hAnsi="Times New Roman" w:cs="Times New Roman"/>
                <w:b w:val="0"/>
                <w:bCs w:val="0"/>
                <w:kern w:val="16"/>
              </w:rPr>
            </w:rPrChange>
          </w:rPr>
          <w:t>not as intuitive as that of MDS, but it is better for identifying clusters</w:t>
        </w:r>
        <w:r w:rsidR="003550E4" w:rsidRPr="004D0CEF">
          <w:rPr>
            <w:rFonts w:ascii="Times New Roman" w:hAnsi="Times New Roman" w:cs="Times New Roman"/>
            <w:b w:val="0"/>
            <w:bCs w:val="0"/>
            <w:color w:val="5F497A" w:themeColor="accent4" w:themeShade="BF"/>
            <w:kern w:val="16"/>
            <w:rPrChange w:id="1748" w:author="Mizener, Brendon J" w:date="2021-12-09T10:22:00Z">
              <w:rPr>
                <w:rFonts w:ascii="Times New Roman" w:hAnsi="Times New Roman" w:cs="Times New Roman"/>
                <w:b w:val="0"/>
                <w:bCs w:val="0"/>
                <w:kern w:val="16"/>
              </w:rPr>
            </w:rPrChange>
          </w:rPr>
          <w:t xml:space="preserve"> and</w:t>
        </w:r>
      </w:ins>
      <w:ins w:id="1749" w:author="Mizener, Brendon J" w:date="2021-11-17T14:45:00Z">
        <w:r w:rsidR="003550E4" w:rsidRPr="004D0CEF">
          <w:rPr>
            <w:rFonts w:ascii="Times New Roman" w:hAnsi="Times New Roman" w:cs="Times New Roman"/>
            <w:b w:val="0"/>
            <w:bCs w:val="0"/>
            <w:color w:val="5F497A" w:themeColor="accent4" w:themeShade="BF"/>
            <w:kern w:val="16"/>
            <w:rPrChange w:id="1750" w:author="Mizener, Brendon J" w:date="2021-12-09T10:22:00Z">
              <w:rPr>
                <w:rFonts w:ascii="Times New Roman" w:hAnsi="Times New Roman" w:cs="Times New Roman"/>
                <w:b w:val="0"/>
                <w:bCs w:val="0"/>
                <w:kern w:val="16"/>
              </w:rPr>
            </w:rPrChange>
          </w:rPr>
          <w:t xml:space="preserve"> can help </w:t>
        </w:r>
      </w:ins>
      <w:ins w:id="1751" w:author="Mizener, Brendon J" w:date="2021-12-04T13:56:00Z">
        <w:r w:rsidR="00FB431C" w:rsidRPr="004D0CEF">
          <w:rPr>
            <w:rFonts w:ascii="Times New Roman" w:hAnsi="Times New Roman" w:cs="Times New Roman"/>
            <w:b w:val="0"/>
            <w:bCs w:val="0"/>
            <w:color w:val="5F497A" w:themeColor="accent4" w:themeShade="BF"/>
            <w:kern w:val="16"/>
            <w:rPrChange w:id="1752" w:author="Mizener, Brendon J" w:date="2021-12-09T10:22:00Z">
              <w:rPr>
                <w:rFonts w:ascii="Times New Roman" w:hAnsi="Times New Roman" w:cs="Times New Roman"/>
                <w:b w:val="0"/>
                <w:bCs w:val="0"/>
                <w:kern w:val="16"/>
              </w:rPr>
            </w:rPrChange>
          </w:rPr>
          <w:t xml:space="preserve">researchers </w:t>
        </w:r>
      </w:ins>
      <w:ins w:id="1753" w:author="Mizener, Brendon J" w:date="2021-11-17T14:45:00Z">
        <w:r w:rsidR="003550E4" w:rsidRPr="004D0CEF">
          <w:rPr>
            <w:rFonts w:ascii="Times New Roman" w:hAnsi="Times New Roman" w:cs="Times New Roman"/>
            <w:b w:val="0"/>
            <w:bCs w:val="0"/>
            <w:color w:val="5F497A" w:themeColor="accent4" w:themeShade="BF"/>
            <w:kern w:val="16"/>
            <w:rPrChange w:id="1754" w:author="Mizener, Brendon J" w:date="2021-12-09T10:22:00Z">
              <w:rPr>
                <w:rFonts w:ascii="Times New Roman" w:hAnsi="Times New Roman" w:cs="Times New Roman"/>
                <w:b w:val="0"/>
                <w:bCs w:val="0"/>
                <w:kern w:val="16"/>
              </w:rPr>
            </w:rPrChange>
          </w:rPr>
          <w:t xml:space="preserve">make choices about those clusters when the </w:t>
        </w:r>
      </w:ins>
      <w:ins w:id="1755" w:author="Hervé" w:date="2021-12-15T19:20:00Z">
        <w:r w:rsidR="009452FB">
          <w:rPr>
            <w:rFonts w:ascii="Times New Roman" w:hAnsi="Times New Roman" w:cs="Times New Roman"/>
            <w:b w:val="0"/>
            <w:bCs w:val="0"/>
            <w:color w:val="5F497A" w:themeColor="accent4" w:themeShade="BF"/>
            <w:kern w:val="16"/>
          </w:rPr>
          <w:t>confi</w:t>
        </w:r>
      </w:ins>
      <w:ins w:id="1756" w:author="Hervé" w:date="2021-12-15T19:21:00Z">
        <w:r w:rsidR="009452FB">
          <w:rPr>
            <w:rFonts w:ascii="Times New Roman" w:hAnsi="Times New Roman" w:cs="Times New Roman"/>
            <w:b w:val="0"/>
            <w:bCs w:val="0"/>
            <w:color w:val="5F497A" w:themeColor="accent4" w:themeShade="BF"/>
            <w:kern w:val="16"/>
          </w:rPr>
          <w:t>guration</w:t>
        </w:r>
      </w:ins>
      <w:ins w:id="1757" w:author="Mizener, Brendon J" w:date="2021-11-17T14:45:00Z">
        <w:del w:id="1758" w:author="Hervé" w:date="2021-12-15T19:20:00Z">
          <w:r w:rsidR="003550E4" w:rsidRPr="004D0CEF" w:rsidDel="009452FB">
            <w:rPr>
              <w:rFonts w:ascii="Times New Roman" w:hAnsi="Times New Roman" w:cs="Times New Roman"/>
              <w:b w:val="0"/>
              <w:bCs w:val="0"/>
              <w:color w:val="5F497A" w:themeColor="accent4" w:themeShade="BF"/>
              <w:kern w:val="16"/>
              <w:rPrChange w:id="1759" w:author="Mizener, Brendon J" w:date="2021-12-09T10:22:00Z">
                <w:rPr>
                  <w:rFonts w:ascii="Times New Roman" w:hAnsi="Times New Roman" w:cs="Times New Roman"/>
                  <w:b w:val="0"/>
                  <w:bCs w:val="0"/>
                  <w:kern w:val="16"/>
                </w:rPr>
              </w:rPrChange>
            </w:rPr>
            <w:delText>distance</w:delText>
          </w:r>
        </w:del>
      </w:ins>
      <w:ins w:id="1760" w:author="Mizener, Brendon J" w:date="2021-12-04T13:56:00Z">
        <w:r w:rsidR="00FB431C" w:rsidRPr="004D0CEF">
          <w:rPr>
            <w:rFonts w:ascii="Times New Roman" w:hAnsi="Times New Roman" w:cs="Times New Roman"/>
            <w:b w:val="0"/>
            <w:bCs w:val="0"/>
            <w:color w:val="5F497A" w:themeColor="accent4" w:themeShade="BF"/>
            <w:kern w:val="16"/>
            <w:rPrChange w:id="1761" w:author="Mizener, Brendon J" w:date="2021-12-09T10:22:00Z">
              <w:rPr>
                <w:rFonts w:ascii="Times New Roman" w:hAnsi="Times New Roman" w:cs="Times New Roman"/>
                <w:b w:val="0"/>
                <w:bCs w:val="0"/>
                <w:kern w:val="16"/>
              </w:rPr>
            </w:rPrChange>
          </w:rPr>
          <w:t xml:space="preserve"> between points</w:t>
        </w:r>
      </w:ins>
      <w:ins w:id="1762" w:author="Mizener, Brendon J" w:date="2021-11-17T14:45:00Z">
        <w:r w:rsidR="003550E4" w:rsidRPr="004D0CEF">
          <w:rPr>
            <w:rFonts w:ascii="Times New Roman" w:hAnsi="Times New Roman" w:cs="Times New Roman"/>
            <w:b w:val="0"/>
            <w:bCs w:val="0"/>
            <w:color w:val="5F497A" w:themeColor="accent4" w:themeShade="BF"/>
            <w:kern w:val="16"/>
            <w:rPrChange w:id="1763" w:author="Mizener, Brendon J" w:date="2021-12-09T10:22:00Z">
              <w:rPr>
                <w:rFonts w:ascii="Times New Roman" w:hAnsi="Times New Roman" w:cs="Times New Roman"/>
                <w:b w:val="0"/>
                <w:bCs w:val="0"/>
                <w:kern w:val="16"/>
              </w:rPr>
            </w:rPrChange>
          </w:rPr>
          <w:t xml:space="preserve"> in an MDS plot is </w:t>
        </w:r>
      </w:ins>
      <w:ins w:id="1764" w:author="Mizener, Brendon J" w:date="2021-12-04T13:56:00Z">
        <w:r w:rsidR="00FB431C" w:rsidRPr="004D0CEF">
          <w:rPr>
            <w:rFonts w:ascii="Times New Roman" w:hAnsi="Times New Roman" w:cs="Times New Roman"/>
            <w:b w:val="0"/>
            <w:bCs w:val="0"/>
            <w:color w:val="5F497A" w:themeColor="accent4" w:themeShade="BF"/>
            <w:kern w:val="16"/>
            <w:rPrChange w:id="1765" w:author="Mizener, Brendon J" w:date="2021-12-09T10:22:00Z">
              <w:rPr>
                <w:rFonts w:ascii="Times New Roman" w:hAnsi="Times New Roman" w:cs="Times New Roman"/>
                <w:b w:val="0"/>
                <w:bCs w:val="0"/>
                <w:kern w:val="16"/>
              </w:rPr>
            </w:rPrChange>
          </w:rPr>
          <w:t>un</w:t>
        </w:r>
      </w:ins>
      <w:ins w:id="1766" w:author="Mizener, Brendon J" w:date="2021-11-17T14:45:00Z">
        <w:r w:rsidR="003550E4" w:rsidRPr="004D0CEF">
          <w:rPr>
            <w:rFonts w:ascii="Times New Roman" w:hAnsi="Times New Roman" w:cs="Times New Roman"/>
            <w:b w:val="0"/>
            <w:bCs w:val="0"/>
            <w:color w:val="5F497A" w:themeColor="accent4" w:themeShade="BF"/>
            <w:kern w:val="16"/>
            <w:rPrChange w:id="1767" w:author="Mizener, Brendon J" w:date="2021-12-09T10:22:00Z">
              <w:rPr>
                <w:rFonts w:ascii="Times New Roman" w:hAnsi="Times New Roman" w:cs="Times New Roman"/>
                <w:b w:val="0"/>
                <w:bCs w:val="0"/>
                <w:kern w:val="16"/>
              </w:rPr>
            </w:rPrChange>
          </w:rPr>
          <w:t>clear.</w:t>
        </w:r>
      </w:ins>
    </w:p>
    <w:p w14:paraId="3CD5560D" w14:textId="2D336718" w:rsidR="00FE4F9A" w:rsidRPr="004D0CEF" w:rsidRDefault="00B44E58" w:rsidP="00EB760E">
      <w:pPr>
        <w:pStyle w:val="Heading1"/>
        <w:spacing w:line="480" w:lineRule="auto"/>
        <w:ind w:left="0"/>
        <w:rPr>
          <w:rFonts w:ascii="Times New Roman" w:hAnsi="Times New Roman" w:cs="Times New Roman"/>
          <w:color w:val="5F497A" w:themeColor="accent4" w:themeShade="BF"/>
          <w:kern w:val="16"/>
          <w:rPrChange w:id="1768" w:author="Mizener, Brendon J" w:date="2021-12-09T10:22:00Z">
            <w:rPr>
              <w:rFonts w:ascii="Times New Roman" w:hAnsi="Times New Roman" w:cs="Times New Roman"/>
              <w:kern w:val="16"/>
            </w:rPr>
          </w:rPrChange>
        </w:rPr>
      </w:pPr>
      <w:r w:rsidRPr="004D0CEF">
        <w:rPr>
          <w:rFonts w:ascii="Times New Roman" w:hAnsi="Times New Roman" w:cs="Times New Roman"/>
          <w:color w:val="5F497A" w:themeColor="accent4" w:themeShade="BF"/>
          <w:kern w:val="16"/>
          <w:rPrChange w:id="1769" w:author="Mizener, Brendon J" w:date="2021-12-09T10:22:00Z">
            <w:rPr>
              <w:rFonts w:ascii="Times New Roman" w:hAnsi="Times New Roman" w:cs="Times New Roman"/>
              <w:kern w:val="16"/>
            </w:rPr>
          </w:rPrChange>
        </w:rPr>
        <w:t>Limitations &amp; future directions</w:t>
      </w:r>
    </w:p>
    <w:p w14:paraId="2CC2CA7D" w14:textId="2C8A2B50" w:rsidR="009721E1" w:rsidRPr="004D0CEF" w:rsidRDefault="009721E1" w:rsidP="00EB760E">
      <w:pPr>
        <w:pStyle w:val="BodyText"/>
        <w:spacing w:line="480" w:lineRule="auto"/>
        <w:ind w:firstLine="720"/>
        <w:rPr>
          <w:ins w:id="1770" w:author="Brendon Mizener" w:date="2021-10-25T20:37:00Z"/>
          <w:rFonts w:ascii="Times New Roman" w:hAnsi="Times New Roman" w:cs="Times New Roman"/>
          <w:color w:val="5F497A" w:themeColor="accent4" w:themeShade="BF"/>
          <w:kern w:val="16"/>
          <w:rPrChange w:id="1771" w:author="Mizener, Brendon J" w:date="2021-12-09T10:22:00Z">
            <w:rPr>
              <w:ins w:id="1772" w:author="Brendon Mizener" w:date="2021-10-25T20:37:00Z"/>
              <w:rFonts w:ascii="Times New Roman" w:hAnsi="Times New Roman" w:cs="Times New Roman"/>
              <w:kern w:val="16"/>
            </w:rPr>
          </w:rPrChange>
        </w:rPr>
      </w:pPr>
      <w:ins w:id="1773" w:author="Mizener, Brendon J" w:date="2021-10-24T09:53:00Z">
        <w:r w:rsidRPr="004D0CEF">
          <w:rPr>
            <w:rFonts w:ascii="Times New Roman" w:hAnsi="Times New Roman" w:cs="Times New Roman"/>
            <w:color w:val="5F497A" w:themeColor="accent4" w:themeShade="BF"/>
            <w:kern w:val="16"/>
            <w:rPrChange w:id="1774" w:author="Mizener, Brendon J" w:date="2021-12-09T10:22:00Z">
              <w:rPr>
                <w:rFonts w:ascii="Times New Roman" w:hAnsi="Times New Roman" w:cs="Times New Roman"/>
                <w:kern w:val="16"/>
              </w:rPr>
            </w:rPrChange>
          </w:rPr>
          <w:t xml:space="preserve">One major difficulty in online data collection </w:t>
        </w:r>
      </w:ins>
      <w:ins w:id="1775" w:author="Mizener, Brendon J" w:date="2021-10-24T09:54:00Z">
        <w:r w:rsidRPr="004D0CEF">
          <w:rPr>
            <w:rFonts w:ascii="Times New Roman" w:hAnsi="Times New Roman" w:cs="Times New Roman"/>
            <w:color w:val="5F497A" w:themeColor="accent4" w:themeShade="BF"/>
            <w:kern w:val="16"/>
            <w:rPrChange w:id="1776" w:author="Mizener, Brendon J" w:date="2021-12-09T10:22:00Z">
              <w:rPr>
                <w:rFonts w:ascii="Times New Roman" w:hAnsi="Times New Roman" w:cs="Times New Roman"/>
                <w:kern w:val="16"/>
              </w:rPr>
            </w:rPrChange>
          </w:rPr>
          <w:t>is attrition. As we mentioned in the introduction, in the lab,</w:t>
        </w:r>
      </w:ins>
      <w:ins w:id="1777" w:author="Mizener, Brendon J" w:date="2021-10-24T09:55:00Z">
        <w:r w:rsidRPr="004D0CEF">
          <w:rPr>
            <w:rFonts w:ascii="Times New Roman" w:hAnsi="Times New Roman" w:cs="Times New Roman"/>
            <w:color w:val="5F497A" w:themeColor="accent4" w:themeShade="BF"/>
            <w:kern w:val="16"/>
            <w:rPrChange w:id="1778" w:author="Mizener, Brendon J" w:date="2021-12-09T10:22:00Z">
              <w:rPr>
                <w:rFonts w:ascii="Times New Roman" w:hAnsi="Times New Roman" w:cs="Times New Roman"/>
                <w:kern w:val="16"/>
              </w:rPr>
            </w:rPrChange>
          </w:rPr>
          <w:t xml:space="preserve"> precise control over conditions allows for a </w:t>
        </w:r>
        <w:del w:id="1779" w:author="Hervé" w:date="2021-11-09T18:45:00Z">
          <w:r w:rsidRPr="004D0CEF" w:rsidDel="00840CEC">
            <w:rPr>
              <w:rFonts w:ascii="Times New Roman" w:hAnsi="Times New Roman" w:cs="Times New Roman"/>
              <w:color w:val="5F497A" w:themeColor="accent4" w:themeShade="BF"/>
              <w:kern w:val="16"/>
              <w:rPrChange w:id="1780" w:author="Mizener, Brendon J" w:date="2021-12-09T10:22:00Z">
                <w:rPr>
                  <w:rFonts w:ascii="Times New Roman" w:hAnsi="Times New Roman" w:cs="Times New Roman"/>
                  <w:kern w:val="16"/>
                </w:rPr>
              </w:rPrChange>
            </w:rPr>
            <w:delText xml:space="preserve">much </w:delText>
          </w:r>
        </w:del>
        <w:r w:rsidRPr="004D0CEF">
          <w:rPr>
            <w:rFonts w:ascii="Times New Roman" w:hAnsi="Times New Roman" w:cs="Times New Roman"/>
            <w:color w:val="5F497A" w:themeColor="accent4" w:themeShade="BF"/>
            <w:kern w:val="16"/>
            <w:rPrChange w:id="1781" w:author="Mizener, Brendon J" w:date="2021-12-09T10:22:00Z">
              <w:rPr>
                <w:rFonts w:ascii="Times New Roman" w:hAnsi="Times New Roman" w:cs="Times New Roman"/>
                <w:kern w:val="16"/>
              </w:rPr>
            </w:rPrChange>
          </w:rPr>
          <w:t>small</w:t>
        </w:r>
        <w:del w:id="1782" w:author="Hervé" w:date="2021-11-09T18:45:00Z">
          <w:r w:rsidRPr="004D0CEF" w:rsidDel="00840CEC">
            <w:rPr>
              <w:rFonts w:ascii="Times New Roman" w:hAnsi="Times New Roman" w:cs="Times New Roman"/>
              <w:color w:val="5F497A" w:themeColor="accent4" w:themeShade="BF"/>
              <w:kern w:val="16"/>
              <w:rPrChange w:id="1783" w:author="Mizener, Brendon J" w:date="2021-12-09T10:22:00Z">
                <w:rPr>
                  <w:rFonts w:ascii="Times New Roman" w:hAnsi="Times New Roman" w:cs="Times New Roman"/>
                  <w:kern w:val="16"/>
                </w:rPr>
              </w:rPrChange>
            </w:rPr>
            <w:delText>er</w:delText>
          </w:r>
        </w:del>
        <w:r w:rsidRPr="004D0CEF">
          <w:rPr>
            <w:rFonts w:ascii="Times New Roman" w:hAnsi="Times New Roman" w:cs="Times New Roman"/>
            <w:color w:val="5F497A" w:themeColor="accent4" w:themeShade="BF"/>
            <w:kern w:val="16"/>
            <w:rPrChange w:id="1784" w:author="Mizener, Brendon J" w:date="2021-12-09T10:22:00Z">
              <w:rPr>
                <w:rFonts w:ascii="Times New Roman" w:hAnsi="Times New Roman" w:cs="Times New Roman"/>
                <w:kern w:val="16"/>
              </w:rPr>
            </w:rPrChange>
          </w:rPr>
          <w:t xml:space="preserve"> number of participants, </w:t>
        </w:r>
      </w:ins>
      <w:ins w:id="1785" w:author="Mizener, Brendon J" w:date="2021-10-24T09:56:00Z">
        <w:r w:rsidRPr="004D0CEF">
          <w:rPr>
            <w:rFonts w:ascii="Times New Roman" w:hAnsi="Times New Roman" w:cs="Times New Roman"/>
            <w:color w:val="5F497A" w:themeColor="accent4" w:themeShade="BF"/>
            <w:kern w:val="16"/>
            <w:rPrChange w:id="1786" w:author="Mizener, Brendon J" w:date="2021-12-09T10:22:00Z">
              <w:rPr>
                <w:rFonts w:ascii="Times New Roman" w:hAnsi="Times New Roman" w:cs="Times New Roman"/>
                <w:kern w:val="16"/>
              </w:rPr>
            </w:rPrChange>
          </w:rPr>
          <w:lastRenderedPageBreak/>
          <w:t xml:space="preserve">and the </w:t>
        </w:r>
      </w:ins>
      <w:ins w:id="1787" w:author="Mizener, Brendon J" w:date="2021-10-24T09:57:00Z">
        <w:r w:rsidRPr="004D0CEF">
          <w:rPr>
            <w:rFonts w:ascii="Times New Roman" w:hAnsi="Times New Roman" w:cs="Times New Roman"/>
            <w:color w:val="5F497A" w:themeColor="accent4" w:themeShade="BF"/>
            <w:kern w:val="16"/>
            <w:rPrChange w:id="1788" w:author="Mizener, Brendon J" w:date="2021-12-09T10:22:00Z">
              <w:rPr>
                <w:rFonts w:ascii="Times New Roman" w:hAnsi="Times New Roman" w:cs="Times New Roman"/>
                <w:kern w:val="16"/>
              </w:rPr>
            </w:rPrChange>
          </w:rPr>
          <w:t xml:space="preserve">likelihood of usable data from every participant is much higher. In online data collection, because there is no control over whether the participant finishes, follows the experimental protocol, </w:t>
        </w:r>
      </w:ins>
      <w:ins w:id="1789" w:author="Mizener, Brendon J" w:date="2021-10-24T09:58:00Z">
        <w:r w:rsidRPr="004D0CEF">
          <w:rPr>
            <w:rFonts w:ascii="Times New Roman" w:hAnsi="Times New Roman" w:cs="Times New Roman"/>
            <w:color w:val="5F497A" w:themeColor="accent4" w:themeShade="BF"/>
            <w:kern w:val="16"/>
            <w:rPrChange w:id="1790" w:author="Mizener, Brendon J" w:date="2021-12-09T10:22:00Z">
              <w:rPr>
                <w:rFonts w:ascii="Times New Roman" w:hAnsi="Times New Roman" w:cs="Times New Roman"/>
                <w:kern w:val="16"/>
              </w:rPr>
            </w:rPrChange>
          </w:rPr>
          <w:t xml:space="preserve">or </w:t>
        </w:r>
      </w:ins>
      <w:ins w:id="1791" w:author="Hervé" w:date="2021-11-09T18:45:00Z">
        <w:r w:rsidR="00840CEC" w:rsidRPr="004D0CEF">
          <w:rPr>
            <w:rFonts w:ascii="Times New Roman" w:hAnsi="Times New Roman" w:cs="Times New Roman"/>
            <w:color w:val="5F497A" w:themeColor="accent4" w:themeShade="BF"/>
            <w:kern w:val="16"/>
            <w:rPrChange w:id="1792" w:author="Mizener, Brendon J" w:date="2021-12-09T10:22:00Z">
              <w:rPr>
                <w:rFonts w:ascii="Times New Roman" w:hAnsi="Times New Roman" w:cs="Times New Roman"/>
                <w:kern w:val="16"/>
              </w:rPr>
            </w:rPrChange>
          </w:rPr>
          <w:t xml:space="preserve">even </w:t>
        </w:r>
      </w:ins>
      <w:ins w:id="1793" w:author="Mizener, Brendon J" w:date="2021-10-24T09:58:00Z">
        <w:r w:rsidRPr="004D0CEF">
          <w:rPr>
            <w:rFonts w:ascii="Times New Roman" w:hAnsi="Times New Roman" w:cs="Times New Roman"/>
            <w:color w:val="5F497A" w:themeColor="accent4" w:themeShade="BF"/>
            <w:kern w:val="16"/>
            <w:rPrChange w:id="1794" w:author="Mizener, Brendon J" w:date="2021-12-09T10:22:00Z">
              <w:rPr>
                <w:rFonts w:ascii="Times New Roman" w:hAnsi="Times New Roman" w:cs="Times New Roman"/>
                <w:kern w:val="16"/>
              </w:rPr>
            </w:rPrChange>
          </w:rPr>
          <w:t xml:space="preserve">answers in good faith, </w:t>
        </w:r>
      </w:ins>
      <w:ins w:id="1795" w:author="Mizener, Brendon J" w:date="2021-10-24T09:59:00Z">
        <w:r w:rsidRPr="004D0CEF">
          <w:rPr>
            <w:rFonts w:ascii="Times New Roman" w:hAnsi="Times New Roman" w:cs="Times New Roman"/>
            <w:color w:val="5F497A" w:themeColor="accent4" w:themeShade="BF"/>
            <w:kern w:val="16"/>
            <w:rPrChange w:id="1796" w:author="Mizener, Brendon J" w:date="2021-12-09T10:22:00Z">
              <w:rPr>
                <w:rFonts w:ascii="Times New Roman" w:hAnsi="Times New Roman" w:cs="Times New Roman"/>
                <w:kern w:val="16"/>
              </w:rPr>
            </w:rPrChange>
          </w:rPr>
          <w:t xml:space="preserve">much of the data may be incomplete. In Experiment 1, </w:t>
        </w:r>
      </w:ins>
      <w:ins w:id="1797" w:author="Mizener, Brendon J" w:date="2021-10-24T10:00:00Z">
        <w:r w:rsidRPr="004D0CEF">
          <w:rPr>
            <w:rFonts w:ascii="Times New Roman" w:hAnsi="Times New Roman" w:cs="Times New Roman"/>
            <w:color w:val="5F497A" w:themeColor="accent4" w:themeShade="BF"/>
            <w:kern w:val="16"/>
            <w:rPrChange w:id="1798" w:author="Mizener, Brendon J" w:date="2021-12-09T10:22:00Z">
              <w:rPr>
                <w:rFonts w:ascii="Times New Roman" w:hAnsi="Times New Roman" w:cs="Times New Roman"/>
                <w:kern w:val="16"/>
              </w:rPr>
            </w:rPrChange>
          </w:rPr>
          <w:t>for example, only 32</w:t>
        </w:r>
      </w:ins>
      <w:ins w:id="1799" w:author="Mizener, Brendon J" w:date="2021-10-24T10:01:00Z">
        <w:r w:rsidRPr="004D0CEF">
          <w:rPr>
            <w:rFonts w:ascii="Times New Roman" w:hAnsi="Times New Roman" w:cs="Times New Roman"/>
            <w:color w:val="5F497A" w:themeColor="accent4" w:themeShade="BF"/>
            <w:kern w:val="16"/>
            <w:rPrChange w:id="1800" w:author="Mizener, Brendon J" w:date="2021-12-09T10:22:00Z">
              <w:rPr>
                <w:rFonts w:ascii="Times New Roman" w:hAnsi="Times New Roman" w:cs="Times New Roman"/>
                <w:kern w:val="16"/>
              </w:rPr>
            </w:rPrChange>
          </w:rPr>
          <w:t>% of responses were usable. Many of these responses</w:t>
        </w:r>
      </w:ins>
      <w:ins w:id="1801" w:author="Mizener, Brendon J" w:date="2021-10-24T10:07:00Z">
        <w:r w:rsidR="00E55791" w:rsidRPr="004D0CEF">
          <w:rPr>
            <w:rFonts w:ascii="Times New Roman" w:hAnsi="Times New Roman" w:cs="Times New Roman"/>
            <w:color w:val="5F497A" w:themeColor="accent4" w:themeShade="BF"/>
            <w:kern w:val="16"/>
            <w:rPrChange w:id="1802" w:author="Mizener, Brendon J" w:date="2021-12-09T10:22:00Z">
              <w:rPr>
                <w:rFonts w:ascii="Times New Roman" w:hAnsi="Times New Roman" w:cs="Times New Roman"/>
                <w:kern w:val="16"/>
              </w:rPr>
            </w:rPrChange>
          </w:rPr>
          <w:t xml:space="preserve"> </w:t>
        </w:r>
      </w:ins>
      <w:ins w:id="1803" w:author="Mizener, Brendon J" w:date="2021-10-24T10:01:00Z">
        <w:r w:rsidRPr="004D0CEF">
          <w:rPr>
            <w:rFonts w:ascii="Times New Roman" w:hAnsi="Times New Roman" w:cs="Times New Roman"/>
            <w:color w:val="5F497A" w:themeColor="accent4" w:themeShade="BF"/>
            <w:kern w:val="16"/>
            <w:rPrChange w:id="1804" w:author="Mizener, Brendon J" w:date="2021-12-09T10:22:00Z">
              <w:rPr>
                <w:rFonts w:ascii="Times New Roman" w:hAnsi="Times New Roman" w:cs="Times New Roman"/>
                <w:kern w:val="16"/>
              </w:rPr>
            </w:rPrChange>
          </w:rPr>
          <w:t>appeared to be participants who followed the link to the survey</w:t>
        </w:r>
      </w:ins>
      <w:ins w:id="1805" w:author="Mizener, Brendon J" w:date="2021-10-24T10:06:00Z">
        <w:r w:rsidR="00E55791" w:rsidRPr="004D0CEF">
          <w:rPr>
            <w:rFonts w:ascii="Times New Roman" w:hAnsi="Times New Roman" w:cs="Times New Roman"/>
            <w:color w:val="5F497A" w:themeColor="accent4" w:themeShade="BF"/>
            <w:kern w:val="16"/>
            <w:rPrChange w:id="1806" w:author="Mizener, Brendon J" w:date="2021-12-09T10:22:00Z">
              <w:rPr>
                <w:rFonts w:ascii="Times New Roman" w:hAnsi="Times New Roman" w:cs="Times New Roman"/>
                <w:kern w:val="16"/>
              </w:rPr>
            </w:rPrChange>
          </w:rPr>
          <w:t xml:space="preserve"> and </w:t>
        </w:r>
      </w:ins>
      <w:ins w:id="1807" w:author="Mizener, Brendon J" w:date="2021-10-24T10:07:00Z">
        <w:r w:rsidR="00E55791" w:rsidRPr="004D0CEF">
          <w:rPr>
            <w:rFonts w:ascii="Times New Roman" w:hAnsi="Times New Roman" w:cs="Times New Roman"/>
            <w:color w:val="5F497A" w:themeColor="accent4" w:themeShade="BF"/>
            <w:kern w:val="16"/>
            <w:rPrChange w:id="1808" w:author="Mizener, Brendon J" w:date="2021-12-09T10:22:00Z">
              <w:rPr>
                <w:rFonts w:ascii="Times New Roman" w:hAnsi="Times New Roman" w:cs="Times New Roman"/>
                <w:kern w:val="16"/>
              </w:rPr>
            </w:rPrChange>
          </w:rPr>
          <w:t>accepted the consent form but did not start the survey</w:t>
        </w:r>
      </w:ins>
      <w:ins w:id="1809" w:author="Mizener, Brendon J" w:date="2021-10-24T10:01:00Z">
        <w:r w:rsidRPr="004D0CEF">
          <w:rPr>
            <w:rFonts w:ascii="Times New Roman" w:hAnsi="Times New Roman" w:cs="Times New Roman"/>
            <w:color w:val="5F497A" w:themeColor="accent4" w:themeShade="BF"/>
            <w:kern w:val="16"/>
            <w:rPrChange w:id="1810" w:author="Mizener, Brendon J" w:date="2021-12-09T10:22:00Z">
              <w:rPr>
                <w:rFonts w:ascii="Times New Roman" w:hAnsi="Times New Roman" w:cs="Times New Roman"/>
                <w:kern w:val="16"/>
              </w:rPr>
            </w:rPrChange>
          </w:rPr>
          <w:t>.</w:t>
        </w:r>
      </w:ins>
      <w:ins w:id="1811" w:author="Mizener, Brendon J" w:date="2021-10-24T10:07:00Z">
        <w:r w:rsidR="00E55791" w:rsidRPr="004D0CEF">
          <w:rPr>
            <w:rFonts w:ascii="Times New Roman" w:hAnsi="Times New Roman" w:cs="Times New Roman"/>
            <w:color w:val="5F497A" w:themeColor="accent4" w:themeShade="BF"/>
            <w:kern w:val="16"/>
            <w:rPrChange w:id="1812" w:author="Mizener, Brendon J" w:date="2021-12-09T10:22:00Z">
              <w:rPr>
                <w:rFonts w:ascii="Times New Roman" w:hAnsi="Times New Roman" w:cs="Times New Roman"/>
                <w:kern w:val="16"/>
              </w:rPr>
            </w:rPrChange>
          </w:rPr>
          <w:t xml:space="preserve"> It is unclear </w:t>
        </w:r>
      </w:ins>
      <w:ins w:id="1813" w:author="Mizener, Brendon J" w:date="2021-10-24T10:08:00Z">
        <w:r w:rsidR="00E55791" w:rsidRPr="004D0CEF">
          <w:rPr>
            <w:rFonts w:ascii="Times New Roman" w:hAnsi="Times New Roman" w:cs="Times New Roman"/>
            <w:color w:val="5F497A" w:themeColor="accent4" w:themeShade="BF"/>
            <w:kern w:val="16"/>
            <w:rPrChange w:id="1814" w:author="Mizener, Brendon J" w:date="2021-12-09T10:22:00Z">
              <w:rPr>
                <w:rFonts w:ascii="Times New Roman" w:hAnsi="Times New Roman" w:cs="Times New Roman"/>
                <w:kern w:val="16"/>
              </w:rPr>
            </w:rPrChange>
          </w:rPr>
          <w:t xml:space="preserve">whether any of these responses are from individuals who opened the survey </w:t>
        </w:r>
      </w:ins>
      <w:ins w:id="1815" w:author="Mizener, Brendon J" w:date="2021-11-03T15:08:00Z">
        <w:r w:rsidR="004D4852" w:rsidRPr="004D0CEF">
          <w:rPr>
            <w:rFonts w:ascii="Times New Roman" w:hAnsi="Times New Roman" w:cs="Times New Roman"/>
            <w:color w:val="5F497A" w:themeColor="accent4" w:themeShade="BF"/>
            <w:kern w:val="16"/>
            <w:rPrChange w:id="1816" w:author="Mizener, Brendon J" w:date="2021-12-09T10:22:00Z">
              <w:rPr>
                <w:rFonts w:ascii="Times New Roman" w:hAnsi="Times New Roman" w:cs="Times New Roman"/>
                <w:kern w:val="16"/>
              </w:rPr>
            </w:rPrChange>
          </w:rPr>
          <w:t>multiple times</w:t>
        </w:r>
      </w:ins>
      <w:ins w:id="1817" w:author="Mizener, Brendon J" w:date="2021-10-24T10:08:00Z">
        <w:r w:rsidR="00E55791" w:rsidRPr="004D0CEF">
          <w:rPr>
            <w:rFonts w:ascii="Times New Roman" w:hAnsi="Times New Roman" w:cs="Times New Roman"/>
            <w:color w:val="5F497A" w:themeColor="accent4" w:themeShade="BF"/>
            <w:kern w:val="16"/>
            <w:rPrChange w:id="1818" w:author="Mizener, Brendon J" w:date="2021-12-09T10:22:00Z">
              <w:rPr>
                <w:rFonts w:ascii="Times New Roman" w:hAnsi="Times New Roman" w:cs="Times New Roman"/>
                <w:kern w:val="16"/>
              </w:rPr>
            </w:rPrChange>
          </w:rPr>
          <w:t xml:space="preserve"> and only completed it once or</w:t>
        </w:r>
      </w:ins>
      <w:ins w:id="1819" w:author="Mizener, Brendon J" w:date="2021-10-24T10:21:00Z">
        <w:r w:rsidR="007878DF" w:rsidRPr="004D0CEF">
          <w:rPr>
            <w:rFonts w:ascii="Times New Roman" w:hAnsi="Times New Roman" w:cs="Times New Roman"/>
            <w:color w:val="5F497A" w:themeColor="accent4" w:themeShade="BF"/>
            <w:kern w:val="16"/>
            <w:rPrChange w:id="1820" w:author="Mizener, Brendon J" w:date="2021-12-09T10:22:00Z">
              <w:rPr>
                <w:rFonts w:ascii="Times New Roman" w:hAnsi="Times New Roman" w:cs="Times New Roman"/>
                <w:kern w:val="16"/>
              </w:rPr>
            </w:rPrChange>
          </w:rPr>
          <w:t xml:space="preserve"> simply read through the form and then decided not to participate. The tradeoff, of course, is that it is easier to collect </w:t>
        </w:r>
      </w:ins>
      <w:ins w:id="1821" w:author="Mizener, Brendon J" w:date="2021-10-24T10:26:00Z">
        <w:r w:rsidR="00110CAE" w:rsidRPr="004D0CEF">
          <w:rPr>
            <w:rFonts w:ascii="Times New Roman" w:hAnsi="Times New Roman" w:cs="Times New Roman"/>
            <w:color w:val="5F497A" w:themeColor="accent4" w:themeShade="BF"/>
            <w:kern w:val="16"/>
            <w:rPrChange w:id="1822" w:author="Mizener, Brendon J" w:date="2021-12-09T10:22:00Z">
              <w:rPr>
                <w:rFonts w:ascii="Times New Roman" w:hAnsi="Times New Roman" w:cs="Times New Roman"/>
                <w:kern w:val="16"/>
              </w:rPr>
            </w:rPrChange>
          </w:rPr>
          <w:t>a larger volume of data, especially from participants</w:t>
        </w:r>
      </w:ins>
      <w:ins w:id="1823" w:author="Hervé" w:date="2021-12-15T19:21:00Z">
        <w:r w:rsidR="007D5157">
          <w:rPr>
            <w:rFonts w:ascii="Times New Roman" w:hAnsi="Times New Roman" w:cs="Times New Roman"/>
            <w:color w:val="5F497A" w:themeColor="accent4" w:themeShade="BF"/>
            <w:kern w:val="16"/>
          </w:rPr>
          <w:t xml:space="preserve"> who</w:t>
        </w:r>
      </w:ins>
      <w:ins w:id="1824" w:author="Mizener, Brendon J" w:date="2021-10-24T10:26:00Z">
        <w:del w:id="1825" w:author="Hervé" w:date="2021-12-15T19:21:00Z">
          <w:r w:rsidR="00110CAE" w:rsidRPr="004D0CEF" w:rsidDel="007D5157">
            <w:rPr>
              <w:rFonts w:ascii="Times New Roman" w:hAnsi="Times New Roman" w:cs="Times New Roman"/>
              <w:color w:val="5F497A" w:themeColor="accent4" w:themeShade="BF"/>
              <w:kern w:val="16"/>
              <w:rPrChange w:id="1826" w:author="Mizener, Brendon J" w:date="2021-12-09T10:22:00Z">
                <w:rPr>
                  <w:rFonts w:ascii="Times New Roman" w:hAnsi="Times New Roman" w:cs="Times New Roman"/>
                  <w:kern w:val="16"/>
                </w:rPr>
              </w:rPrChange>
            </w:rPr>
            <w:delText xml:space="preserve"> that</w:delText>
          </w:r>
        </w:del>
        <w:r w:rsidR="00110CAE" w:rsidRPr="004D0CEF">
          <w:rPr>
            <w:rFonts w:ascii="Times New Roman" w:hAnsi="Times New Roman" w:cs="Times New Roman"/>
            <w:color w:val="5F497A" w:themeColor="accent4" w:themeShade="BF"/>
            <w:kern w:val="16"/>
            <w:rPrChange w:id="1827" w:author="Mizener, Brendon J" w:date="2021-12-09T10:22:00Z">
              <w:rPr>
                <w:rFonts w:ascii="Times New Roman" w:hAnsi="Times New Roman" w:cs="Times New Roman"/>
                <w:kern w:val="16"/>
              </w:rPr>
            </w:rPrChange>
          </w:rPr>
          <w:t xml:space="preserve"> might not otherwise be accessible.</w:t>
        </w:r>
      </w:ins>
      <w:ins w:id="1828" w:author="Mizener, Brendon J" w:date="2021-10-24T10:01:00Z">
        <w:r w:rsidRPr="004D0CEF">
          <w:rPr>
            <w:rFonts w:ascii="Times New Roman" w:hAnsi="Times New Roman" w:cs="Times New Roman"/>
            <w:color w:val="5F497A" w:themeColor="accent4" w:themeShade="BF"/>
            <w:kern w:val="16"/>
            <w:rPrChange w:id="1829" w:author="Mizener, Brendon J" w:date="2021-12-09T10:22:00Z">
              <w:rPr>
                <w:rFonts w:ascii="Times New Roman" w:hAnsi="Times New Roman" w:cs="Times New Roman"/>
                <w:kern w:val="16"/>
              </w:rPr>
            </w:rPrChange>
          </w:rPr>
          <w:t xml:space="preserve"> </w:t>
        </w:r>
      </w:ins>
    </w:p>
    <w:p w14:paraId="55F98DE9" w14:textId="394CE22F" w:rsidR="004F25CD" w:rsidRPr="004D0CEF" w:rsidDel="0035499A" w:rsidRDefault="004D4852" w:rsidP="00EB760E">
      <w:pPr>
        <w:pStyle w:val="BodyText"/>
        <w:spacing w:line="480" w:lineRule="auto"/>
        <w:ind w:firstLine="720"/>
        <w:rPr>
          <w:del w:id="1830" w:author="Brendon Mizener" w:date="2021-10-25T20:39:00Z"/>
          <w:rFonts w:ascii="Times New Roman" w:hAnsi="Times New Roman" w:cs="Times New Roman"/>
          <w:color w:val="5F497A" w:themeColor="accent4" w:themeShade="BF"/>
          <w:kern w:val="16"/>
          <w:rPrChange w:id="1831" w:author="Mizener, Brendon J" w:date="2021-12-09T10:22:00Z">
            <w:rPr>
              <w:del w:id="1832" w:author="Brendon Mizener" w:date="2021-10-25T20:39:00Z"/>
              <w:rFonts w:ascii="Times New Roman" w:hAnsi="Times New Roman" w:cs="Times New Roman"/>
              <w:kern w:val="16"/>
            </w:rPr>
          </w:rPrChange>
        </w:rPr>
      </w:pPr>
      <w:ins w:id="1833" w:author="Mizener, Brendon J" w:date="2021-11-03T15:10:00Z">
        <w:r w:rsidRPr="004D0CEF">
          <w:rPr>
            <w:rFonts w:ascii="Times New Roman" w:hAnsi="Times New Roman" w:cs="Times New Roman"/>
            <w:color w:val="5F497A" w:themeColor="accent4" w:themeShade="BF"/>
            <w:kern w:val="16"/>
            <w:rPrChange w:id="1834" w:author="Mizener, Brendon J" w:date="2021-12-09T10:22:00Z">
              <w:rPr>
                <w:rFonts w:ascii="Times New Roman" w:hAnsi="Times New Roman" w:cs="Times New Roman"/>
                <w:kern w:val="16"/>
              </w:rPr>
            </w:rPrChange>
          </w:rPr>
          <w:t xml:space="preserve">Because the participants in Experiment 1 </w:t>
        </w:r>
      </w:ins>
      <w:ins w:id="1835" w:author="Mizener, Brendon J" w:date="2021-11-03T15:11:00Z">
        <w:r w:rsidRPr="004D0CEF">
          <w:rPr>
            <w:rFonts w:ascii="Times New Roman" w:hAnsi="Times New Roman" w:cs="Times New Roman"/>
            <w:color w:val="5F497A" w:themeColor="accent4" w:themeShade="BF"/>
            <w:kern w:val="16"/>
            <w:rPrChange w:id="1836" w:author="Mizener, Brendon J" w:date="2021-12-09T10:22:00Z">
              <w:rPr>
                <w:rFonts w:ascii="Times New Roman" w:hAnsi="Times New Roman" w:cs="Times New Roman"/>
                <w:kern w:val="16"/>
              </w:rPr>
            </w:rPrChange>
          </w:rPr>
          <w:t>self-</w:t>
        </w:r>
      </w:ins>
      <w:ins w:id="1837" w:author="Mizener, Brendon J" w:date="2021-11-03T15:10:00Z">
        <w:r w:rsidRPr="004D0CEF">
          <w:rPr>
            <w:rFonts w:ascii="Times New Roman" w:hAnsi="Times New Roman" w:cs="Times New Roman"/>
            <w:color w:val="5F497A" w:themeColor="accent4" w:themeShade="BF"/>
            <w:kern w:val="16"/>
            <w:rPrChange w:id="1838" w:author="Mizener, Brendon J" w:date="2021-12-09T10:22:00Z">
              <w:rPr>
                <w:rFonts w:ascii="Times New Roman" w:hAnsi="Times New Roman" w:cs="Times New Roman"/>
                <w:kern w:val="16"/>
              </w:rPr>
            </w:rPrChange>
          </w:rPr>
          <w:t xml:space="preserve">identified as </w:t>
        </w:r>
      </w:ins>
      <w:ins w:id="1839" w:author="Mizener, Brendon J" w:date="2021-11-03T15:11:00Z">
        <w:r w:rsidRPr="004D0CEF">
          <w:rPr>
            <w:rFonts w:ascii="Times New Roman" w:hAnsi="Times New Roman" w:cs="Times New Roman"/>
            <w:color w:val="5F497A" w:themeColor="accent4" w:themeShade="BF"/>
            <w:kern w:val="16"/>
            <w:rPrChange w:id="1840" w:author="Mizener, Brendon J" w:date="2021-12-09T10:22:00Z">
              <w:rPr>
                <w:rFonts w:ascii="Times New Roman" w:hAnsi="Times New Roman" w:cs="Times New Roman"/>
                <w:kern w:val="16"/>
              </w:rPr>
            </w:rPrChange>
          </w:rPr>
          <w:t xml:space="preserve">only </w:t>
        </w:r>
      </w:ins>
      <w:ins w:id="1841" w:author="Mizener, Brendon J" w:date="2021-11-03T15:10:00Z">
        <w:r w:rsidRPr="004D0CEF">
          <w:rPr>
            <w:rFonts w:ascii="Times New Roman" w:hAnsi="Times New Roman" w:cs="Times New Roman"/>
            <w:color w:val="5F497A" w:themeColor="accent4" w:themeShade="BF"/>
            <w:kern w:val="16"/>
            <w:rPrChange w:id="1842" w:author="Mizener, Brendon J" w:date="2021-12-09T10:22:00Z">
              <w:rPr>
                <w:rFonts w:ascii="Times New Roman" w:hAnsi="Times New Roman" w:cs="Times New Roman"/>
                <w:kern w:val="16"/>
              </w:rPr>
            </w:rPrChange>
          </w:rPr>
          <w:t>French or America</w:t>
        </w:r>
      </w:ins>
      <w:ins w:id="1843" w:author="Mizener, Brendon J" w:date="2021-11-03T15:11:00Z">
        <w:r w:rsidRPr="004D0CEF">
          <w:rPr>
            <w:rFonts w:ascii="Times New Roman" w:hAnsi="Times New Roman" w:cs="Times New Roman"/>
            <w:color w:val="5F497A" w:themeColor="accent4" w:themeShade="BF"/>
            <w:kern w:val="16"/>
            <w:rPrChange w:id="1844" w:author="Mizener, Brendon J" w:date="2021-12-09T10:22:00Z">
              <w:rPr>
                <w:rFonts w:ascii="Times New Roman" w:hAnsi="Times New Roman" w:cs="Times New Roman"/>
                <w:kern w:val="16"/>
              </w:rPr>
            </w:rPrChange>
          </w:rPr>
          <w:t xml:space="preserve">n, </w:t>
        </w:r>
      </w:ins>
      <w:ins w:id="1845" w:author="Mizener, Brendon J" w:date="2021-12-04T14:03:00Z">
        <w:r w:rsidR="001A794E" w:rsidRPr="004D0CEF">
          <w:rPr>
            <w:rFonts w:ascii="Times New Roman" w:hAnsi="Times New Roman" w:cs="Times New Roman"/>
            <w:color w:val="5F497A" w:themeColor="accent4" w:themeShade="BF"/>
            <w:kern w:val="16"/>
            <w:rPrChange w:id="1846" w:author="Mizener, Brendon J" w:date="2021-12-09T10:22:00Z">
              <w:rPr>
                <w:rFonts w:ascii="Times New Roman" w:hAnsi="Times New Roman" w:cs="Times New Roman"/>
                <w:kern w:val="16"/>
              </w:rPr>
            </w:rPrChange>
          </w:rPr>
          <w:t>e</w:t>
        </w:r>
      </w:ins>
      <w:ins w:id="1847" w:author="Brendon Mizener" w:date="2021-10-26T13:39:00Z">
        <w:del w:id="1848" w:author="Mizener, Brendon J" w:date="2021-11-03T15:11:00Z">
          <w:r w:rsidR="000B3D4B" w:rsidRPr="004D0CEF" w:rsidDel="004D4852">
            <w:rPr>
              <w:rFonts w:ascii="Times New Roman" w:hAnsi="Times New Roman" w:cs="Times New Roman"/>
              <w:color w:val="5F497A" w:themeColor="accent4" w:themeShade="BF"/>
              <w:kern w:val="16"/>
              <w:rPrChange w:id="1849" w:author="Mizener, Brendon J" w:date="2021-12-09T10:22:00Z">
                <w:rPr>
                  <w:rFonts w:ascii="Times New Roman" w:hAnsi="Times New Roman" w:cs="Times New Roman"/>
                  <w:kern w:val="16"/>
                </w:rPr>
              </w:rPrChange>
            </w:rPr>
            <w:delText>E</w:delText>
          </w:r>
        </w:del>
        <w:r w:rsidR="000B3D4B" w:rsidRPr="004D0CEF">
          <w:rPr>
            <w:rFonts w:ascii="Times New Roman" w:hAnsi="Times New Roman" w:cs="Times New Roman"/>
            <w:color w:val="5F497A" w:themeColor="accent4" w:themeShade="BF"/>
            <w:kern w:val="16"/>
            <w:rPrChange w:id="1850" w:author="Mizener, Brendon J" w:date="2021-12-09T10:22:00Z">
              <w:rPr>
                <w:rFonts w:ascii="Times New Roman" w:hAnsi="Times New Roman" w:cs="Times New Roman"/>
                <w:kern w:val="16"/>
              </w:rPr>
            </w:rPrChange>
          </w:rPr>
          <w:t xml:space="preserve">xcluding participants who did not identify as American or </w:t>
        </w:r>
        <w:proofErr w:type="gramStart"/>
        <w:r w:rsidR="000B3D4B" w:rsidRPr="004D0CEF">
          <w:rPr>
            <w:rFonts w:ascii="Times New Roman" w:hAnsi="Times New Roman" w:cs="Times New Roman"/>
            <w:color w:val="5F497A" w:themeColor="accent4" w:themeShade="BF"/>
            <w:kern w:val="16"/>
            <w:rPrChange w:id="1851" w:author="Mizener, Brendon J" w:date="2021-12-09T10:22:00Z">
              <w:rPr>
                <w:rFonts w:ascii="Times New Roman" w:hAnsi="Times New Roman" w:cs="Times New Roman"/>
                <w:kern w:val="16"/>
              </w:rPr>
            </w:rPrChange>
          </w:rPr>
          <w:t>an American-other</w:t>
        </w:r>
        <w:proofErr w:type="gramEnd"/>
        <w:r w:rsidR="000B3D4B" w:rsidRPr="004D0CEF">
          <w:rPr>
            <w:rFonts w:ascii="Times New Roman" w:hAnsi="Times New Roman" w:cs="Times New Roman"/>
            <w:color w:val="5F497A" w:themeColor="accent4" w:themeShade="BF"/>
            <w:kern w:val="16"/>
            <w:rPrChange w:id="1852" w:author="Mizener, Brendon J" w:date="2021-12-09T10:22:00Z">
              <w:rPr>
                <w:rFonts w:ascii="Times New Roman" w:hAnsi="Times New Roman" w:cs="Times New Roman"/>
                <w:kern w:val="16"/>
              </w:rPr>
            </w:rPrChange>
          </w:rPr>
          <w:t xml:space="preserve"> nationality compound in Experiment 2 was necessary to control the comparison between </w:t>
        </w:r>
        <w:del w:id="1853" w:author="Mizener, Brendon J" w:date="2021-11-03T15:09:00Z">
          <w:r w:rsidR="000B3D4B" w:rsidRPr="004D0CEF" w:rsidDel="004D4852">
            <w:rPr>
              <w:rFonts w:ascii="Times New Roman" w:hAnsi="Times New Roman" w:cs="Times New Roman"/>
              <w:color w:val="5F497A" w:themeColor="accent4" w:themeShade="BF"/>
              <w:kern w:val="16"/>
              <w:rPrChange w:id="1854" w:author="Mizener, Brendon J" w:date="2021-12-09T10:22:00Z">
                <w:rPr>
                  <w:rFonts w:ascii="Times New Roman" w:hAnsi="Times New Roman" w:cs="Times New Roman"/>
                  <w:kern w:val="16"/>
                </w:rPr>
              </w:rPrChange>
            </w:rPr>
            <w:delText xml:space="preserve">these </w:delText>
          </w:r>
        </w:del>
        <w:r w:rsidR="000B3D4B" w:rsidRPr="004D0CEF">
          <w:rPr>
            <w:rFonts w:ascii="Times New Roman" w:hAnsi="Times New Roman" w:cs="Times New Roman"/>
            <w:color w:val="5F497A" w:themeColor="accent4" w:themeShade="BF"/>
            <w:kern w:val="16"/>
            <w:rPrChange w:id="1855" w:author="Mizener, Brendon J" w:date="2021-12-09T10:22:00Z">
              <w:rPr>
                <w:rFonts w:ascii="Times New Roman" w:hAnsi="Times New Roman" w:cs="Times New Roman"/>
                <w:kern w:val="16"/>
              </w:rPr>
            </w:rPrChange>
          </w:rPr>
          <w:t xml:space="preserve">participants </w:t>
        </w:r>
        <w:del w:id="1856" w:author="Mizener, Brendon J" w:date="2021-11-03T15:09:00Z">
          <w:r w:rsidR="000B3D4B" w:rsidRPr="004D0CEF" w:rsidDel="004D4852">
            <w:rPr>
              <w:rFonts w:ascii="Times New Roman" w:hAnsi="Times New Roman" w:cs="Times New Roman"/>
              <w:color w:val="5F497A" w:themeColor="accent4" w:themeShade="BF"/>
              <w:kern w:val="16"/>
              <w:rPrChange w:id="1857" w:author="Mizener, Brendon J" w:date="2021-12-09T10:22:00Z">
                <w:rPr>
                  <w:rFonts w:ascii="Times New Roman" w:hAnsi="Times New Roman" w:cs="Times New Roman"/>
                  <w:kern w:val="16"/>
                </w:rPr>
              </w:rPrChange>
            </w:rPr>
            <w:delText>the</w:delText>
          </w:r>
        </w:del>
      </w:ins>
      <w:ins w:id="1858" w:author="Mizener, Brendon J" w:date="2021-11-03T15:09:00Z">
        <w:r w:rsidRPr="004D0CEF">
          <w:rPr>
            <w:rFonts w:ascii="Times New Roman" w:hAnsi="Times New Roman" w:cs="Times New Roman"/>
            <w:color w:val="5F497A" w:themeColor="accent4" w:themeShade="BF"/>
            <w:kern w:val="16"/>
            <w:rPrChange w:id="1859" w:author="Mizener, Brendon J" w:date="2021-12-09T10:22:00Z">
              <w:rPr>
                <w:rFonts w:ascii="Times New Roman" w:hAnsi="Times New Roman" w:cs="Times New Roman"/>
                <w:kern w:val="16"/>
              </w:rPr>
            </w:rPrChange>
          </w:rPr>
          <w:t xml:space="preserve">in Experiments 1 and </w:t>
        </w:r>
      </w:ins>
      <w:ins w:id="1860" w:author="Mizener, Brendon J" w:date="2021-11-03T15:10:00Z">
        <w:r w:rsidRPr="004D0CEF">
          <w:rPr>
            <w:rFonts w:ascii="Times New Roman" w:hAnsi="Times New Roman" w:cs="Times New Roman"/>
            <w:color w:val="5F497A" w:themeColor="accent4" w:themeShade="BF"/>
            <w:kern w:val="16"/>
            <w:rPrChange w:id="1861" w:author="Mizener, Brendon J" w:date="2021-12-09T10:22:00Z">
              <w:rPr>
                <w:rFonts w:ascii="Times New Roman" w:hAnsi="Times New Roman" w:cs="Times New Roman"/>
                <w:kern w:val="16"/>
              </w:rPr>
            </w:rPrChange>
          </w:rPr>
          <w:t>2</w:t>
        </w:r>
      </w:ins>
      <w:ins w:id="1862" w:author="Brendon Mizener" w:date="2021-10-26T13:39:00Z">
        <w:del w:id="1863" w:author="Mizener, Brendon J" w:date="2021-11-03T15:10:00Z">
          <w:r w:rsidR="000B3D4B" w:rsidRPr="004D0CEF" w:rsidDel="004D4852">
            <w:rPr>
              <w:rFonts w:ascii="Times New Roman" w:hAnsi="Times New Roman" w:cs="Times New Roman"/>
              <w:color w:val="5F497A" w:themeColor="accent4" w:themeShade="BF"/>
              <w:kern w:val="16"/>
              <w:rPrChange w:id="1864" w:author="Mizener, Brendon J" w:date="2021-12-09T10:22:00Z">
                <w:rPr>
                  <w:rFonts w:ascii="Times New Roman" w:hAnsi="Times New Roman" w:cs="Times New Roman"/>
                  <w:kern w:val="16"/>
                </w:rPr>
              </w:rPrChange>
            </w:rPr>
            <w:delText xml:space="preserve"> participants in Experiment 1</w:delText>
          </w:r>
        </w:del>
        <w:r w:rsidR="000B3D4B" w:rsidRPr="004D0CEF">
          <w:rPr>
            <w:rFonts w:ascii="Times New Roman" w:hAnsi="Times New Roman" w:cs="Times New Roman"/>
            <w:color w:val="5F497A" w:themeColor="accent4" w:themeShade="BF"/>
            <w:kern w:val="16"/>
            <w:rPrChange w:id="1865" w:author="Mizener, Brendon J" w:date="2021-12-09T10:22:00Z">
              <w:rPr>
                <w:rFonts w:ascii="Times New Roman" w:hAnsi="Times New Roman" w:cs="Times New Roman"/>
                <w:kern w:val="16"/>
              </w:rPr>
            </w:rPrChange>
          </w:rPr>
          <w:t>. A separate MDS analysis was performed on the data including the excluded 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w:t>
        </w:r>
      </w:ins>
      <w:ins w:id="1866" w:author="Mizener, Brendon J" w:date="2021-11-16T15:18:00Z">
        <w:r w:rsidR="000D4149" w:rsidRPr="004D0CEF">
          <w:rPr>
            <w:rFonts w:ascii="Times New Roman" w:hAnsi="Times New Roman" w:cs="Times New Roman"/>
            <w:color w:val="5F497A" w:themeColor="accent4" w:themeShade="BF"/>
            <w:kern w:val="16"/>
            <w:rPrChange w:id="1867" w:author="Mizener, Brendon J" w:date="2021-12-09T10:22:00Z">
              <w:rPr>
                <w:rFonts w:ascii="Times New Roman" w:hAnsi="Times New Roman" w:cs="Times New Roman"/>
                <w:kern w:val="16"/>
              </w:rPr>
            </w:rPrChange>
          </w:rPr>
          <w:t xml:space="preserve"> </w:t>
        </w:r>
      </w:ins>
      <w:ins w:id="1868" w:author="Brendon Mizener" w:date="2021-10-26T13:39:00Z">
        <w:del w:id="1869" w:author="Mizener, Brendon J" w:date="2021-11-16T15:19:00Z">
          <w:r w:rsidR="000B3D4B" w:rsidRPr="004D0CEF" w:rsidDel="000D4149">
            <w:rPr>
              <w:rFonts w:ascii="Times New Roman" w:hAnsi="Times New Roman" w:cs="Times New Roman"/>
              <w:color w:val="5F497A" w:themeColor="accent4" w:themeShade="BF"/>
              <w:kern w:val="16"/>
              <w:rPrChange w:id="1870" w:author="Mizener, Brendon J" w:date="2021-12-09T10:22:00Z">
                <w:rPr>
                  <w:rFonts w:ascii="Times New Roman" w:hAnsi="Times New Roman" w:cs="Times New Roman"/>
                  <w:kern w:val="16"/>
                </w:rPr>
              </w:rPrChange>
            </w:rPr>
            <w:delText xml:space="preserve"> </w:delText>
          </w:r>
        </w:del>
        <w:r w:rsidR="000B3D4B" w:rsidRPr="004D0CEF">
          <w:rPr>
            <w:rFonts w:ascii="Times New Roman" w:hAnsi="Times New Roman" w:cs="Times New Roman"/>
            <w:color w:val="5F497A" w:themeColor="accent4" w:themeShade="BF"/>
            <w:kern w:val="16"/>
            <w:rPrChange w:id="1871" w:author="Mizener, Brendon J" w:date="2021-12-09T10:22:00Z">
              <w:rPr>
                <w:rFonts w:ascii="Times New Roman" w:hAnsi="Times New Roman" w:cs="Times New Roman"/>
                <w:kern w:val="16"/>
              </w:rPr>
            </w:rPrChange>
          </w:rPr>
          <w:t xml:space="preserve">It also indicates </w:t>
        </w:r>
      </w:ins>
      <w:ins w:id="1872" w:author="Brendon Mizener" w:date="2021-10-26T13:40:00Z">
        <w:r w:rsidR="000B3D4B" w:rsidRPr="004D0CEF">
          <w:rPr>
            <w:rFonts w:ascii="Times New Roman" w:hAnsi="Times New Roman" w:cs="Times New Roman"/>
            <w:color w:val="5F497A" w:themeColor="accent4" w:themeShade="BF"/>
            <w:kern w:val="16"/>
            <w:rPrChange w:id="1873" w:author="Mizener, Brendon J" w:date="2021-12-09T10:22:00Z">
              <w:rPr>
                <w:rFonts w:ascii="Times New Roman" w:hAnsi="Times New Roman" w:cs="Times New Roman"/>
                <w:kern w:val="16"/>
              </w:rPr>
            </w:rPrChange>
          </w:rPr>
          <w:t xml:space="preserve">how recruitment and data cleaning procedures need to be robust to </w:t>
        </w:r>
      </w:ins>
      <w:ins w:id="1874" w:author="Brendon Mizener" w:date="2021-10-26T13:42:00Z">
        <w:r w:rsidR="00DD364E" w:rsidRPr="004D0CEF">
          <w:rPr>
            <w:rFonts w:ascii="Times New Roman" w:hAnsi="Times New Roman" w:cs="Times New Roman"/>
            <w:color w:val="5F497A" w:themeColor="accent4" w:themeShade="BF"/>
            <w:kern w:val="16"/>
            <w:rPrChange w:id="1875" w:author="Mizener, Brendon J" w:date="2021-12-09T10:22:00Z">
              <w:rPr>
                <w:rFonts w:ascii="Times New Roman" w:hAnsi="Times New Roman" w:cs="Times New Roman"/>
                <w:kern w:val="16"/>
              </w:rPr>
            </w:rPrChange>
          </w:rPr>
          <w:t>collect enough data that the</w:t>
        </w:r>
      </w:ins>
      <w:ins w:id="1876" w:author="Brendon Mizener" w:date="2021-10-26T13:43:00Z">
        <w:r w:rsidR="00DD364E" w:rsidRPr="004D0CEF">
          <w:rPr>
            <w:rFonts w:ascii="Times New Roman" w:hAnsi="Times New Roman" w:cs="Times New Roman"/>
            <w:color w:val="5F497A" w:themeColor="accent4" w:themeShade="BF"/>
            <w:kern w:val="16"/>
            <w:rPrChange w:id="1877" w:author="Mizener, Brendon J" w:date="2021-12-09T10:22:00Z">
              <w:rPr>
                <w:rFonts w:ascii="Times New Roman" w:hAnsi="Times New Roman" w:cs="Times New Roman"/>
                <w:kern w:val="16"/>
              </w:rPr>
            </w:rPrChange>
          </w:rPr>
          <w:t xml:space="preserve">re is enough data to analyze after </w:t>
        </w:r>
      </w:ins>
      <w:ins w:id="1878" w:author="Brendon Mizener" w:date="2021-10-26T13:42:00Z">
        <w:r w:rsidR="00DD364E" w:rsidRPr="004D0CEF">
          <w:rPr>
            <w:rFonts w:ascii="Times New Roman" w:hAnsi="Times New Roman" w:cs="Times New Roman"/>
            <w:color w:val="5F497A" w:themeColor="accent4" w:themeShade="BF"/>
            <w:kern w:val="16"/>
            <w:rPrChange w:id="1879" w:author="Mizener, Brendon J" w:date="2021-12-09T10:22:00Z">
              <w:rPr>
                <w:rFonts w:ascii="Times New Roman" w:hAnsi="Times New Roman" w:cs="Times New Roman"/>
                <w:kern w:val="16"/>
              </w:rPr>
            </w:rPrChange>
          </w:rPr>
          <w:t>attrition</w:t>
        </w:r>
      </w:ins>
      <w:ins w:id="1880" w:author="Brendon Mizener" w:date="2021-10-26T13:43:00Z">
        <w:r w:rsidR="00DD364E" w:rsidRPr="004D0CEF">
          <w:rPr>
            <w:rFonts w:ascii="Times New Roman" w:hAnsi="Times New Roman" w:cs="Times New Roman"/>
            <w:color w:val="5F497A" w:themeColor="accent4" w:themeShade="BF"/>
            <w:kern w:val="16"/>
            <w:rPrChange w:id="1881" w:author="Mizener, Brendon J" w:date="2021-12-09T10:22:00Z">
              <w:rPr>
                <w:rFonts w:ascii="Times New Roman" w:hAnsi="Times New Roman" w:cs="Times New Roman"/>
                <w:kern w:val="16"/>
              </w:rPr>
            </w:rPrChange>
          </w:rPr>
          <w:t>.</w:t>
        </w:r>
      </w:ins>
      <w:ins w:id="1882" w:author="Mizener, Brendon J" w:date="2021-10-29T14:38:00Z">
        <w:r w:rsidR="0035499A" w:rsidRPr="004D0CEF">
          <w:rPr>
            <w:rFonts w:ascii="Times New Roman" w:hAnsi="Times New Roman" w:cs="Times New Roman"/>
            <w:color w:val="5F497A" w:themeColor="accent4" w:themeShade="BF"/>
            <w:kern w:val="16"/>
            <w:rPrChange w:id="1883" w:author="Mizener, Brendon J" w:date="2021-12-09T10:22:00Z">
              <w:rPr>
                <w:rFonts w:ascii="Times New Roman" w:hAnsi="Times New Roman" w:cs="Times New Roman"/>
                <w:kern w:val="16"/>
              </w:rPr>
            </w:rPrChange>
          </w:rPr>
          <w:t xml:space="preserve"> </w:t>
        </w:r>
      </w:ins>
    </w:p>
    <w:p w14:paraId="5FD271C4" w14:textId="77777777" w:rsidR="0035499A" w:rsidRPr="004D0CEF" w:rsidRDefault="0035499A" w:rsidP="00EB760E">
      <w:pPr>
        <w:pStyle w:val="BodyText"/>
        <w:spacing w:line="480" w:lineRule="auto"/>
        <w:ind w:firstLine="720"/>
        <w:rPr>
          <w:ins w:id="1884" w:author="Mizener, Brendon J" w:date="2021-10-29T14:38:00Z"/>
          <w:rFonts w:ascii="Times New Roman" w:hAnsi="Times New Roman" w:cs="Times New Roman"/>
          <w:color w:val="5F497A" w:themeColor="accent4" w:themeShade="BF"/>
          <w:kern w:val="16"/>
          <w:rPrChange w:id="1885" w:author="Mizener, Brendon J" w:date="2021-12-09T10:22:00Z">
            <w:rPr>
              <w:ins w:id="1886" w:author="Mizener, Brendon J" w:date="2021-10-29T14:38:00Z"/>
              <w:rFonts w:ascii="Times New Roman" w:hAnsi="Times New Roman" w:cs="Times New Roman"/>
              <w:kern w:val="16"/>
            </w:rPr>
          </w:rPrChange>
        </w:rPr>
      </w:pPr>
    </w:p>
    <w:p w14:paraId="57B8A8A5" w14:textId="1E435BF0" w:rsidR="004F25CD"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Although we evaluated scores and ratings of participants from different countries, we did not explicitly address multiculturality, because France and the United States are both Western countries that share the same Western musical culture. To address this multicultural question, an </w:t>
      </w:r>
      <w:r w:rsidRPr="00EF5B97">
        <w:rPr>
          <w:rFonts w:ascii="Times New Roman" w:hAnsi="Times New Roman" w:cs="Times New Roman"/>
          <w:kern w:val="16"/>
        </w:rPr>
        <w:lastRenderedPageBreak/>
        <w:t>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5B97">
        <w:rPr>
          <w:rFonts w:ascii="Times New Roman" w:hAnsi="Times New Roman" w:cs="Times New Roman"/>
          <w:kern w:val="16"/>
        </w:rPr>
        <w:t xml:space="preserve"> </w:t>
      </w:r>
      <w:r w:rsidRPr="00EF5B97">
        <w:rPr>
          <w:rFonts w:ascii="Times New Roman" w:hAnsi="Times New Roman" w:cs="Times New Roman"/>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5B97">
        <w:rPr>
          <w:rFonts w:ascii="Times New Roman" w:hAnsi="Times New Roman" w:cs="Times New Roman"/>
          <w:kern w:val="16"/>
        </w:rPr>
        <w:t xml:space="preserve">n </w:t>
      </w:r>
      <w:r w:rsidRPr="00EF5B97">
        <w:rPr>
          <w:rFonts w:ascii="Times New Roman" w:hAnsi="Times New Roman" w:cs="Times New Roman"/>
          <w:kern w:val="16"/>
        </w:rPr>
        <w:t>could be easily remedied in future studies.</w:t>
      </w:r>
    </w:p>
    <w:p w14:paraId="524A0E9F" w14:textId="4B2852D5" w:rsidR="00FE4F9A" w:rsidRPr="00EF5B97" w:rsidDel="000D4149" w:rsidRDefault="00B44E58" w:rsidP="00EB760E">
      <w:pPr>
        <w:pStyle w:val="BodyText"/>
        <w:spacing w:line="480" w:lineRule="auto"/>
        <w:ind w:firstLine="720"/>
        <w:rPr>
          <w:del w:id="1887" w:author="Mizener, Brendon J" w:date="2021-11-16T15:18:00Z"/>
          <w:rFonts w:ascii="Times New Roman" w:hAnsi="Times New Roman" w:cs="Times New Roman"/>
          <w:kern w:val="16"/>
        </w:rPr>
      </w:pPr>
      <w:del w:id="1888" w:author="Mizener, Brendon J" w:date="2021-11-16T15:18:00Z">
        <w:r w:rsidRPr="00EF5B97" w:rsidDel="000D4149">
          <w:rPr>
            <w:rFonts w:ascii="Times New Roman" w:hAnsi="Times New Roman" w:cs="Times New Roman"/>
            <w:kern w:val="16"/>
          </w:rPr>
          <w:delText xml:space="preserve">One question that fell beyond the scope of this study was to pinpoint the source of the semantic differences between languages (i.e., “Bright,” “Light,” “Round,” “Solemn,” “Melancholy,” and “Disturbing”), illustrated in Figure </w:delText>
        </w:r>
        <w:r w:rsidR="006262A7" w:rsidDel="000D4149">
          <w:fldChar w:fldCharType="begin"/>
        </w:r>
        <w:r w:rsidR="006262A7" w:rsidDel="000D4149">
          <w:delInstrText xml:space="preserve"> HYPERLINK \l "_bookmark12" </w:delInstrText>
        </w:r>
        <w:r w:rsidR="006262A7" w:rsidDel="000D4149">
          <w:fldChar w:fldCharType="separate"/>
        </w:r>
        <w:r w:rsidRPr="00EF5B97" w:rsidDel="000D4149">
          <w:rPr>
            <w:rFonts w:ascii="Times New Roman" w:hAnsi="Times New Roman" w:cs="Times New Roman"/>
            <w:kern w:val="16"/>
          </w:rPr>
          <w:delText>10</w:delText>
        </w:r>
        <w:r w:rsidR="006262A7" w:rsidDel="000D4149">
          <w:rPr>
            <w:rFonts w:ascii="Times New Roman" w:hAnsi="Times New Roman" w:cs="Times New Roman"/>
            <w:kern w:val="16"/>
          </w:rPr>
          <w:fldChar w:fldCharType="end"/>
        </w:r>
        <w:r w:rsidRPr="00EF5B97" w:rsidDel="000D4149">
          <w:rPr>
            <w:rFonts w:ascii="Times New Roman" w:hAnsi="Times New Roman" w:cs="Times New Roman"/>
            <w:kern w:val="16"/>
          </w:rPr>
          <w:delText>. These differences may not reflect true cultural influence of music listening or preference, but simply linguistic differences, including the adjectives’ frequency of use in either language or the cultural associations of the words (B. Thompson et al., 2020). Diving more into these questions would be, of course, a fascinating future study.</w:delText>
        </w:r>
      </w:del>
    </w:p>
    <w:p w14:paraId="7E1FD3DB" w14:textId="77777777" w:rsidR="00FE4F9A" w:rsidRPr="00EF5B97" w:rsidRDefault="00B44E58" w:rsidP="00EB760E">
      <w:pPr>
        <w:pStyle w:val="Heading1"/>
        <w:spacing w:line="480" w:lineRule="auto"/>
        <w:ind w:left="0"/>
        <w:rPr>
          <w:rFonts w:ascii="Times New Roman" w:hAnsi="Times New Roman" w:cs="Times New Roman"/>
          <w:kern w:val="16"/>
        </w:rPr>
      </w:pPr>
      <w:bookmarkStart w:id="1889" w:name="Conclusions"/>
      <w:bookmarkEnd w:id="1889"/>
      <w:r w:rsidRPr="00EF5B97">
        <w:rPr>
          <w:rFonts w:ascii="Times New Roman" w:hAnsi="Times New Roman" w:cs="Times New Roman"/>
          <w:kern w:val="16"/>
        </w:rPr>
        <w:t>Conclusions</w:t>
      </w:r>
    </w:p>
    <w:p w14:paraId="6024CF0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On-line data collection and multivariate analysis are not simply a palliative to be used in a time of pandemic. In fact, this paradigm not only enriches the psychologist’s methodological </w:t>
      </w:r>
      <w:proofErr w:type="gramStart"/>
      <w:r w:rsidRPr="00EF5B97">
        <w:rPr>
          <w:rFonts w:ascii="Times New Roman" w:hAnsi="Times New Roman" w:cs="Times New Roman"/>
          <w:kern w:val="16"/>
        </w:rPr>
        <w:t>tool-box</w:t>
      </w:r>
      <w:proofErr w:type="gramEnd"/>
      <w:r w:rsidRPr="00EF5B97">
        <w:rPr>
          <w:rFonts w:ascii="Times New Roman" w:hAnsi="Times New Roman" w:cs="Times New Roman"/>
          <w:kern w:val="16"/>
        </w:rPr>
        <w:t>, but it also may be one of the best ways of reaching a more representative population than first year undergraduate students in psychology.</w:t>
      </w:r>
    </w:p>
    <w:p w14:paraId="593D397A" w14:textId="7F27188E" w:rsidR="002A06AB" w:rsidRPr="00EF5B97" w:rsidRDefault="002A06AB" w:rsidP="00EB760E">
      <w:pPr>
        <w:rPr>
          <w:rFonts w:ascii="Times New Roman" w:hAnsi="Times New Roman" w:cs="Times New Roman"/>
          <w:kern w:val="16"/>
          <w:sz w:val="24"/>
          <w:szCs w:val="24"/>
        </w:rPr>
      </w:pPr>
      <w:r w:rsidRPr="00EF5B97">
        <w:rPr>
          <w:rFonts w:ascii="Times New Roman" w:hAnsi="Times New Roman" w:cs="Times New Roman"/>
          <w:kern w:val="16"/>
        </w:rPr>
        <w:br w:type="page"/>
      </w:r>
    </w:p>
    <w:p w14:paraId="19E5F7B3" w14:textId="65660CB7" w:rsidR="002A06AB" w:rsidRPr="00EF5B97" w:rsidRDefault="0084557C" w:rsidP="0084557C">
      <w:pPr>
        <w:spacing w:line="480" w:lineRule="auto"/>
        <w:ind w:left="720" w:hanging="720"/>
        <w:jc w:val="center"/>
        <w:rPr>
          <w:rFonts w:ascii="Times New Roman" w:hAnsi="Times New Roman" w:cs="Times New Roman"/>
          <w:b/>
          <w:bCs/>
          <w:kern w:val="16"/>
          <w:sz w:val="24"/>
          <w:szCs w:val="24"/>
        </w:rPr>
      </w:pPr>
      <w:r w:rsidRPr="00EF5B97">
        <w:rPr>
          <w:rFonts w:ascii="Times New Roman" w:hAnsi="Times New Roman" w:cs="Times New Roman"/>
          <w:b/>
          <w:bCs/>
          <w:kern w:val="16"/>
          <w:sz w:val="24"/>
          <w:szCs w:val="24"/>
        </w:rPr>
        <w:lastRenderedPageBreak/>
        <w:t>References</w:t>
      </w:r>
    </w:p>
    <w:p w14:paraId="44118046" w14:textId="6DE6D3E1" w:rsidR="00EF733B" w:rsidRPr="004D0CEF" w:rsidRDefault="00EF733B" w:rsidP="00027C1F">
      <w:pPr>
        <w:spacing w:line="480" w:lineRule="auto"/>
        <w:ind w:left="720" w:hanging="720"/>
        <w:rPr>
          <w:ins w:id="1890" w:author="Mizener, Brendon J" w:date="2021-12-03T14:10:00Z"/>
          <w:rFonts w:ascii="Times New Roman" w:hAnsi="Times New Roman" w:cs="Times New Roman"/>
          <w:color w:val="5F497A" w:themeColor="accent4" w:themeShade="BF"/>
          <w:kern w:val="16"/>
          <w:sz w:val="24"/>
          <w:szCs w:val="24"/>
          <w:rPrChange w:id="1891" w:author="Mizener, Brendon J" w:date="2021-12-09T10:22:00Z">
            <w:rPr>
              <w:ins w:id="1892" w:author="Mizener, Brendon J" w:date="2021-12-03T14:10:00Z"/>
              <w:rFonts w:ascii="Times New Roman" w:hAnsi="Times New Roman" w:cs="Times New Roman"/>
              <w:kern w:val="16"/>
              <w:sz w:val="24"/>
              <w:szCs w:val="24"/>
            </w:rPr>
          </w:rPrChange>
        </w:rPr>
      </w:pPr>
      <w:ins w:id="1893" w:author="Mizener, Brendon J" w:date="2021-12-03T14:10:00Z">
        <w:r w:rsidRPr="004D0CEF">
          <w:rPr>
            <w:rFonts w:ascii="Times New Roman" w:hAnsi="Times New Roman" w:cs="Times New Roman"/>
            <w:color w:val="5F497A" w:themeColor="accent4" w:themeShade="BF"/>
            <w:kern w:val="16"/>
            <w:sz w:val="24"/>
            <w:szCs w:val="24"/>
            <w:rPrChange w:id="1894" w:author="Mizener, Brendon J" w:date="2021-12-09T10:22:00Z">
              <w:rPr>
                <w:rFonts w:ascii="Times New Roman" w:hAnsi="Times New Roman" w:cs="Times New Roman"/>
                <w:kern w:val="16"/>
                <w:sz w:val="24"/>
                <w:szCs w:val="24"/>
              </w:rPr>
            </w:rPrChange>
          </w:rPr>
          <w:t>Abdi, H</w:t>
        </w:r>
        <w:del w:id="1895" w:author="Hervé" w:date="2021-12-15T19:22:00Z">
          <w:r w:rsidRPr="004D0CEF" w:rsidDel="002C06AF">
            <w:rPr>
              <w:rFonts w:ascii="Times New Roman" w:hAnsi="Times New Roman" w:cs="Times New Roman"/>
              <w:color w:val="5F497A" w:themeColor="accent4" w:themeShade="BF"/>
              <w:kern w:val="16"/>
              <w:sz w:val="24"/>
              <w:szCs w:val="24"/>
              <w:rPrChange w:id="1896" w:author="Mizener, Brendon J" w:date="2021-12-09T10:22:00Z">
                <w:rPr>
                  <w:rFonts w:ascii="Times New Roman" w:hAnsi="Times New Roman" w:cs="Times New Roman"/>
                  <w:kern w:val="16"/>
                  <w:sz w:val="24"/>
                  <w:szCs w:val="24"/>
                </w:rPr>
              </w:rPrChange>
            </w:rPr>
            <w:delText>ervé</w:delText>
          </w:r>
        </w:del>
        <w:r w:rsidRPr="004D0CEF">
          <w:rPr>
            <w:rFonts w:ascii="Times New Roman" w:hAnsi="Times New Roman" w:cs="Times New Roman"/>
            <w:color w:val="5F497A" w:themeColor="accent4" w:themeShade="BF"/>
            <w:kern w:val="16"/>
            <w:sz w:val="24"/>
            <w:szCs w:val="24"/>
            <w:rPrChange w:id="1897" w:author="Mizener, Brendon J" w:date="2021-12-09T10:22:00Z">
              <w:rPr>
                <w:rFonts w:ascii="Times New Roman" w:hAnsi="Times New Roman" w:cs="Times New Roman"/>
                <w:kern w:val="16"/>
                <w:sz w:val="24"/>
                <w:szCs w:val="24"/>
              </w:rPr>
            </w:rPrChange>
          </w:rPr>
          <w:t xml:space="preserve">. (2007). Metric Multidimensional Scaling. In N.J. Salkind (Ed.): </w:t>
        </w:r>
        <w:r w:rsidRPr="004D0CEF">
          <w:rPr>
            <w:rFonts w:ascii="Times New Roman" w:hAnsi="Times New Roman" w:cs="Times New Roman"/>
            <w:i/>
            <w:iCs/>
            <w:color w:val="5F497A" w:themeColor="accent4" w:themeShade="BF"/>
            <w:kern w:val="16"/>
            <w:sz w:val="24"/>
            <w:szCs w:val="24"/>
            <w:rPrChange w:id="1898" w:author="Mizener, Brendon J" w:date="2021-12-09T10:22:00Z">
              <w:rPr>
                <w:rFonts w:ascii="Times New Roman" w:hAnsi="Times New Roman" w:cs="Times New Roman"/>
                <w:i/>
                <w:iCs/>
                <w:kern w:val="16"/>
                <w:sz w:val="24"/>
                <w:szCs w:val="24"/>
              </w:rPr>
            </w:rPrChange>
          </w:rPr>
          <w:t>Encyclopedia of Measurement and Statistics</w:t>
        </w:r>
        <w:r w:rsidRPr="004D0CEF">
          <w:rPr>
            <w:rFonts w:ascii="Times New Roman" w:hAnsi="Times New Roman" w:cs="Times New Roman"/>
            <w:color w:val="5F497A" w:themeColor="accent4" w:themeShade="BF"/>
            <w:kern w:val="16"/>
            <w:sz w:val="24"/>
            <w:szCs w:val="24"/>
            <w:rPrChange w:id="1899" w:author="Mizener, Brendon J" w:date="2021-12-09T10:22:00Z">
              <w:rPr>
                <w:rFonts w:ascii="Times New Roman" w:hAnsi="Times New Roman" w:cs="Times New Roman"/>
                <w:kern w:val="16"/>
                <w:sz w:val="24"/>
                <w:szCs w:val="24"/>
              </w:rPr>
            </w:rPrChange>
          </w:rPr>
          <w:t>. Sage.</w:t>
        </w:r>
      </w:ins>
    </w:p>
    <w:p w14:paraId="6AEBD34D" w14:textId="71DD16BD" w:rsidR="00027C1F" w:rsidRPr="00EF5B97" w:rsidRDefault="00027C1F" w:rsidP="00027C1F">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w:t>
      </w:r>
      <w:ins w:id="1900" w:author="Hervé" w:date="2021-12-15T19:23:00Z">
        <w:r w:rsidR="002C06AF">
          <w:rPr>
            <w:rFonts w:ascii="Times New Roman" w:hAnsi="Times New Roman" w:cs="Times New Roman"/>
            <w:kern w:val="16"/>
            <w:sz w:val="24"/>
            <w:szCs w:val="24"/>
          </w:rPr>
          <w:t>.</w:t>
        </w:r>
      </w:ins>
      <w:del w:id="1901" w:author="Hervé" w:date="2021-12-15T19:23:00Z">
        <w:r w:rsidRPr="00EF5B97" w:rsidDel="002C06AF">
          <w:rPr>
            <w:rFonts w:ascii="Times New Roman" w:hAnsi="Times New Roman" w:cs="Times New Roman"/>
            <w:kern w:val="16"/>
            <w:sz w:val="24"/>
            <w:szCs w:val="24"/>
          </w:rPr>
          <w:delText>erv</w:delText>
        </w:r>
      </w:del>
      <w:del w:id="1902" w:author="Hervé" w:date="2021-11-09T18:46:00Z">
        <w:r w:rsidRPr="00EF5B97" w:rsidDel="00840CEC">
          <w:rPr>
            <w:rFonts w:ascii="Times New Roman" w:hAnsi="Times New Roman" w:cs="Times New Roman"/>
            <w:kern w:val="16"/>
            <w:sz w:val="24"/>
            <w:szCs w:val="24"/>
          </w:rPr>
          <w:delText>e</w:delText>
        </w:r>
      </w:del>
      <w:del w:id="1903" w:author="Hervé" w:date="2021-12-15T19:23:00Z">
        <w:r w:rsidRPr="00EF5B97" w:rsidDel="002C06AF">
          <w:rPr>
            <w:rFonts w:ascii="Times New Roman" w:hAnsi="Times New Roman" w:cs="Times New Roman"/>
            <w:kern w:val="16"/>
            <w:sz w:val="24"/>
            <w:szCs w:val="24"/>
          </w:rPr>
          <w:delText>.</w:delText>
        </w:r>
      </w:del>
      <w:r w:rsidRPr="00EF5B97">
        <w:rPr>
          <w:rFonts w:ascii="Times New Roman" w:hAnsi="Times New Roman" w:cs="Times New Roman"/>
          <w:kern w:val="16"/>
          <w:sz w:val="24"/>
          <w:szCs w:val="24"/>
        </w:rPr>
        <w:t xml:space="preserve"> (2020). PTCA4CATA: Partial triadic analysis for check all that apply (CATA) data. http://github.com/HerveAbdi/PTCA4CATA</w:t>
      </w:r>
    </w:p>
    <w:p w14:paraId="5D139E89" w14:textId="2DECA7BD" w:rsidR="002A06AB" w:rsidRPr="00EF5B97" w:rsidRDefault="002A06AB" w:rsidP="0084557C">
      <w:pPr>
        <w:spacing w:line="480" w:lineRule="auto"/>
        <w:ind w:left="720" w:hanging="720"/>
        <w:rPr>
          <w:rFonts w:ascii="Times New Roman" w:hAnsi="Times New Roman" w:cs="Times New Roman"/>
          <w:kern w:val="16"/>
          <w:sz w:val="24"/>
          <w:szCs w:val="24"/>
        </w:rPr>
      </w:pPr>
      <w:r w:rsidRPr="005C7FA6">
        <w:rPr>
          <w:rFonts w:ascii="Times New Roman" w:hAnsi="Times New Roman" w:cs="Times New Roman"/>
          <w:kern w:val="16"/>
          <w:sz w:val="24"/>
          <w:szCs w:val="24"/>
          <w:lang w:val="fr-FR"/>
          <w:rPrChange w:id="1904" w:author="Sylvie CHOLLET" w:date="2021-12-10T15:03:00Z">
            <w:rPr>
              <w:rFonts w:ascii="Times New Roman" w:hAnsi="Times New Roman" w:cs="Times New Roman"/>
              <w:kern w:val="16"/>
              <w:sz w:val="24"/>
              <w:szCs w:val="24"/>
            </w:rPr>
          </w:rPrChange>
        </w:rPr>
        <w:t xml:space="preserve">Abdi, H., &amp; </w:t>
      </w:r>
      <w:proofErr w:type="spellStart"/>
      <w:r w:rsidRPr="005C7FA6">
        <w:rPr>
          <w:rFonts w:ascii="Times New Roman" w:hAnsi="Times New Roman" w:cs="Times New Roman"/>
          <w:kern w:val="16"/>
          <w:sz w:val="24"/>
          <w:szCs w:val="24"/>
          <w:lang w:val="fr-FR"/>
          <w:rPrChange w:id="1905" w:author="Sylvie CHOLLET" w:date="2021-12-10T15:03:00Z">
            <w:rPr>
              <w:rFonts w:ascii="Times New Roman" w:hAnsi="Times New Roman" w:cs="Times New Roman"/>
              <w:kern w:val="16"/>
              <w:sz w:val="24"/>
              <w:szCs w:val="24"/>
            </w:rPr>
          </w:rPrChange>
        </w:rPr>
        <w:t>Béra</w:t>
      </w:r>
      <w:proofErr w:type="spellEnd"/>
      <w:r w:rsidRPr="005C7FA6">
        <w:rPr>
          <w:rFonts w:ascii="Times New Roman" w:hAnsi="Times New Roman" w:cs="Times New Roman"/>
          <w:kern w:val="16"/>
          <w:sz w:val="24"/>
          <w:szCs w:val="24"/>
          <w:lang w:val="fr-FR"/>
          <w:rPrChange w:id="1906" w:author="Sylvie CHOLLET" w:date="2021-12-10T15:03:00Z">
            <w:rPr>
              <w:rFonts w:ascii="Times New Roman" w:hAnsi="Times New Roman" w:cs="Times New Roman"/>
              <w:kern w:val="16"/>
              <w:sz w:val="24"/>
              <w:szCs w:val="24"/>
            </w:rPr>
          </w:rPrChange>
        </w:rPr>
        <w:t xml:space="preserve">, M. (2018). </w:t>
      </w:r>
      <w:proofErr w:type="spellStart"/>
      <w:r w:rsidRPr="005C7FA6">
        <w:rPr>
          <w:rFonts w:ascii="Times New Roman" w:hAnsi="Times New Roman" w:cs="Times New Roman"/>
          <w:kern w:val="16"/>
          <w:sz w:val="24"/>
          <w:szCs w:val="24"/>
          <w:lang w:val="fr-FR"/>
          <w:rPrChange w:id="1907" w:author="Sylvie CHOLLET" w:date="2021-12-10T15:03:00Z">
            <w:rPr>
              <w:rFonts w:ascii="Times New Roman" w:hAnsi="Times New Roman" w:cs="Times New Roman"/>
              <w:kern w:val="16"/>
              <w:sz w:val="24"/>
              <w:szCs w:val="24"/>
            </w:rPr>
          </w:rPrChange>
        </w:rPr>
        <w:t>Correspondence</w:t>
      </w:r>
      <w:proofErr w:type="spellEnd"/>
      <w:r w:rsidRPr="005C7FA6">
        <w:rPr>
          <w:rFonts w:ascii="Times New Roman" w:hAnsi="Times New Roman" w:cs="Times New Roman"/>
          <w:kern w:val="16"/>
          <w:sz w:val="24"/>
          <w:szCs w:val="24"/>
          <w:lang w:val="fr-FR"/>
          <w:rPrChange w:id="1908" w:author="Sylvie CHOLLET" w:date="2021-12-10T15:03:00Z">
            <w:rPr>
              <w:rFonts w:ascii="Times New Roman" w:hAnsi="Times New Roman" w:cs="Times New Roman"/>
              <w:kern w:val="16"/>
              <w:sz w:val="24"/>
              <w:szCs w:val="24"/>
            </w:rPr>
          </w:rPrChange>
        </w:rPr>
        <w:t xml:space="preserve"> </w:t>
      </w:r>
      <w:proofErr w:type="spellStart"/>
      <w:r w:rsidRPr="005C7FA6">
        <w:rPr>
          <w:rFonts w:ascii="Times New Roman" w:hAnsi="Times New Roman" w:cs="Times New Roman"/>
          <w:kern w:val="16"/>
          <w:sz w:val="24"/>
          <w:szCs w:val="24"/>
          <w:lang w:val="fr-FR"/>
          <w:rPrChange w:id="1909" w:author="Sylvie CHOLLET" w:date="2021-12-10T15:03:00Z">
            <w:rPr>
              <w:rFonts w:ascii="Times New Roman" w:hAnsi="Times New Roman" w:cs="Times New Roman"/>
              <w:kern w:val="16"/>
              <w:sz w:val="24"/>
              <w:szCs w:val="24"/>
            </w:rPr>
          </w:rPrChange>
        </w:rPr>
        <w:t>analysis</w:t>
      </w:r>
      <w:proofErr w:type="spellEnd"/>
      <w:r w:rsidRPr="005C7FA6">
        <w:rPr>
          <w:rFonts w:ascii="Times New Roman" w:hAnsi="Times New Roman" w:cs="Times New Roman"/>
          <w:kern w:val="16"/>
          <w:sz w:val="24"/>
          <w:szCs w:val="24"/>
          <w:lang w:val="fr-FR"/>
          <w:rPrChange w:id="1910" w:author="Sylvie CHOLLET" w:date="2021-12-10T15:03:00Z">
            <w:rPr>
              <w:rFonts w:ascii="Times New Roman" w:hAnsi="Times New Roman" w:cs="Times New Roman"/>
              <w:kern w:val="16"/>
              <w:sz w:val="24"/>
              <w:szCs w:val="24"/>
            </w:rPr>
          </w:rPrChange>
        </w:rPr>
        <w:t xml:space="preserve">. </w:t>
      </w:r>
      <w:r w:rsidRPr="00EF5B97">
        <w:rPr>
          <w:rFonts w:ascii="Times New Roman" w:hAnsi="Times New Roman" w:cs="Times New Roman"/>
          <w:kern w:val="16"/>
          <w:sz w:val="24"/>
          <w:szCs w:val="24"/>
        </w:rPr>
        <w:t xml:space="preserve">In R. </w:t>
      </w:r>
      <w:proofErr w:type="spellStart"/>
      <w:r w:rsidRPr="00EF5B97">
        <w:rPr>
          <w:rFonts w:ascii="Times New Roman" w:hAnsi="Times New Roman" w:cs="Times New Roman"/>
          <w:kern w:val="16"/>
          <w:sz w:val="24"/>
          <w:szCs w:val="24"/>
        </w:rPr>
        <w:t>Alhajj</w:t>
      </w:r>
      <w:proofErr w:type="spellEnd"/>
      <w:r w:rsidRPr="00EF5B97">
        <w:rPr>
          <w:rFonts w:ascii="Times New Roman" w:hAnsi="Times New Roman" w:cs="Times New Roman"/>
          <w:kern w:val="16"/>
          <w:sz w:val="24"/>
          <w:szCs w:val="24"/>
        </w:rPr>
        <w:t xml:space="preserve"> &amp; J. </w:t>
      </w:r>
      <w:proofErr w:type="spellStart"/>
      <w:r w:rsidRPr="00EF5B97">
        <w:rPr>
          <w:rFonts w:ascii="Times New Roman" w:hAnsi="Times New Roman" w:cs="Times New Roman"/>
          <w:kern w:val="16"/>
          <w:sz w:val="24"/>
          <w:szCs w:val="24"/>
        </w:rPr>
        <w:t>Rokne</w:t>
      </w:r>
      <w:proofErr w:type="spellEnd"/>
      <w:r w:rsidRPr="00EF5B97">
        <w:rPr>
          <w:rFonts w:ascii="Times New Roman" w:hAnsi="Times New Roman" w:cs="Times New Roman"/>
          <w:kern w:val="16"/>
          <w:sz w:val="24"/>
          <w:szCs w:val="24"/>
        </w:rPr>
        <w:t xml:space="preserve"> (Eds.), </w:t>
      </w:r>
      <w:r w:rsidRPr="00EF5B97">
        <w:rPr>
          <w:rFonts w:ascii="Times New Roman" w:hAnsi="Times New Roman" w:cs="Times New Roman"/>
          <w:i/>
          <w:kern w:val="16"/>
          <w:sz w:val="24"/>
          <w:szCs w:val="24"/>
        </w:rPr>
        <w:t xml:space="preserve">Encyclopedia of social networks and mining </w:t>
      </w:r>
      <w:r w:rsidRPr="00EF5B97">
        <w:rPr>
          <w:rFonts w:ascii="Times New Roman" w:hAnsi="Times New Roman" w:cs="Times New Roman"/>
          <w:kern w:val="16"/>
          <w:sz w:val="24"/>
          <w:szCs w:val="24"/>
        </w:rPr>
        <w:t xml:space="preserve">(2nd ed., pp. 275–284). Springer Verlag. </w:t>
      </w:r>
      <w:hyperlink r:id="rId10">
        <w:r w:rsidRPr="00EF5B97">
          <w:rPr>
            <w:rFonts w:ascii="Times New Roman" w:hAnsi="Times New Roman" w:cs="Times New Roman"/>
            <w:kern w:val="16"/>
            <w:sz w:val="24"/>
            <w:szCs w:val="24"/>
          </w:rPr>
          <w:t>https://doi.org/10.1007/978-3-642-04898-2_195</w:t>
        </w:r>
      </w:hyperlink>
    </w:p>
    <w:p w14:paraId="54B5DCF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(2010). Correspondence analysis. In N. Salkind (Ed.), </w:t>
      </w:r>
      <w:r w:rsidRPr="00EF5B97">
        <w:rPr>
          <w:rFonts w:ascii="Times New Roman" w:hAnsi="Times New Roman" w:cs="Times New Roman"/>
          <w:i/>
          <w:kern w:val="16"/>
        </w:rPr>
        <w:t>Encyclopedia of research design</w:t>
      </w:r>
      <w:r w:rsidRPr="00EF5B97">
        <w:rPr>
          <w:rFonts w:ascii="Times New Roman" w:hAnsi="Times New Roman" w:cs="Times New Roman"/>
          <w:kern w:val="16"/>
        </w:rPr>
        <w:t>. Sage.</w:t>
      </w:r>
    </w:p>
    <w:p w14:paraId="5FEAB87C"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(2013). Partial least squares methods: Partial least squares correlation and partial least square regression. In B. </w:t>
      </w:r>
      <w:proofErr w:type="spellStart"/>
      <w:r w:rsidRPr="00EF5B97">
        <w:rPr>
          <w:rFonts w:ascii="Times New Roman" w:hAnsi="Times New Roman" w:cs="Times New Roman"/>
          <w:kern w:val="16"/>
        </w:rPr>
        <w:t>Reisfeld</w:t>
      </w:r>
      <w:proofErr w:type="spellEnd"/>
      <w:r w:rsidRPr="00EF5B97">
        <w:rPr>
          <w:rFonts w:ascii="Times New Roman" w:hAnsi="Times New Roman" w:cs="Times New Roman"/>
          <w:kern w:val="16"/>
        </w:rPr>
        <w:t xml:space="preserve"> &amp; A. N. </w:t>
      </w:r>
      <w:proofErr w:type="spellStart"/>
      <w:r w:rsidRPr="00EF5B97">
        <w:rPr>
          <w:rFonts w:ascii="Times New Roman" w:hAnsi="Times New Roman" w:cs="Times New Roman"/>
          <w:kern w:val="16"/>
        </w:rPr>
        <w:t>Mayeno</w:t>
      </w:r>
      <w:proofErr w:type="spellEnd"/>
      <w:r w:rsidRPr="00EF5B97">
        <w:rPr>
          <w:rFonts w:ascii="Times New Roman" w:hAnsi="Times New Roman" w:cs="Times New Roman"/>
          <w:kern w:val="16"/>
        </w:rPr>
        <w:t xml:space="preserve"> (Eds.), </w:t>
      </w:r>
      <w:r w:rsidRPr="00EF5B97">
        <w:rPr>
          <w:rFonts w:ascii="Times New Roman" w:hAnsi="Times New Roman" w:cs="Times New Roman"/>
          <w:i/>
          <w:kern w:val="16"/>
        </w:rPr>
        <w:t xml:space="preserve">Methods in molecular biology: Computational toxicology volume II </w:t>
      </w:r>
      <w:r w:rsidRPr="00EF5B97">
        <w:rPr>
          <w:rFonts w:ascii="Times New Roman" w:hAnsi="Times New Roman" w:cs="Times New Roman"/>
          <w:kern w:val="16"/>
        </w:rPr>
        <w:t xml:space="preserve">(Vol. 930, pp. 549–579). Springer </w:t>
      </w:r>
      <w:proofErr w:type="spellStart"/>
      <w:r w:rsidRPr="00EF5B97">
        <w:rPr>
          <w:rFonts w:ascii="Times New Roman" w:hAnsi="Times New Roman" w:cs="Times New Roman"/>
          <w:kern w:val="16"/>
        </w:rPr>
        <w:t>Science+Business</w:t>
      </w:r>
      <w:proofErr w:type="spellEnd"/>
      <w:r w:rsidRPr="00EF5B97">
        <w:rPr>
          <w:rFonts w:ascii="Times New Roman" w:hAnsi="Times New Roman" w:cs="Times New Roman"/>
          <w:kern w:val="16"/>
        </w:rPr>
        <w:t xml:space="preserve"> Media, LLC. </w:t>
      </w:r>
      <w:hyperlink r:id="rId11">
        <w:r w:rsidRPr="00EF5B97">
          <w:rPr>
            <w:rFonts w:ascii="Times New Roman" w:hAnsi="Times New Roman" w:cs="Times New Roman"/>
            <w:kern w:val="16"/>
          </w:rPr>
          <w:t>https://doi.org/10.1007/978-1-62703-059-5</w:t>
        </w:r>
      </w:hyperlink>
    </w:p>
    <w:p w14:paraId="4AB45532" w14:textId="34643F08"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 Williams, L. J., &amp; Valentin, D. (2013). Multiple factor analysis: Principal</w:t>
      </w:r>
      <w:r w:rsidR="00027C1F"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 xml:space="preserve">component analysis for </w:t>
      </w:r>
      <w:proofErr w:type="spellStart"/>
      <w:r w:rsidRPr="00EF5B97">
        <w:rPr>
          <w:rFonts w:ascii="Times New Roman" w:hAnsi="Times New Roman" w:cs="Times New Roman"/>
          <w:kern w:val="16"/>
          <w:sz w:val="24"/>
          <w:szCs w:val="24"/>
        </w:rPr>
        <w:t>multitable</w:t>
      </w:r>
      <w:proofErr w:type="spellEnd"/>
      <w:r w:rsidRPr="00EF5B97">
        <w:rPr>
          <w:rFonts w:ascii="Times New Roman" w:hAnsi="Times New Roman" w:cs="Times New Roman"/>
          <w:kern w:val="16"/>
          <w:sz w:val="24"/>
          <w:szCs w:val="24"/>
        </w:rPr>
        <w:t xml:space="preserve"> and multiblock data sets.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w:t>
      </w:r>
      <w:r w:rsidRPr="00EF5B97">
        <w:rPr>
          <w:rFonts w:ascii="Times New Roman" w:hAnsi="Times New Roman" w:cs="Times New Roman"/>
          <w:kern w:val="16"/>
          <w:sz w:val="24"/>
          <w:szCs w:val="24"/>
        </w:rPr>
        <w:t xml:space="preserve">, 149–179. </w:t>
      </w:r>
      <w:hyperlink r:id="rId12">
        <w:r w:rsidRPr="00EF5B97">
          <w:rPr>
            <w:rFonts w:ascii="Times New Roman" w:hAnsi="Times New Roman" w:cs="Times New Roman"/>
            <w:kern w:val="16"/>
            <w:sz w:val="24"/>
            <w:szCs w:val="24"/>
          </w:rPr>
          <w:t>https://doi.org/10.1002/wics.1246</w:t>
        </w:r>
      </w:hyperlink>
    </w:p>
    <w:p w14:paraId="03354B71"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Ares, G., Deliza, R., Barreiro, C., </w:t>
      </w:r>
      <w:proofErr w:type="spellStart"/>
      <w:r w:rsidRPr="00EF5B97">
        <w:rPr>
          <w:rFonts w:ascii="Times New Roman" w:hAnsi="Times New Roman" w:cs="Times New Roman"/>
          <w:kern w:val="16"/>
        </w:rPr>
        <w:t>Giménez</w:t>
      </w:r>
      <w:proofErr w:type="spellEnd"/>
      <w:r w:rsidRPr="00EF5B97">
        <w:rPr>
          <w:rFonts w:ascii="Times New Roman" w:hAnsi="Times New Roman" w:cs="Times New Roman"/>
          <w:kern w:val="16"/>
        </w:rPr>
        <w:t xml:space="preserve">, A., &amp; </w:t>
      </w:r>
      <w:proofErr w:type="spellStart"/>
      <w:r w:rsidRPr="00EF5B97">
        <w:rPr>
          <w:rFonts w:ascii="Times New Roman" w:hAnsi="Times New Roman" w:cs="Times New Roman"/>
          <w:kern w:val="16"/>
        </w:rPr>
        <w:t>Gámbaro</w:t>
      </w:r>
      <w:proofErr w:type="spellEnd"/>
      <w:r w:rsidRPr="00EF5B97">
        <w:rPr>
          <w:rFonts w:ascii="Times New Roman" w:hAnsi="Times New Roman" w:cs="Times New Roman"/>
          <w:kern w:val="16"/>
        </w:rPr>
        <w:t xml:space="preserve">, A. (2010). Comparison of two sensory profiling techniques based on consumer perception. </w:t>
      </w:r>
      <w:r w:rsidRPr="00EF5B97">
        <w:rPr>
          <w:rFonts w:ascii="Times New Roman" w:hAnsi="Times New Roman" w:cs="Times New Roman"/>
          <w:i/>
          <w:kern w:val="16"/>
        </w:rPr>
        <w:t>Food Quality and Preference</w:t>
      </w:r>
      <w:r w:rsidRPr="00EF5B97">
        <w:rPr>
          <w:rFonts w:ascii="Times New Roman" w:hAnsi="Times New Roman" w:cs="Times New Roman"/>
          <w:kern w:val="16"/>
        </w:rPr>
        <w:t xml:space="preserve">, </w:t>
      </w:r>
      <w:r w:rsidRPr="00EF5B97">
        <w:rPr>
          <w:rFonts w:ascii="Times New Roman" w:hAnsi="Times New Roman" w:cs="Times New Roman"/>
          <w:i/>
          <w:kern w:val="16"/>
        </w:rPr>
        <w:t>21</w:t>
      </w:r>
      <w:r w:rsidRPr="00EF5B97">
        <w:rPr>
          <w:rFonts w:ascii="Times New Roman" w:hAnsi="Times New Roman" w:cs="Times New Roman"/>
          <w:kern w:val="16"/>
        </w:rPr>
        <w:t xml:space="preserve">(4), 417–426. </w:t>
      </w:r>
      <w:hyperlink r:id="rId13">
        <w:r w:rsidRPr="00EF5B97">
          <w:rPr>
            <w:rFonts w:ascii="Times New Roman" w:hAnsi="Times New Roman" w:cs="Times New Roman"/>
            <w:kern w:val="16"/>
          </w:rPr>
          <w:t>https://doi.org/10.1016/j.foodqual.2009.10.006</w:t>
        </w:r>
      </w:hyperlink>
    </w:p>
    <w:p w14:paraId="2C77D639" w14:textId="6601030D" w:rsidR="00027C1F" w:rsidRPr="00EF5B97" w:rsidRDefault="00027C1F" w:rsidP="00027C1F">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Auguie</w:t>
      </w:r>
      <w:proofErr w:type="spellEnd"/>
      <w:r w:rsidRPr="00EF5B97">
        <w:rPr>
          <w:rFonts w:ascii="Times New Roman" w:hAnsi="Times New Roman" w:cs="Times New Roman"/>
          <w:kern w:val="16"/>
          <w:sz w:val="24"/>
          <w:szCs w:val="24"/>
        </w:rPr>
        <w:t xml:space="preserve">, B. (2017). </w:t>
      </w:r>
      <w:proofErr w:type="spellStart"/>
      <w:r w:rsidRPr="00EF5B97">
        <w:rPr>
          <w:rFonts w:ascii="Times New Roman" w:hAnsi="Times New Roman" w:cs="Times New Roman"/>
          <w:kern w:val="16"/>
          <w:sz w:val="24"/>
          <w:szCs w:val="24"/>
        </w:rPr>
        <w:t>gridExtra</w:t>
      </w:r>
      <w:proofErr w:type="spellEnd"/>
      <w:r w:rsidRPr="00EF5B97">
        <w:rPr>
          <w:rFonts w:ascii="Times New Roman" w:hAnsi="Times New Roman" w:cs="Times New Roman"/>
          <w:kern w:val="16"/>
          <w:sz w:val="24"/>
          <w:szCs w:val="24"/>
        </w:rPr>
        <w:t xml:space="preserve">: Miscellaneous functions for “grid” graphics. </w:t>
      </w:r>
      <w:r w:rsidR="00DB2365" w:rsidRPr="00EF5B97">
        <w:rPr>
          <w:rFonts w:ascii="Times New Roman" w:hAnsi="Times New Roman" w:cs="Times New Roman"/>
          <w:kern w:val="16"/>
          <w:sz w:val="24"/>
          <w:szCs w:val="24"/>
        </w:rPr>
        <w:t>https://CRAN.R-project.org/package=gridExtra</w:t>
      </w:r>
    </w:p>
    <w:p w14:paraId="0D538ECB" w14:textId="1EDC2CDD"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Aust, F., &amp; Barth, M. (2020). </w:t>
      </w:r>
      <w:proofErr w:type="spellStart"/>
      <w:r w:rsidRPr="00EF5B97">
        <w:rPr>
          <w:rFonts w:ascii="Times New Roman" w:hAnsi="Times New Roman" w:cs="Times New Roman"/>
          <w:kern w:val="16"/>
          <w:sz w:val="24"/>
          <w:szCs w:val="24"/>
        </w:rPr>
        <w:t>papaja</w:t>
      </w:r>
      <w:proofErr w:type="spellEnd"/>
      <w:r w:rsidRPr="00EF5B97">
        <w:rPr>
          <w:rFonts w:ascii="Times New Roman" w:hAnsi="Times New Roman" w:cs="Times New Roman"/>
          <w:kern w:val="16"/>
          <w:sz w:val="24"/>
          <w:szCs w:val="24"/>
        </w:rPr>
        <w:t xml:space="preserve">: Create APA manuscripts with R Markdown. </w:t>
      </w:r>
      <w:r w:rsidRPr="00EF5B97">
        <w:rPr>
          <w:rFonts w:ascii="Times New Roman" w:hAnsi="Times New Roman" w:cs="Times New Roman"/>
          <w:kern w:val="16"/>
          <w:sz w:val="24"/>
          <w:szCs w:val="24"/>
        </w:rPr>
        <w:lastRenderedPageBreak/>
        <w:t>https://github.com/crsh/papaja</w:t>
      </w:r>
    </w:p>
    <w:p w14:paraId="2E9BCD39" w14:textId="04D2F7C4"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Balkwill, L. L., &amp; Thompson, W. F. (1999). A cross-cultural investigation of the perception of emotion in music: Psychophysical and cultural cues.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17 </w:t>
      </w:r>
      <w:r w:rsidRPr="00EF5B97">
        <w:rPr>
          <w:rFonts w:ascii="Times New Roman" w:hAnsi="Times New Roman" w:cs="Times New Roman"/>
          <w:kern w:val="16"/>
          <w:sz w:val="24"/>
          <w:szCs w:val="24"/>
        </w:rPr>
        <w:t xml:space="preserve">(1), 43–64. </w:t>
      </w:r>
      <w:hyperlink r:id="rId14">
        <w:r w:rsidRPr="00EF5B97">
          <w:rPr>
            <w:rFonts w:ascii="Times New Roman" w:hAnsi="Times New Roman" w:cs="Times New Roman"/>
            <w:kern w:val="16"/>
            <w:sz w:val="24"/>
            <w:szCs w:val="24"/>
          </w:rPr>
          <w:t>https://doi.org/10.2307/40285811</w:t>
        </w:r>
      </w:hyperlink>
    </w:p>
    <w:p w14:paraId="2A1CCCC4" w14:textId="77777777" w:rsidR="002A06AB" w:rsidRPr="00EF5B97" w:rsidRDefault="002A06AB" w:rsidP="0084557C">
      <w:pPr>
        <w:pStyle w:val="BodyText"/>
        <w:spacing w:line="480" w:lineRule="auto"/>
        <w:ind w:left="720" w:hanging="720"/>
        <w:rPr>
          <w:rFonts w:ascii="Times New Roman" w:hAnsi="Times New Roman" w:cs="Times New Roman"/>
          <w:i/>
          <w:kern w:val="16"/>
        </w:rPr>
      </w:pPr>
      <w:r w:rsidRPr="00EF5B97">
        <w:rPr>
          <w:rFonts w:ascii="Times New Roman" w:hAnsi="Times New Roman" w:cs="Times New Roman"/>
          <w:kern w:val="16"/>
        </w:rPr>
        <w:t xml:space="preserve">Balkwill, L. L., Thompson, W. F., &amp; Matsunaga, R. (2004). Recognition of emotion in Japanese, Western, and Hindustani music by Japanese listeners. </w:t>
      </w:r>
      <w:r w:rsidRPr="00EF5B97">
        <w:rPr>
          <w:rFonts w:ascii="Times New Roman" w:hAnsi="Times New Roman" w:cs="Times New Roman"/>
          <w:i/>
          <w:kern w:val="16"/>
        </w:rPr>
        <w:t>Japanese Psychological Research</w:t>
      </w:r>
      <w:r w:rsidRPr="00EF5B97">
        <w:rPr>
          <w:rFonts w:ascii="Times New Roman" w:hAnsi="Times New Roman" w:cs="Times New Roman"/>
          <w:kern w:val="16"/>
        </w:rPr>
        <w:t xml:space="preserve">, </w:t>
      </w:r>
      <w:r w:rsidRPr="00EF5B97">
        <w:rPr>
          <w:rFonts w:ascii="Times New Roman" w:hAnsi="Times New Roman" w:cs="Times New Roman"/>
          <w:i/>
          <w:kern w:val="16"/>
        </w:rPr>
        <w:t>46</w:t>
      </w:r>
      <w:r w:rsidRPr="00EF5B97">
        <w:rPr>
          <w:rFonts w:ascii="Times New Roman" w:hAnsi="Times New Roman" w:cs="Times New Roman"/>
          <w:kern w:val="16"/>
        </w:rPr>
        <w:t xml:space="preserve">(4), 337–349. </w:t>
      </w:r>
      <w:hyperlink r:id="rId15">
        <w:r w:rsidRPr="00EF5B97">
          <w:rPr>
            <w:rFonts w:ascii="Times New Roman" w:hAnsi="Times New Roman" w:cs="Times New Roman"/>
            <w:kern w:val="16"/>
          </w:rPr>
          <w:t>https://doi.org/10.1111/j.1468-5584.2004.00265.x</w:t>
        </w:r>
      </w:hyperlink>
    </w:p>
    <w:p w14:paraId="2DE84981"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Bartlett, J. C., &amp; Dowling, W. J. (1980). Recognition of transposed melodies: A key-distance effect in developmental perspective. </w:t>
      </w:r>
      <w:r w:rsidRPr="00EF5B97">
        <w:rPr>
          <w:rFonts w:ascii="Times New Roman" w:hAnsi="Times New Roman" w:cs="Times New Roman"/>
          <w:i/>
          <w:kern w:val="16"/>
          <w:sz w:val="24"/>
          <w:szCs w:val="24"/>
        </w:rPr>
        <w:t>Journal of Experimental Psychology: Human Perception and Performance</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(3), 501–515. </w:t>
      </w:r>
      <w:hyperlink r:id="rId16">
        <w:r w:rsidRPr="00EF5B97">
          <w:rPr>
            <w:rFonts w:ascii="Times New Roman" w:hAnsi="Times New Roman" w:cs="Times New Roman"/>
            <w:kern w:val="16"/>
            <w:sz w:val="24"/>
            <w:szCs w:val="24"/>
          </w:rPr>
          <w:t>https://doi.org/10.1037/0096-1523.6.3.501</w:t>
        </w:r>
      </w:hyperlink>
    </w:p>
    <w:p w14:paraId="4358AC96" w14:textId="4FDEE49C"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Battcock</w:t>
      </w:r>
      <w:proofErr w:type="spellEnd"/>
      <w:r w:rsidRPr="00EF5B97">
        <w:rPr>
          <w:rFonts w:ascii="Times New Roman" w:hAnsi="Times New Roman" w:cs="Times New Roman"/>
          <w:kern w:val="16"/>
        </w:rPr>
        <w:t xml:space="preserve">, A., &amp; Schutz, M. (2019). Acoustically expressing affect.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37 </w:t>
      </w:r>
      <w:r w:rsidRPr="00EF5B97">
        <w:rPr>
          <w:rFonts w:ascii="Times New Roman" w:hAnsi="Times New Roman" w:cs="Times New Roman"/>
          <w:kern w:val="16"/>
        </w:rPr>
        <w:t xml:space="preserve">(1), 66–91. </w:t>
      </w:r>
      <w:hyperlink r:id="rId17">
        <w:r w:rsidRPr="00EF5B97">
          <w:rPr>
            <w:rFonts w:ascii="Times New Roman" w:hAnsi="Times New Roman" w:cs="Times New Roman"/>
            <w:kern w:val="16"/>
          </w:rPr>
          <w:t>https://doi.org/10.1525/MP.2019.37.1.66</w:t>
        </w:r>
      </w:hyperlink>
    </w:p>
    <w:p w14:paraId="34F51B2D" w14:textId="50074E44" w:rsidR="00DB2365" w:rsidRDefault="00DB2365" w:rsidP="00DB2365">
      <w:pPr>
        <w:pStyle w:val="BodyText"/>
        <w:spacing w:line="480" w:lineRule="auto"/>
        <w:ind w:left="720" w:hanging="720"/>
        <w:rPr>
          <w:ins w:id="1911" w:author="Mizener, Brendon J" w:date="2021-11-15T19:42:00Z"/>
          <w:rFonts w:ascii="Times New Roman" w:hAnsi="Times New Roman" w:cs="Times New Roman"/>
          <w:kern w:val="16"/>
        </w:rPr>
      </w:pPr>
      <w:r w:rsidRPr="00EF5B97">
        <w:rPr>
          <w:rFonts w:ascii="Times New Roman" w:hAnsi="Times New Roman" w:cs="Times New Roman"/>
          <w:kern w:val="16"/>
        </w:rPr>
        <w:t xml:space="preserve">Beaton, D., </w:t>
      </w:r>
      <w:proofErr w:type="spellStart"/>
      <w:r w:rsidRPr="00EF5B97">
        <w:rPr>
          <w:rFonts w:ascii="Times New Roman" w:hAnsi="Times New Roman" w:cs="Times New Roman"/>
          <w:kern w:val="16"/>
        </w:rPr>
        <w:t>Fatt</w:t>
      </w:r>
      <w:proofErr w:type="spellEnd"/>
      <w:r w:rsidRPr="00EF5B97">
        <w:rPr>
          <w:rFonts w:ascii="Times New Roman" w:hAnsi="Times New Roman" w:cs="Times New Roman"/>
          <w:kern w:val="16"/>
        </w:rPr>
        <w:t xml:space="preserve">, C. R. C., &amp; Abdi, H. (2014). An </w:t>
      </w:r>
      <w:proofErr w:type="spellStart"/>
      <w:r w:rsidRPr="00EF5B97">
        <w:rPr>
          <w:rFonts w:ascii="Times New Roman" w:hAnsi="Times New Roman" w:cs="Times New Roman"/>
          <w:kern w:val="16"/>
        </w:rPr>
        <w:t>ExPosition</w:t>
      </w:r>
      <w:proofErr w:type="spellEnd"/>
      <w:r w:rsidRPr="00EF5B97">
        <w:rPr>
          <w:rFonts w:ascii="Times New Roman" w:hAnsi="Times New Roman" w:cs="Times New Roman"/>
          <w:kern w:val="16"/>
        </w:rPr>
        <w:t xml:space="preserve"> of multivariate analysis with the singular value decomposition in R. </w:t>
      </w:r>
      <w:r w:rsidRPr="00EF5B97">
        <w:rPr>
          <w:rFonts w:ascii="Times New Roman" w:hAnsi="Times New Roman" w:cs="Times New Roman"/>
          <w:i/>
          <w:iCs/>
          <w:kern w:val="16"/>
        </w:rPr>
        <w:t>Computational Statistics &amp; Data Analysis</w:t>
      </w:r>
      <w:r w:rsidRPr="00EF5B97">
        <w:rPr>
          <w:rFonts w:ascii="Times New Roman" w:hAnsi="Times New Roman" w:cs="Times New Roman"/>
          <w:kern w:val="16"/>
        </w:rPr>
        <w:t>, 72(0), 176–189. https://doi.org/10.1016/j.csda.2013.11.006</w:t>
      </w:r>
    </w:p>
    <w:p w14:paraId="43527705" w14:textId="5F9B418F" w:rsidR="0017789C" w:rsidRPr="004D0CEF" w:rsidRDefault="0017789C" w:rsidP="00DB2365">
      <w:pPr>
        <w:pStyle w:val="BodyText"/>
        <w:spacing w:line="480" w:lineRule="auto"/>
        <w:ind w:left="720" w:hanging="720"/>
        <w:rPr>
          <w:rFonts w:ascii="Times New Roman" w:hAnsi="Times New Roman" w:cs="Times New Roman"/>
          <w:color w:val="5F497A" w:themeColor="accent4" w:themeShade="BF"/>
          <w:kern w:val="16"/>
          <w:rPrChange w:id="1912" w:author="Mizener, Brendon J" w:date="2021-12-09T10:22:00Z">
            <w:rPr>
              <w:rFonts w:ascii="Times New Roman" w:hAnsi="Times New Roman" w:cs="Times New Roman"/>
              <w:kern w:val="16"/>
            </w:rPr>
          </w:rPrChange>
        </w:rPr>
      </w:pPr>
      <w:ins w:id="1913" w:author="Mizener, Brendon J" w:date="2021-11-15T19:42:00Z">
        <w:r w:rsidRPr="004D0CEF">
          <w:rPr>
            <w:rFonts w:ascii="Times New Roman" w:hAnsi="Times New Roman" w:cs="Times New Roman"/>
            <w:color w:val="5F497A" w:themeColor="accent4" w:themeShade="BF"/>
            <w:kern w:val="16"/>
            <w:rPrChange w:id="1914" w:author="Mizener, Brendon J" w:date="2021-12-09T10:22:00Z">
              <w:rPr>
                <w:rFonts w:ascii="Times New Roman" w:hAnsi="Times New Roman" w:cs="Times New Roman"/>
                <w:kern w:val="16"/>
              </w:rPr>
            </w:rPrChange>
          </w:rPr>
          <w:t>Bennett, C. M., Baird, A. A., Miller, M. B., &amp; Wolfor</w:t>
        </w:r>
      </w:ins>
      <w:ins w:id="1915" w:author="Mizener, Brendon J" w:date="2021-11-15T19:43:00Z">
        <w:r w:rsidRPr="004D0CEF">
          <w:rPr>
            <w:rFonts w:ascii="Times New Roman" w:hAnsi="Times New Roman" w:cs="Times New Roman"/>
            <w:color w:val="5F497A" w:themeColor="accent4" w:themeShade="BF"/>
            <w:kern w:val="16"/>
            <w:rPrChange w:id="1916" w:author="Mizener, Brendon J" w:date="2021-12-09T10:22:00Z">
              <w:rPr>
                <w:rFonts w:ascii="Times New Roman" w:hAnsi="Times New Roman" w:cs="Times New Roman"/>
                <w:kern w:val="16"/>
              </w:rPr>
            </w:rPrChange>
          </w:rPr>
          <w:t>d, G. L. (20</w:t>
        </w:r>
      </w:ins>
      <w:ins w:id="1917" w:author="Mizener, Brendon J" w:date="2021-12-04T14:01:00Z">
        <w:r w:rsidR="008D06B2" w:rsidRPr="004D0CEF">
          <w:rPr>
            <w:rFonts w:ascii="Times New Roman" w:hAnsi="Times New Roman" w:cs="Times New Roman"/>
            <w:color w:val="5F497A" w:themeColor="accent4" w:themeShade="BF"/>
            <w:kern w:val="16"/>
            <w:rPrChange w:id="1918" w:author="Mizener, Brendon J" w:date="2021-12-09T10:22:00Z">
              <w:rPr>
                <w:rFonts w:ascii="Times New Roman" w:hAnsi="Times New Roman" w:cs="Times New Roman"/>
                <w:kern w:val="16"/>
              </w:rPr>
            </w:rPrChange>
          </w:rPr>
          <w:t>11</w:t>
        </w:r>
      </w:ins>
      <w:ins w:id="1919" w:author="Mizener, Brendon J" w:date="2021-11-15T19:43:00Z">
        <w:r w:rsidRPr="004D0CEF">
          <w:rPr>
            <w:rFonts w:ascii="Times New Roman" w:hAnsi="Times New Roman" w:cs="Times New Roman"/>
            <w:color w:val="5F497A" w:themeColor="accent4" w:themeShade="BF"/>
            <w:kern w:val="16"/>
            <w:rPrChange w:id="1920" w:author="Mizener, Brendon J" w:date="2021-12-09T10:22:00Z">
              <w:rPr>
                <w:rFonts w:ascii="Times New Roman" w:hAnsi="Times New Roman" w:cs="Times New Roman"/>
                <w:kern w:val="16"/>
              </w:rPr>
            </w:rPrChange>
          </w:rPr>
          <w:t xml:space="preserve">). Neural correlates of interspecies perspective taking in the post-mortem Atlantic salmon: An argument for proper multiple comparisons correction. </w:t>
        </w:r>
        <w:r w:rsidRPr="004D0CEF">
          <w:rPr>
            <w:rFonts w:ascii="Times New Roman" w:hAnsi="Times New Roman" w:cs="Times New Roman"/>
            <w:i/>
            <w:iCs/>
            <w:color w:val="5F497A" w:themeColor="accent4" w:themeShade="BF"/>
            <w:kern w:val="16"/>
            <w:rPrChange w:id="1921" w:author="Mizener, Brendon J" w:date="2021-12-09T10:22:00Z">
              <w:rPr>
                <w:rFonts w:ascii="Times New Roman" w:hAnsi="Times New Roman" w:cs="Times New Roman"/>
                <w:i/>
                <w:iCs/>
                <w:kern w:val="16"/>
              </w:rPr>
            </w:rPrChange>
          </w:rPr>
          <w:t>Journal of Serendipitous and Unexpected Results</w:t>
        </w:r>
        <w:r w:rsidRPr="004D0CEF">
          <w:rPr>
            <w:rFonts w:ascii="Times New Roman" w:hAnsi="Times New Roman" w:cs="Times New Roman"/>
            <w:color w:val="5F497A" w:themeColor="accent4" w:themeShade="BF"/>
            <w:kern w:val="16"/>
            <w:rPrChange w:id="1922" w:author="Mizener, Brendon J" w:date="2021-12-09T10:22:00Z">
              <w:rPr>
                <w:rFonts w:ascii="Times New Roman" w:hAnsi="Times New Roman" w:cs="Times New Roman"/>
                <w:kern w:val="16"/>
              </w:rPr>
            </w:rPrChange>
          </w:rPr>
          <w:t xml:space="preserve">, </w:t>
        </w:r>
        <w:r w:rsidRPr="004D0CEF">
          <w:rPr>
            <w:rFonts w:ascii="Times New Roman" w:hAnsi="Times New Roman" w:cs="Times New Roman"/>
            <w:i/>
            <w:iCs/>
            <w:color w:val="5F497A" w:themeColor="accent4" w:themeShade="BF"/>
            <w:kern w:val="16"/>
            <w:rPrChange w:id="1923" w:author="Mizener, Brendon J" w:date="2021-12-09T10:22:00Z">
              <w:rPr>
                <w:rFonts w:ascii="Times New Roman" w:hAnsi="Times New Roman" w:cs="Times New Roman"/>
                <w:i/>
                <w:iCs/>
                <w:kern w:val="16"/>
              </w:rPr>
            </w:rPrChange>
          </w:rPr>
          <w:t>1</w:t>
        </w:r>
      </w:ins>
      <w:ins w:id="1924" w:author="Mizener, Brendon J" w:date="2021-11-15T19:44:00Z">
        <w:r w:rsidRPr="004D0CEF">
          <w:rPr>
            <w:rFonts w:ascii="Times New Roman" w:hAnsi="Times New Roman" w:cs="Times New Roman"/>
            <w:color w:val="5F497A" w:themeColor="accent4" w:themeShade="BF"/>
            <w:kern w:val="16"/>
            <w:rPrChange w:id="1925" w:author="Mizener, Brendon J" w:date="2021-12-09T10:22:00Z">
              <w:rPr>
                <w:rFonts w:ascii="Times New Roman" w:hAnsi="Times New Roman" w:cs="Times New Roman"/>
                <w:kern w:val="16"/>
              </w:rPr>
            </w:rPrChange>
          </w:rPr>
          <w:t xml:space="preserve">(1), 1-5. </w:t>
        </w:r>
      </w:ins>
    </w:p>
    <w:p w14:paraId="3BE1BE59" w14:textId="6B930B17" w:rsidR="002A06AB" w:rsidRDefault="002A06AB" w:rsidP="0084557C">
      <w:pPr>
        <w:spacing w:line="480" w:lineRule="auto"/>
        <w:ind w:left="720" w:hanging="720"/>
        <w:rPr>
          <w:ins w:id="1926" w:author="Mizener, Brendon J" w:date="2021-11-10T11:11:00Z"/>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Benzécri</w:t>
      </w:r>
      <w:proofErr w:type="spellEnd"/>
      <w:r w:rsidRPr="00EF5B97">
        <w:rPr>
          <w:rFonts w:ascii="Times New Roman" w:hAnsi="Times New Roman" w:cs="Times New Roman"/>
          <w:kern w:val="16"/>
          <w:sz w:val="24"/>
          <w:szCs w:val="24"/>
        </w:rPr>
        <w:t xml:space="preserve">, J.-P. (1973). </w:t>
      </w:r>
      <w:proofErr w:type="spellStart"/>
      <w:r w:rsidRPr="00EF5B97">
        <w:rPr>
          <w:rFonts w:ascii="Times New Roman" w:hAnsi="Times New Roman" w:cs="Times New Roman"/>
          <w:i/>
          <w:kern w:val="16"/>
          <w:sz w:val="24"/>
          <w:szCs w:val="24"/>
        </w:rPr>
        <w:t>L’analyse</w:t>
      </w:r>
      <w:proofErr w:type="spellEnd"/>
      <w:r w:rsidRPr="00EF5B97">
        <w:rPr>
          <w:rFonts w:ascii="Times New Roman" w:hAnsi="Times New Roman" w:cs="Times New Roman"/>
          <w:i/>
          <w:kern w:val="16"/>
          <w:sz w:val="24"/>
          <w:szCs w:val="24"/>
        </w:rPr>
        <w:t xml:space="preserve"> des </w:t>
      </w:r>
      <w:proofErr w:type="spellStart"/>
      <w:r w:rsidRPr="00EF5B97">
        <w:rPr>
          <w:rFonts w:ascii="Times New Roman" w:hAnsi="Times New Roman" w:cs="Times New Roman"/>
          <w:i/>
          <w:kern w:val="16"/>
          <w:sz w:val="24"/>
          <w:szCs w:val="24"/>
        </w:rPr>
        <w:t>données</w:t>
      </w:r>
      <w:proofErr w:type="spellEnd"/>
      <w:r w:rsidRPr="00EF5B97">
        <w:rPr>
          <w:rFonts w:ascii="Times New Roman" w:hAnsi="Times New Roman" w:cs="Times New Roman"/>
          <w:i/>
          <w:kern w:val="16"/>
          <w:sz w:val="24"/>
          <w:szCs w:val="24"/>
        </w:rPr>
        <w:t xml:space="preserve">. </w:t>
      </w:r>
      <w:proofErr w:type="spellStart"/>
      <w:r w:rsidRPr="00EF5B97">
        <w:rPr>
          <w:rFonts w:ascii="Times New Roman" w:hAnsi="Times New Roman" w:cs="Times New Roman"/>
          <w:kern w:val="16"/>
          <w:sz w:val="24"/>
          <w:szCs w:val="24"/>
        </w:rPr>
        <w:t>Dunod</w:t>
      </w:r>
      <w:proofErr w:type="spellEnd"/>
      <w:r w:rsidRPr="00EF5B97">
        <w:rPr>
          <w:rFonts w:ascii="Times New Roman" w:hAnsi="Times New Roman" w:cs="Times New Roman"/>
          <w:kern w:val="16"/>
          <w:sz w:val="24"/>
          <w:szCs w:val="24"/>
        </w:rPr>
        <w:t>.</w:t>
      </w:r>
    </w:p>
    <w:p w14:paraId="031D58FC" w14:textId="77E1DACF" w:rsidR="000A57A8" w:rsidRPr="004D0CEF" w:rsidRDefault="000A57A8" w:rsidP="0084557C">
      <w:pPr>
        <w:spacing w:line="480" w:lineRule="auto"/>
        <w:ind w:left="720" w:hanging="720"/>
        <w:rPr>
          <w:rFonts w:ascii="Times New Roman" w:hAnsi="Times New Roman" w:cs="Times New Roman"/>
          <w:color w:val="5F497A" w:themeColor="accent4" w:themeShade="BF"/>
          <w:kern w:val="16"/>
          <w:sz w:val="24"/>
          <w:szCs w:val="24"/>
          <w:rPrChange w:id="1927" w:author="Mizener, Brendon J" w:date="2021-12-09T10:22:00Z">
            <w:rPr>
              <w:rFonts w:ascii="Times New Roman" w:hAnsi="Times New Roman" w:cs="Times New Roman"/>
              <w:kern w:val="16"/>
              <w:sz w:val="24"/>
              <w:szCs w:val="24"/>
            </w:rPr>
          </w:rPrChange>
        </w:rPr>
      </w:pPr>
      <w:ins w:id="1928" w:author="Mizener, Brendon J" w:date="2021-11-10T11:11:00Z">
        <w:r w:rsidRPr="004D0CEF">
          <w:rPr>
            <w:rFonts w:ascii="Times New Roman" w:hAnsi="Times New Roman" w:cs="Times New Roman"/>
            <w:color w:val="5F497A" w:themeColor="accent4" w:themeShade="BF"/>
            <w:kern w:val="16"/>
            <w:sz w:val="24"/>
            <w:szCs w:val="24"/>
            <w:rPrChange w:id="1929" w:author="Mizener, Brendon J" w:date="2021-12-09T10:22:00Z">
              <w:rPr>
                <w:rFonts w:ascii="Times New Roman" w:hAnsi="Times New Roman" w:cs="Times New Roman"/>
                <w:kern w:val="16"/>
                <w:sz w:val="24"/>
                <w:szCs w:val="24"/>
              </w:rPr>
            </w:rPrChange>
          </w:rPr>
          <w:t>Berry, K. J</w:t>
        </w:r>
      </w:ins>
      <w:ins w:id="1930" w:author="Mizener, Brendon J" w:date="2021-11-10T11:14:00Z">
        <w:r w:rsidR="00D8672C" w:rsidRPr="004D0CEF">
          <w:rPr>
            <w:rFonts w:ascii="Times New Roman" w:hAnsi="Times New Roman" w:cs="Times New Roman"/>
            <w:color w:val="5F497A" w:themeColor="accent4" w:themeShade="BF"/>
            <w:kern w:val="16"/>
            <w:sz w:val="24"/>
            <w:szCs w:val="24"/>
            <w:rPrChange w:id="1931" w:author="Mizener, Brendon J" w:date="2021-12-09T10:22:00Z">
              <w:rPr>
                <w:rFonts w:ascii="Times New Roman" w:hAnsi="Times New Roman" w:cs="Times New Roman"/>
                <w:kern w:val="16"/>
                <w:sz w:val="24"/>
                <w:szCs w:val="24"/>
              </w:rPr>
            </w:rPrChange>
          </w:rPr>
          <w:t>.</w:t>
        </w:r>
      </w:ins>
      <w:ins w:id="1932" w:author="Mizener, Brendon J" w:date="2021-11-10T11:11:00Z">
        <w:r w:rsidRPr="004D0CEF">
          <w:rPr>
            <w:rFonts w:ascii="Times New Roman" w:hAnsi="Times New Roman" w:cs="Times New Roman"/>
            <w:color w:val="5F497A" w:themeColor="accent4" w:themeShade="BF"/>
            <w:kern w:val="16"/>
            <w:sz w:val="24"/>
            <w:szCs w:val="24"/>
            <w:rPrChange w:id="1933" w:author="Mizener, Brendon J" w:date="2021-12-09T10:22:00Z">
              <w:rPr>
                <w:rFonts w:ascii="Times New Roman" w:hAnsi="Times New Roman" w:cs="Times New Roman"/>
                <w:kern w:val="16"/>
                <w:sz w:val="24"/>
                <w:szCs w:val="24"/>
              </w:rPr>
            </w:rPrChange>
          </w:rPr>
          <w:t>,</w:t>
        </w:r>
      </w:ins>
      <w:ins w:id="1934" w:author="Mizener, Brendon J" w:date="2021-11-10T11:14:00Z">
        <w:r w:rsidR="00D8672C" w:rsidRPr="004D0CEF">
          <w:rPr>
            <w:rFonts w:ascii="Times New Roman" w:hAnsi="Times New Roman" w:cs="Times New Roman"/>
            <w:color w:val="5F497A" w:themeColor="accent4" w:themeShade="BF"/>
            <w:kern w:val="16"/>
            <w:sz w:val="24"/>
            <w:szCs w:val="24"/>
            <w:rPrChange w:id="1935" w:author="Mizener, Brendon J" w:date="2021-12-09T10:22:00Z">
              <w:rPr>
                <w:rFonts w:ascii="Times New Roman" w:hAnsi="Times New Roman" w:cs="Times New Roman"/>
                <w:kern w:val="16"/>
                <w:sz w:val="24"/>
                <w:szCs w:val="24"/>
              </w:rPr>
            </w:rPrChange>
          </w:rPr>
          <w:t xml:space="preserve"> </w:t>
        </w:r>
        <w:proofErr w:type="spellStart"/>
        <w:r w:rsidR="00D8672C" w:rsidRPr="004D0CEF">
          <w:rPr>
            <w:rFonts w:ascii="Times New Roman" w:hAnsi="Times New Roman" w:cs="Times New Roman"/>
            <w:color w:val="5F497A" w:themeColor="accent4" w:themeShade="BF"/>
            <w:kern w:val="16"/>
            <w:sz w:val="24"/>
            <w:szCs w:val="24"/>
            <w:rPrChange w:id="1936" w:author="Mizener, Brendon J" w:date="2021-12-09T10:22:00Z">
              <w:rPr>
                <w:rFonts w:ascii="Times New Roman" w:hAnsi="Times New Roman" w:cs="Times New Roman"/>
                <w:kern w:val="16"/>
                <w:sz w:val="24"/>
                <w:szCs w:val="24"/>
              </w:rPr>
            </w:rPrChange>
          </w:rPr>
          <w:t>Kvamme</w:t>
        </w:r>
        <w:proofErr w:type="spellEnd"/>
        <w:r w:rsidR="00D8672C" w:rsidRPr="004D0CEF">
          <w:rPr>
            <w:rFonts w:ascii="Times New Roman" w:hAnsi="Times New Roman" w:cs="Times New Roman"/>
            <w:color w:val="5F497A" w:themeColor="accent4" w:themeShade="BF"/>
            <w:kern w:val="16"/>
            <w:sz w:val="24"/>
            <w:szCs w:val="24"/>
            <w:rPrChange w:id="1937" w:author="Mizener, Brendon J" w:date="2021-12-09T10:22:00Z">
              <w:rPr>
                <w:rFonts w:ascii="Times New Roman" w:hAnsi="Times New Roman" w:cs="Times New Roman"/>
                <w:kern w:val="16"/>
                <w:sz w:val="24"/>
                <w:szCs w:val="24"/>
              </w:rPr>
            </w:rPrChange>
          </w:rPr>
          <w:t xml:space="preserve">, K. L., Johnston, J. E., &amp; Mielke, P. W. (2021). </w:t>
        </w:r>
        <w:r w:rsidR="00D8672C" w:rsidRPr="004D0CEF">
          <w:rPr>
            <w:rFonts w:ascii="Times New Roman" w:hAnsi="Times New Roman" w:cs="Times New Roman"/>
            <w:i/>
            <w:iCs/>
            <w:color w:val="5F497A" w:themeColor="accent4" w:themeShade="BF"/>
            <w:kern w:val="16"/>
            <w:sz w:val="24"/>
            <w:szCs w:val="24"/>
            <w:rPrChange w:id="1938" w:author="Mizener, Brendon J" w:date="2021-12-09T10:22:00Z">
              <w:rPr>
                <w:rFonts w:ascii="Times New Roman" w:hAnsi="Times New Roman" w:cs="Times New Roman"/>
                <w:kern w:val="16"/>
                <w:sz w:val="24"/>
                <w:szCs w:val="24"/>
              </w:rPr>
            </w:rPrChange>
          </w:rPr>
          <w:t>Permutation Statistical Methods with R</w:t>
        </w:r>
        <w:r w:rsidR="00D8672C" w:rsidRPr="004D0CEF">
          <w:rPr>
            <w:rFonts w:ascii="Times New Roman" w:hAnsi="Times New Roman" w:cs="Times New Roman"/>
            <w:color w:val="5F497A" w:themeColor="accent4" w:themeShade="BF"/>
            <w:kern w:val="16"/>
            <w:sz w:val="24"/>
            <w:szCs w:val="24"/>
            <w:rPrChange w:id="1939" w:author="Mizener, Brendon J" w:date="2021-12-09T10:22:00Z">
              <w:rPr>
                <w:rFonts w:ascii="Times New Roman" w:hAnsi="Times New Roman" w:cs="Times New Roman"/>
                <w:kern w:val="16"/>
                <w:sz w:val="24"/>
                <w:szCs w:val="24"/>
              </w:rPr>
            </w:rPrChange>
          </w:rPr>
          <w:t xml:space="preserve">. </w:t>
        </w:r>
      </w:ins>
      <w:ins w:id="1940" w:author="Mizener, Brendon J" w:date="2021-11-10T11:16:00Z">
        <w:r w:rsidR="00D8672C" w:rsidRPr="004D0CEF">
          <w:rPr>
            <w:rFonts w:ascii="Times New Roman" w:hAnsi="Times New Roman" w:cs="Times New Roman"/>
            <w:color w:val="5F497A" w:themeColor="accent4" w:themeShade="BF"/>
            <w:kern w:val="16"/>
            <w:sz w:val="24"/>
            <w:szCs w:val="24"/>
            <w:rPrChange w:id="1941" w:author="Mizener, Brendon J" w:date="2021-12-09T10:22:00Z">
              <w:rPr>
                <w:rFonts w:ascii="Times New Roman" w:hAnsi="Times New Roman" w:cs="Times New Roman"/>
                <w:kern w:val="16"/>
                <w:sz w:val="24"/>
                <w:szCs w:val="24"/>
              </w:rPr>
            </w:rPrChange>
          </w:rPr>
          <w:t xml:space="preserve">Springer. </w:t>
        </w:r>
      </w:ins>
      <w:ins w:id="1942" w:author="Mizener, Brendon J" w:date="2021-11-10T11:19:00Z">
        <w:r w:rsidR="00C94864" w:rsidRPr="004D0CEF">
          <w:rPr>
            <w:rFonts w:ascii="Times New Roman" w:hAnsi="Times New Roman" w:cs="Times New Roman"/>
            <w:color w:val="5F497A" w:themeColor="accent4" w:themeShade="BF"/>
            <w:kern w:val="16"/>
            <w:sz w:val="24"/>
            <w:szCs w:val="24"/>
            <w:rPrChange w:id="1943" w:author="Mizener, Brendon J" w:date="2021-12-09T10:22:00Z">
              <w:rPr>
                <w:rFonts w:ascii="Times New Roman" w:hAnsi="Times New Roman" w:cs="Times New Roman"/>
                <w:kern w:val="16"/>
                <w:sz w:val="24"/>
                <w:szCs w:val="24"/>
              </w:rPr>
            </w:rPrChange>
          </w:rPr>
          <w:t>10.1007/978-3-319-98926-6_2</w:t>
        </w:r>
      </w:ins>
    </w:p>
    <w:p w14:paraId="2D85E285" w14:textId="617B5C8D" w:rsidR="00DB2365" w:rsidRPr="00EF5B97" w:rsidRDefault="00DB2365" w:rsidP="00DB2365">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Beygelzimer</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Kakadet</w:t>
      </w:r>
      <w:proofErr w:type="spellEnd"/>
      <w:r w:rsidRPr="00EF5B97">
        <w:rPr>
          <w:rFonts w:ascii="Times New Roman" w:hAnsi="Times New Roman" w:cs="Times New Roman"/>
          <w:kern w:val="16"/>
          <w:sz w:val="24"/>
          <w:szCs w:val="24"/>
        </w:rPr>
        <w:t xml:space="preserve">, S., Langford, J., Arya, S., Mount, D., &amp; Li, S. (2019). FNN: Fast </w:t>
      </w:r>
      <w:r w:rsidRPr="00EF5B97">
        <w:rPr>
          <w:rFonts w:ascii="Times New Roman" w:hAnsi="Times New Roman" w:cs="Times New Roman"/>
          <w:kern w:val="16"/>
          <w:sz w:val="24"/>
          <w:szCs w:val="24"/>
        </w:rPr>
        <w:lastRenderedPageBreak/>
        <w:t>nearest neighbor search algorithms and applications. https://CRAN.R-project.org/package=FNN</w:t>
      </w:r>
    </w:p>
    <w:p w14:paraId="5E503D96" w14:textId="3D292EFF" w:rsidR="002A06AB" w:rsidRPr="005C7FA6" w:rsidRDefault="002A06AB" w:rsidP="0084557C">
      <w:pPr>
        <w:pStyle w:val="BodyText"/>
        <w:spacing w:line="480" w:lineRule="auto"/>
        <w:ind w:left="720" w:hanging="720"/>
        <w:rPr>
          <w:rFonts w:ascii="Times New Roman" w:hAnsi="Times New Roman" w:cs="Times New Roman"/>
          <w:kern w:val="16"/>
          <w:lang w:val="fr-FR"/>
          <w:rPrChange w:id="1944" w:author="Sylvie CHOLLET" w:date="2021-12-10T15:03:00Z">
            <w:rPr>
              <w:rFonts w:ascii="Times New Roman" w:hAnsi="Times New Roman" w:cs="Times New Roman"/>
              <w:kern w:val="16"/>
            </w:rPr>
          </w:rPrChange>
        </w:rPr>
      </w:pPr>
      <w:r w:rsidRPr="005C7FA6">
        <w:rPr>
          <w:rFonts w:ascii="Times New Roman" w:hAnsi="Times New Roman" w:cs="Times New Roman"/>
          <w:kern w:val="16"/>
          <w:lang w:val="fr-FR"/>
          <w:rPrChange w:id="1945" w:author="Sylvie CHOLLET" w:date="2021-12-10T15:03:00Z">
            <w:rPr>
              <w:rFonts w:ascii="Times New Roman" w:hAnsi="Times New Roman" w:cs="Times New Roman"/>
              <w:kern w:val="16"/>
            </w:rPr>
          </w:rPrChange>
        </w:rPr>
        <w:t>Bigand, E., &amp; Poulin-</w:t>
      </w:r>
      <w:proofErr w:type="spellStart"/>
      <w:r w:rsidRPr="005C7FA6">
        <w:rPr>
          <w:rFonts w:ascii="Times New Roman" w:hAnsi="Times New Roman" w:cs="Times New Roman"/>
          <w:kern w:val="16"/>
          <w:lang w:val="fr-FR"/>
          <w:rPrChange w:id="1946" w:author="Sylvie CHOLLET" w:date="2021-12-10T15:03:00Z">
            <w:rPr>
              <w:rFonts w:ascii="Times New Roman" w:hAnsi="Times New Roman" w:cs="Times New Roman"/>
              <w:kern w:val="16"/>
            </w:rPr>
          </w:rPrChange>
        </w:rPr>
        <w:t>Charronnat</w:t>
      </w:r>
      <w:proofErr w:type="spellEnd"/>
      <w:r w:rsidRPr="005C7FA6">
        <w:rPr>
          <w:rFonts w:ascii="Times New Roman" w:hAnsi="Times New Roman" w:cs="Times New Roman"/>
          <w:kern w:val="16"/>
          <w:lang w:val="fr-FR"/>
          <w:rPrChange w:id="1947" w:author="Sylvie CHOLLET" w:date="2021-12-10T15:03:00Z">
            <w:rPr>
              <w:rFonts w:ascii="Times New Roman" w:hAnsi="Times New Roman" w:cs="Times New Roman"/>
              <w:kern w:val="16"/>
            </w:rPr>
          </w:rPrChange>
        </w:rPr>
        <w:t xml:space="preserve">, B. (2006). </w:t>
      </w:r>
      <w:r w:rsidRPr="00EF5B97">
        <w:rPr>
          <w:rFonts w:ascii="Times New Roman" w:hAnsi="Times New Roman" w:cs="Times New Roman"/>
          <w:kern w:val="16"/>
        </w:rPr>
        <w:t xml:space="preserve">Are we </w:t>
      </w:r>
      <w:r w:rsidR="0071054A" w:rsidRPr="00EF5B97">
        <w:rPr>
          <w:rFonts w:ascii="Times New Roman" w:hAnsi="Times New Roman" w:cs="Times New Roman"/>
          <w:kern w:val="16"/>
        </w:rPr>
        <w:t>“</w:t>
      </w:r>
      <w:r w:rsidRPr="00EF5B97">
        <w:rPr>
          <w:rFonts w:ascii="Times New Roman" w:hAnsi="Times New Roman" w:cs="Times New Roman"/>
          <w:kern w:val="16"/>
        </w:rPr>
        <w:t xml:space="preserve">experienced listeners”? A review of the musical capacities that do not depend on formal musical training. </w:t>
      </w:r>
      <w:r w:rsidRPr="005C7FA6">
        <w:rPr>
          <w:rFonts w:ascii="Times New Roman" w:hAnsi="Times New Roman" w:cs="Times New Roman"/>
          <w:i/>
          <w:kern w:val="16"/>
          <w:lang w:val="fr-FR"/>
          <w:rPrChange w:id="1948" w:author="Sylvie CHOLLET" w:date="2021-12-10T15:03:00Z">
            <w:rPr>
              <w:rFonts w:ascii="Times New Roman" w:hAnsi="Times New Roman" w:cs="Times New Roman"/>
              <w:i/>
              <w:kern w:val="16"/>
            </w:rPr>
          </w:rPrChange>
        </w:rPr>
        <w:t>Cognition</w:t>
      </w:r>
      <w:r w:rsidRPr="005C7FA6">
        <w:rPr>
          <w:rFonts w:ascii="Times New Roman" w:hAnsi="Times New Roman" w:cs="Times New Roman"/>
          <w:kern w:val="16"/>
          <w:lang w:val="fr-FR"/>
          <w:rPrChange w:id="1949" w:author="Sylvie CHOLLET" w:date="2021-12-10T15:03:00Z">
            <w:rPr>
              <w:rFonts w:ascii="Times New Roman" w:hAnsi="Times New Roman" w:cs="Times New Roman"/>
              <w:kern w:val="16"/>
            </w:rPr>
          </w:rPrChange>
        </w:rPr>
        <w:t xml:space="preserve">, </w:t>
      </w:r>
      <w:r w:rsidRPr="005C7FA6">
        <w:rPr>
          <w:rFonts w:ascii="Times New Roman" w:hAnsi="Times New Roman" w:cs="Times New Roman"/>
          <w:i/>
          <w:kern w:val="16"/>
          <w:lang w:val="fr-FR"/>
          <w:rPrChange w:id="1950" w:author="Sylvie CHOLLET" w:date="2021-12-10T15:03:00Z">
            <w:rPr>
              <w:rFonts w:ascii="Times New Roman" w:hAnsi="Times New Roman" w:cs="Times New Roman"/>
              <w:i/>
              <w:kern w:val="16"/>
            </w:rPr>
          </w:rPrChange>
        </w:rPr>
        <w:t>100</w:t>
      </w:r>
      <w:r w:rsidRPr="005C7FA6">
        <w:rPr>
          <w:rFonts w:ascii="Times New Roman" w:hAnsi="Times New Roman" w:cs="Times New Roman"/>
          <w:kern w:val="16"/>
          <w:lang w:val="fr-FR"/>
          <w:rPrChange w:id="1951" w:author="Sylvie CHOLLET" w:date="2021-12-10T15:03:00Z">
            <w:rPr>
              <w:rFonts w:ascii="Times New Roman" w:hAnsi="Times New Roman" w:cs="Times New Roman"/>
              <w:kern w:val="16"/>
            </w:rPr>
          </w:rPrChange>
        </w:rPr>
        <w:t xml:space="preserve">(1), 100–130. </w:t>
      </w:r>
      <w:r w:rsidR="00B12D4C">
        <w:fldChar w:fldCharType="begin"/>
      </w:r>
      <w:r w:rsidR="00B12D4C" w:rsidRPr="005C7FA6">
        <w:rPr>
          <w:lang w:val="fr-FR"/>
          <w:rPrChange w:id="1952" w:author="Sylvie CHOLLET" w:date="2021-12-10T15:03:00Z">
            <w:rPr/>
          </w:rPrChange>
        </w:rPr>
        <w:instrText xml:space="preserve"> HYPERLINK "https://doi.org/10.1016/j.cognition.2005.11.007" \h </w:instrText>
      </w:r>
      <w:r w:rsidR="00B12D4C">
        <w:fldChar w:fldCharType="separate"/>
      </w:r>
      <w:r w:rsidRPr="005C7FA6">
        <w:rPr>
          <w:rFonts w:ascii="Times New Roman" w:hAnsi="Times New Roman" w:cs="Times New Roman"/>
          <w:kern w:val="16"/>
          <w:lang w:val="fr-FR"/>
          <w:rPrChange w:id="1953" w:author="Sylvie CHOLLET" w:date="2021-12-10T15:03:00Z">
            <w:rPr>
              <w:rFonts w:ascii="Times New Roman" w:hAnsi="Times New Roman" w:cs="Times New Roman"/>
              <w:kern w:val="16"/>
            </w:rPr>
          </w:rPrChange>
        </w:rPr>
        <w:t>https://doi.org/10.1016/j.cognition.2005.11.007</w:t>
      </w:r>
      <w:r w:rsidR="00B12D4C">
        <w:rPr>
          <w:rFonts w:ascii="Times New Roman" w:hAnsi="Times New Roman" w:cs="Times New Roman"/>
          <w:kern w:val="16"/>
        </w:rPr>
        <w:fldChar w:fldCharType="end"/>
      </w:r>
    </w:p>
    <w:p w14:paraId="47579ADA"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5C7FA6">
        <w:rPr>
          <w:rFonts w:ascii="Times New Roman" w:hAnsi="Times New Roman" w:cs="Times New Roman"/>
          <w:kern w:val="16"/>
          <w:lang w:val="fr-FR"/>
          <w:rPrChange w:id="1954" w:author="Sylvie CHOLLET" w:date="2021-12-10T15:03:00Z">
            <w:rPr>
              <w:rFonts w:ascii="Times New Roman" w:hAnsi="Times New Roman" w:cs="Times New Roman"/>
              <w:kern w:val="16"/>
            </w:rPr>
          </w:rPrChange>
        </w:rPr>
        <w:t xml:space="preserve">Bigand, E., Vieillard, S., </w:t>
      </w:r>
      <w:proofErr w:type="spellStart"/>
      <w:r w:rsidRPr="005C7FA6">
        <w:rPr>
          <w:rFonts w:ascii="Times New Roman" w:hAnsi="Times New Roman" w:cs="Times New Roman"/>
          <w:kern w:val="16"/>
          <w:lang w:val="fr-FR"/>
          <w:rPrChange w:id="1955" w:author="Sylvie CHOLLET" w:date="2021-12-10T15:03:00Z">
            <w:rPr>
              <w:rFonts w:ascii="Times New Roman" w:hAnsi="Times New Roman" w:cs="Times New Roman"/>
              <w:kern w:val="16"/>
            </w:rPr>
          </w:rPrChange>
        </w:rPr>
        <w:t>Madurell</w:t>
      </w:r>
      <w:proofErr w:type="spellEnd"/>
      <w:r w:rsidRPr="005C7FA6">
        <w:rPr>
          <w:rFonts w:ascii="Times New Roman" w:hAnsi="Times New Roman" w:cs="Times New Roman"/>
          <w:kern w:val="16"/>
          <w:lang w:val="fr-FR"/>
          <w:rPrChange w:id="1956" w:author="Sylvie CHOLLET" w:date="2021-12-10T15:03:00Z">
            <w:rPr>
              <w:rFonts w:ascii="Times New Roman" w:hAnsi="Times New Roman" w:cs="Times New Roman"/>
              <w:kern w:val="16"/>
            </w:rPr>
          </w:rPrChange>
        </w:rPr>
        <w:t xml:space="preserve">, F., </w:t>
      </w:r>
      <w:proofErr w:type="spellStart"/>
      <w:r w:rsidRPr="005C7FA6">
        <w:rPr>
          <w:rFonts w:ascii="Times New Roman" w:hAnsi="Times New Roman" w:cs="Times New Roman"/>
          <w:kern w:val="16"/>
          <w:lang w:val="fr-FR"/>
          <w:rPrChange w:id="1957" w:author="Sylvie CHOLLET" w:date="2021-12-10T15:03:00Z">
            <w:rPr>
              <w:rFonts w:ascii="Times New Roman" w:hAnsi="Times New Roman" w:cs="Times New Roman"/>
              <w:kern w:val="16"/>
            </w:rPr>
          </w:rPrChange>
        </w:rPr>
        <w:t>Marozeau</w:t>
      </w:r>
      <w:proofErr w:type="spellEnd"/>
      <w:r w:rsidRPr="005C7FA6">
        <w:rPr>
          <w:rFonts w:ascii="Times New Roman" w:hAnsi="Times New Roman" w:cs="Times New Roman"/>
          <w:kern w:val="16"/>
          <w:lang w:val="fr-FR"/>
          <w:rPrChange w:id="1958" w:author="Sylvie CHOLLET" w:date="2021-12-10T15:03:00Z">
            <w:rPr>
              <w:rFonts w:ascii="Times New Roman" w:hAnsi="Times New Roman" w:cs="Times New Roman"/>
              <w:kern w:val="16"/>
            </w:rPr>
          </w:rPrChange>
        </w:rPr>
        <w:t xml:space="preserve">, J., &amp; </w:t>
      </w:r>
      <w:proofErr w:type="spellStart"/>
      <w:r w:rsidRPr="005C7FA6">
        <w:rPr>
          <w:rFonts w:ascii="Times New Roman" w:hAnsi="Times New Roman" w:cs="Times New Roman"/>
          <w:kern w:val="16"/>
          <w:lang w:val="fr-FR"/>
          <w:rPrChange w:id="1959" w:author="Sylvie CHOLLET" w:date="2021-12-10T15:03:00Z">
            <w:rPr>
              <w:rFonts w:ascii="Times New Roman" w:hAnsi="Times New Roman" w:cs="Times New Roman"/>
              <w:kern w:val="16"/>
            </w:rPr>
          </w:rPrChange>
        </w:rPr>
        <w:t>Dacquet</w:t>
      </w:r>
      <w:proofErr w:type="spellEnd"/>
      <w:r w:rsidRPr="005C7FA6">
        <w:rPr>
          <w:rFonts w:ascii="Times New Roman" w:hAnsi="Times New Roman" w:cs="Times New Roman"/>
          <w:kern w:val="16"/>
          <w:lang w:val="fr-FR"/>
          <w:rPrChange w:id="1960" w:author="Sylvie CHOLLET" w:date="2021-12-10T15:03:00Z">
            <w:rPr>
              <w:rFonts w:ascii="Times New Roman" w:hAnsi="Times New Roman" w:cs="Times New Roman"/>
              <w:kern w:val="16"/>
            </w:rPr>
          </w:rPrChange>
        </w:rPr>
        <w:t xml:space="preserve">, A. (2005). </w:t>
      </w:r>
      <w:r w:rsidRPr="00EF5B97">
        <w:rPr>
          <w:rFonts w:ascii="Times New Roman" w:hAnsi="Times New Roman" w:cs="Times New Roman"/>
          <w:kern w:val="16"/>
        </w:rPr>
        <w:t xml:space="preserve">Multidimensional scaling of emotional responses to music: The effect of musical expertise and of the duration of the excerpts. </w:t>
      </w:r>
      <w:r w:rsidRPr="00EF5B97">
        <w:rPr>
          <w:rFonts w:ascii="Times New Roman" w:hAnsi="Times New Roman" w:cs="Times New Roman"/>
          <w:i/>
          <w:kern w:val="16"/>
        </w:rPr>
        <w:t>Cognition and Emotion</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(8), 1113–1139. </w:t>
      </w:r>
      <w:hyperlink r:id="rId18">
        <w:r w:rsidRPr="00EF5B97">
          <w:rPr>
            <w:rFonts w:ascii="Times New Roman" w:hAnsi="Times New Roman" w:cs="Times New Roman"/>
            <w:kern w:val="16"/>
          </w:rPr>
          <w:t>https://doi.org/10.1080/02699930500204250</w:t>
        </w:r>
      </w:hyperlink>
    </w:p>
    <w:p w14:paraId="06DC849A" w14:textId="1A570C37" w:rsidR="002A06AB" w:rsidRDefault="002A06AB" w:rsidP="0084557C">
      <w:pPr>
        <w:spacing w:line="480" w:lineRule="auto"/>
        <w:ind w:left="720" w:hanging="720"/>
        <w:rPr>
          <w:ins w:id="1961" w:author="Mizener, Brendon J" w:date="2021-11-16T12:35:00Z"/>
          <w:rFonts w:ascii="Times New Roman" w:hAnsi="Times New Roman" w:cs="Times New Roman"/>
          <w:kern w:val="16"/>
          <w:sz w:val="24"/>
          <w:szCs w:val="24"/>
        </w:rPr>
      </w:pPr>
      <w:r w:rsidRPr="00EF5B97">
        <w:rPr>
          <w:rFonts w:ascii="Times New Roman" w:hAnsi="Times New Roman" w:cs="Times New Roman"/>
          <w:kern w:val="16"/>
          <w:sz w:val="24"/>
          <w:szCs w:val="24"/>
        </w:rPr>
        <w:t xml:space="preserve">Borg, I., &amp; </w:t>
      </w:r>
      <w:proofErr w:type="spellStart"/>
      <w:r w:rsidRPr="00EF5B97">
        <w:rPr>
          <w:rFonts w:ascii="Times New Roman" w:hAnsi="Times New Roman" w:cs="Times New Roman"/>
          <w:kern w:val="16"/>
          <w:sz w:val="24"/>
          <w:szCs w:val="24"/>
        </w:rPr>
        <w:t>Groenen</w:t>
      </w:r>
      <w:proofErr w:type="spellEnd"/>
      <w:r w:rsidRPr="00EF5B97">
        <w:rPr>
          <w:rFonts w:ascii="Times New Roman" w:hAnsi="Times New Roman" w:cs="Times New Roman"/>
          <w:kern w:val="16"/>
          <w:sz w:val="24"/>
          <w:szCs w:val="24"/>
        </w:rPr>
        <w:t xml:space="preserve">, P. J. F. (2005). </w:t>
      </w:r>
      <w:r w:rsidRPr="00EF5B97">
        <w:rPr>
          <w:rFonts w:ascii="Times New Roman" w:hAnsi="Times New Roman" w:cs="Times New Roman"/>
          <w:i/>
          <w:kern w:val="16"/>
          <w:sz w:val="24"/>
          <w:szCs w:val="24"/>
        </w:rPr>
        <w:t xml:space="preserve">Modern Multidimensional Scaling </w:t>
      </w:r>
      <w:r w:rsidRPr="00EF5B97">
        <w:rPr>
          <w:rFonts w:ascii="Times New Roman" w:hAnsi="Times New Roman" w:cs="Times New Roman"/>
          <w:kern w:val="16"/>
          <w:sz w:val="24"/>
          <w:szCs w:val="24"/>
        </w:rPr>
        <w:t>(2nd ed., Vol. 36). Springer.</w:t>
      </w:r>
    </w:p>
    <w:p w14:paraId="187C58C6" w14:textId="74534056" w:rsidR="001F3951" w:rsidRPr="004D0CEF" w:rsidRDefault="001F3951" w:rsidP="0084557C">
      <w:pPr>
        <w:spacing w:line="480" w:lineRule="auto"/>
        <w:ind w:left="720" w:hanging="720"/>
        <w:rPr>
          <w:rFonts w:ascii="Times New Roman" w:hAnsi="Times New Roman" w:cs="Times New Roman"/>
          <w:color w:val="5F497A" w:themeColor="accent4" w:themeShade="BF"/>
          <w:kern w:val="16"/>
          <w:sz w:val="24"/>
          <w:szCs w:val="24"/>
          <w:rPrChange w:id="1962" w:author="Mizener, Brendon J" w:date="2021-12-09T10:22:00Z">
            <w:rPr>
              <w:rFonts w:ascii="Times New Roman" w:hAnsi="Times New Roman" w:cs="Times New Roman"/>
              <w:kern w:val="16"/>
              <w:sz w:val="24"/>
              <w:szCs w:val="24"/>
            </w:rPr>
          </w:rPrChange>
        </w:rPr>
      </w:pPr>
      <w:ins w:id="1963" w:author="Mizener, Brendon J" w:date="2021-11-16T12:35:00Z">
        <w:r w:rsidRPr="004D0CEF">
          <w:rPr>
            <w:rFonts w:ascii="Times New Roman" w:hAnsi="Times New Roman" w:cs="Times New Roman"/>
            <w:color w:val="5F497A" w:themeColor="accent4" w:themeShade="BF"/>
            <w:kern w:val="16"/>
            <w:sz w:val="24"/>
            <w:szCs w:val="24"/>
            <w:rPrChange w:id="1964" w:author="Mizener, Brendon J" w:date="2021-12-09T10:22:00Z">
              <w:rPr>
                <w:rFonts w:ascii="Times New Roman" w:hAnsi="Times New Roman" w:cs="Times New Roman"/>
                <w:kern w:val="16"/>
                <w:sz w:val="24"/>
                <w:szCs w:val="24"/>
              </w:rPr>
            </w:rPrChange>
          </w:rPr>
          <w:t>B</w:t>
        </w:r>
      </w:ins>
      <w:ins w:id="1965" w:author="Mizener, Brendon J" w:date="2021-11-16T12:36:00Z">
        <w:r w:rsidRPr="004D0CEF">
          <w:rPr>
            <w:rFonts w:ascii="Times New Roman" w:hAnsi="Times New Roman" w:cs="Times New Roman"/>
            <w:color w:val="5F497A" w:themeColor="accent4" w:themeShade="BF"/>
            <w:kern w:val="16"/>
            <w:sz w:val="24"/>
            <w:szCs w:val="24"/>
            <w:rPrChange w:id="1966" w:author="Mizener, Brendon J" w:date="2021-12-09T10:22:00Z">
              <w:rPr>
                <w:rFonts w:ascii="Times New Roman" w:hAnsi="Times New Roman" w:cs="Times New Roman"/>
                <w:kern w:val="16"/>
                <w:sz w:val="24"/>
                <w:szCs w:val="24"/>
              </w:rPr>
            </w:rPrChange>
          </w:rPr>
          <w:t>ond, F., &amp; Foster, R. (2013</w:t>
        </w:r>
      </w:ins>
      <w:ins w:id="1967" w:author="Mizener, Brendon J" w:date="2021-11-16T12:41:00Z">
        <w:r w:rsidR="002649BF" w:rsidRPr="004D0CEF">
          <w:rPr>
            <w:rFonts w:ascii="Times New Roman" w:hAnsi="Times New Roman" w:cs="Times New Roman"/>
            <w:color w:val="5F497A" w:themeColor="accent4" w:themeShade="BF"/>
            <w:kern w:val="16"/>
            <w:sz w:val="24"/>
            <w:szCs w:val="24"/>
            <w:rPrChange w:id="1968" w:author="Mizener, Brendon J" w:date="2021-12-09T10:22:00Z">
              <w:rPr>
                <w:rFonts w:ascii="Times New Roman" w:hAnsi="Times New Roman" w:cs="Times New Roman"/>
                <w:kern w:val="16"/>
                <w:sz w:val="24"/>
                <w:szCs w:val="24"/>
              </w:rPr>
            </w:rPrChange>
          </w:rPr>
          <w:t>, August 4-9</w:t>
        </w:r>
      </w:ins>
      <w:ins w:id="1969" w:author="Mizener, Brendon J" w:date="2021-11-16T12:36:00Z">
        <w:r w:rsidRPr="004D0CEF">
          <w:rPr>
            <w:rFonts w:ascii="Times New Roman" w:hAnsi="Times New Roman" w:cs="Times New Roman"/>
            <w:color w:val="5F497A" w:themeColor="accent4" w:themeShade="BF"/>
            <w:kern w:val="16"/>
            <w:sz w:val="24"/>
            <w:szCs w:val="24"/>
            <w:rPrChange w:id="1970"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1971" w:author="Mizener, Brendon J" w:date="2021-12-09T10:22:00Z">
              <w:rPr>
                <w:rFonts w:ascii="Times New Roman" w:hAnsi="Times New Roman" w:cs="Times New Roman"/>
                <w:kern w:val="16"/>
                <w:sz w:val="24"/>
                <w:szCs w:val="24"/>
              </w:rPr>
            </w:rPrChange>
          </w:rPr>
          <w:t>Linking and extending an open multilingual wordnet</w:t>
        </w:r>
        <w:r w:rsidRPr="004D0CEF">
          <w:rPr>
            <w:rFonts w:ascii="Times New Roman" w:hAnsi="Times New Roman" w:cs="Times New Roman"/>
            <w:color w:val="5F497A" w:themeColor="accent4" w:themeShade="BF"/>
            <w:kern w:val="16"/>
            <w:sz w:val="24"/>
            <w:szCs w:val="24"/>
            <w:rPrChange w:id="1972" w:author="Mizener, Brendon J" w:date="2021-12-09T10:22:00Z">
              <w:rPr>
                <w:rFonts w:ascii="Times New Roman" w:hAnsi="Times New Roman" w:cs="Times New Roman"/>
                <w:kern w:val="16"/>
                <w:sz w:val="24"/>
                <w:szCs w:val="24"/>
              </w:rPr>
            </w:rPrChange>
          </w:rPr>
          <w:t xml:space="preserve">. </w:t>
        </w:r>
      </w:ins>
      <w:ins w:id="1973" w:author="Mizener, Brendon J" w:date="2021-11-16T12:37:00Z">
        <w:r w:rsidRPr="004D0CEF">
          <w:rPr>
            <w:rFonts w:ascii="Times New Roman" w:hAnsi="Times New Roman" w:cs="Times New Roman"/>
            <w:color w:val="5F497A" w:themeColor="accent4" w:themeShade="BF"/>
            <w:kern w:val="16"/>
            <w:sz w:val="24"/>
            <w:szCs w:val="24"/>
            <w:rPrChange w:id="1974" w:author="Mizener, Brendon J" w:date="2021-12-09T10:22:00Z">
              <w:rPr>
                <w:rFonts w:ascii="Times New Roman" w:hAnsi="Times New Roman" w:cs="Times New Roman"/>
                <w:i/>
                <w:iCs/>
                <w:kern w:val="16"/>
                <w:sz w:val="24"/>
                <w:szCs w:val="24"/>
              </w:rPr>
            </w:rPrChange>
          </w:rPr>
          <w:t>Proceedings of the 51</w:t>
        </w:r>
        <w:r w:rsidRPr="004D0CEF">
          <w:rPr>
            <w:rFonts w:ascii="Times New Roman" w:hAnsi="Times New Roman" w:cs="Times New Roman"/>
            <w:color w:val="5F497A" w:themeColor="accent4" w:themeShade="BF"/>
            <w:kern w:val="16"/>
            <w:sz w:val="24"/>
            <w:szCs w:val="24"/>
            <w:vertAlign w:val="superscript"/>
            <w:rPrChange w:id="1975" w:author="Mizener, Brendon J" w:date="2021-12-09T10:22:00Z">
              <w:rPr>
                <w:rFonts w:ascii="Times New Roman" w:hAnsi="Times New Roman" w:cs="Times New Roman"/>
                <w:i/>
                <w:iCs/>
                <w:kern w:val="16"/>
                <w:sz w:val="24"/>
                <w:szCs w:val="24"/>
              </w:rPr>
            </w:rPrChange>
          </w:rPr>
          <w:t>st</w:t>
        </w:r>
        <w:r w:rsidRPr="004D0CEF">
          <w:rPr>
            <w:rFonts w:ascii="Times New Roman" w:hAnsi="Times New Roman" w:cs="Times New Roman"/>
            <w:color w:val="5F497A" w:themeColor="accent4" w:themeShade="BF"/>
            <w:kern w:val="16"/>
            <w:sz w:val="24"/>
            <w:szCs w:val="24"/>
            <w:rPrChange w:id="1976" w:author="Mizener, Brendon J" w:date="2021-12-09T10:22:00Z">
              <w:rPr>
                <w:rFonts w:ascii="Times New Roman" w:hAnsi="Times New Roman" w:cs="Times New Roman"/>
                <w:i/>
                <w:iCs/>
                <w:kern w:val="16"/>
                <w:sz w:val="24"/>
                <w:szCs w:val="24"/>
              </w:rPr>
            </w:rPrChange>
          </w:rPr>
          <w:t xml:space="preserve"> </w:t>
        </w:r>
      </w:ins>
      <w:ins w:id="1977" w:author="Mizener, Brendon J" w:date="2021-11-16T12:38:00Z">
        <w:r w:rsidRPr="004D0CEF">
          <w:rPr>
            <w:rFonts w:ascii="Times New Roman" w:hAnsi="Times New Roman" w:cs="Times New Roman"/>
            <w:color w:val="5F497A" w:themeColor="accent4" w:themeShade="BF"/>
            <w:kern w:val="16"/>
            <w:sz w:val="24"/>
            <w:szCs w:val="24"/>
            <w:rPrChange w:id="1978" w:author="Mizener, Brendon J" w:date="2021-12-09T10:22:00Z">
              <w:rPr>
                <w:rFonts w:ascii="Times New Roman" w:hAnsi="Times New Roman" w:cs="Times New Roman"/>
                <w:i/>
                <w:iCs/>
                <w:kern w:val="16"/>
                <w:sz w:val="24"/>
                <w:szCs w:val="24"/>
              </w:rPr>
            </w:rPrChange>
          </w:rPr>
          <w:t>Annual Meeting of the Association for Computational Linguistics</w:t>
        </w:r>
      </w:ins>
      <w:ins w:id="1979" w:author="Mizener, Brendon J" w:date="2021-11-16T12:42:00Z">
        <w:r w:rsidR="002649BF" w:rsidRPr="004D0CEF">
          <w:rPr>
            <w:rFonts w:ascii="Times New Roman" w:hAnsi="Times New Roman" w:cs="Times New Roman"/>
            <w:color w:val="5F497A" w:themeColor="accent4" w:themeShade="BF"/>
            <w:kern w:val="16"/>
            <w:sz w:val="24"/>
            <w:szCs w:val="24"/>
            <w:rPrChange w:id="1980" w:author="Mizener, Brendon J" w:date="2021-12-09T10:22:00Z">
              <w:rPr>
                <w:rFonts w:ascii="Times New Roman" w:hAnsi="Times New Roman" w:cs="Times New Roman"/>
                <w:kern w:val="16"/>
                <w:sz w:val="24"/>
                <w:szCs w:val="24"/>
              </w:rPr>
            </w:rPrChange>
          </w:rPr>
          <w:t>, Sofia</w:t>
        </w:r>
      </w:ins>
      <w:ins w:id="1981" w:author="Mizener, Brendon J" w:date="2021-11-16T12:38:00Z">
        <w:r w:rsidRPr="004D0CEF">
          <w:rPr>
            <w:rFonts w:ascii="Times New Roman" w:hAnsi="Times New Roman" w:cs="Times New Roman"/>
            <w:color w:val="5F497A" w:themeColor="accent4" w:themeShade="BF"/>
            <w:kern w:val="16"/>
            <w:sz w:val="24"/>
            <w:szCs w:val="24"/>
            <w:rPrChange w:id="1982" w:author="Mizener, Brendon J" w:date="2021-12-09T10:22:00Z">
              <w:rPr>
                <w:rFonts w:ascii="Times New Roman" w:hAnsi="Times New Roman" w:cs="Times New Roman"/>
                <w:kern w:val="16"/>
                <w:sz w:val="24"/>
                <w:szCs w:val="24"/>
              </w:rPr>
            </w:rPrChange>
          </w:rPr>
          <w:t xml:space="preserve">. </w:t>
        </w:r>
      </w:ins>
      <w:ins w:id="1983" w:author="Mizener, Brendon J" w:date="2021-11-16T12:43:00Z">
        <w:r w:rsidR="002649BF" w:rsidRPr="004D0CEF">
          <w:rPr>
            <w:rFonts w:ascii="Times New Roman" w:hAnsi="Times New Roman" w:cs="Times New Roman"/>
            <w:color w:val="5F497A" w:themeColor="accent4" w:themeShade="BF"/>
            <w:kern w:val="16"/>
            <w:sz w:val="24"/>
            <w:szCs w:val="24"/>
            <w:rPrChange w:id="1984" w:author="Mizener, Brendon J" w:date="2021-12-09T10:22:00Z">
              <w:rPr>
                <w:rFonts w:ascii="Times New Roman" w:hAnsi="Times New Roman" w:cs="Times New Roman"/>
                <w:kern w:val="16"/>
                <w:sz w:val="24"/>
                <w:szCs w:val="24"/>
              </w:rPr>
            </w:rPrChange>
          </w:rPr>
          <w:t>aclweb.org/anthology/P/P13/P13-1133.pdf</w:t>
        </w:r>
      </w:ins>
    </w:p>
    <w:p w14:paraId="54D7AE88"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Bruner II, G. C. (1990). Music, mood, and marketing. </w:t>
      </w:r>
      <w:r w:rsidRPr="00EF5B97">
        <w:rPr>
          <w:rFonts w:ascii="Times New Roman" w:hAnsi="Times New Roman" w:cs="Times New Roman"/>
          <w:i/>
          <w:kern w:val="16"/>
          <w:sz w:val="24"/>
          <w:szCs w:val="24"/>
        </w:rPr>
        <w:t>Journal of Marketing</w:t>
      </w:r>
      <w:r w:rsidRPr="00EF5B97">
        <w:rPr>
          <w:rFonts w:ascii="Times New Roman" w:hAnsi="Times New Roman" w:cs="Times New Roman"/>
          <w:kern w:val="16"/>
          <w:sz w:val="24"/>
          <w:szCs w:val="24"/>
        </w:rPr>
        <w:t>, (October),</w:t>
      </w:r>
      <w:r w:rsidRPr="00EF5B97">
        <w:rPr>
          <w:rFonts w:ascii="Times New Roman" w:hAnsi="Times New Roman" w:cs="Times New Roman"/>
          <w:i/>
          <w:kern w:val="16"/>
          <w:sz w:val="24"/>
          <w:szCs w:val="24"/>
        </w:rPr>
        <w:t xml:space="preserve"> </w:t>
      </w:r>
      <w:r w:rsidRPr="00EF5B97">
        <w:rPr>
          <w:rFonts w:ascii="Times New Roman" w:hAnsi="Times New Roman" w:cs="Times New Roman"/>
          <w:kern w:val="16"/>
          <w:sz w:val="24"/>
          <w:szCs w:val="24"/>
        </w:rPr>
        <w:t>94–104.</w:t>
      </w:r>
    </w:p>
    <w:p w14:paraId="714F862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Cohn, R., </w:t>
      </w:r>
      <w:proofErr w:type="spellStart"/>
      <w:r w:rsidRPr="00EF5B97">
        <w:rPr>
          <w:rFonts w:ascii="Times New Roman" w:hAnsi="Times New Roman" w:cs="Times New Roman"/>
          <w:kern w:val="16"/>
        </w:rPr>
        <w:t>Hyer</w:t>
      </w:r>
      <w:proofErr w:type="spellEnd"/>
      <w:r w:rsidRPr="00EF5B97">
        <w:rPr>
          <w:rFonts w:ascii="Times New Roman" w:hAnsi="Times New Roman" w:cs="Times New Roman"/>
          <w:kern w:val="16"/>
        </w:rPr>
        <w:t xml:space="preserve">, B., Dahlhaus, C., Anderson, J., &amp; Wilson, C. (2001). </w:t>
      </w:r>
      <w:r w:rsidRPr="00EF5B97">
        <w:rPr>
          <w:rFonts w:ascii="Times New Roman" w:hAnsi="Times New Roman" w:cs="Times New Roman"/>
          <w:i/>
          <w:kern w:val="16"/>
        </w:rPr>
        <w:t>Harmony</w:t>
      </w:r>
      <w:r w:rsidRPr="00EF5B97">
        <w:rPr>
          <w:rFonts w:ascii="Times New Roman" w:hAnsi="Times New Roman" w:cs="Times New Roman"/>
          <w:kern w:val="16"/>
        </w:rPr>
        <w:t>. Oxford University Press.</w:t>
      </w:r>
    </w:p>
    <w:p w14:paraId="12DA4B7B" w14:textId="19A73273" w:rsidR="002A06AB" w:rsidRDefault="002A06AB" w:rsidP="0084557C">
      <w:pPr>
        <w:spacing w:line="480" w:lineRule="auto"/>
        <w:ind w:left="720" w:hanging="720"/>
        <w:rPr>
          <w:ins w:id="1985" w:author="Hervé" w:date="2021-11-09T18:47:00Z"/>
          <w:rFonts w:ascii="Times New Roman" w:hAnsi="Times New Roman" w:cs="Times New Roman"/>
          <w:kern w:val="16"/>
          <w:sz w:val="24"/>
          <w:szCs w:val="24"/>
        </w:rPr>
      </w:pPr>
      <w:r w:rsidRPr="00EF5B97">
        <w:rPr>
          <w:rFonts w:ascii="Times New Roman" w:hAnsi="Times New Roman" w:cs="Times New Roman"/>
          <w:kern w:val="16"/>
          <w:sz w:val="24"/>
          <w:szCs w:val="24"/>
        </w:rPr>
        <w:t xml:space="preserve">Coombs, C. H., </w:t>
      </w:r>
      <w:proofErr w:type="spellStart"/>
      <w:r w:rsidRPr="00EF5B97">
        <w:rPr>
          <w:rFonts w:ascii="Times New Roman" w:hAnsi="Times New Roman" w:cs="Times New Roman"/>
          <w:kern w:val="16"/>
          <w:sz w:val="24"/>
          <w:szCs w:val="24"/>
        </w:rPr>
        <w:t>Milholland</w:t>
      </w:r>
      <w:proofErr w:type="spellEnd"/>
      <w:r w:rsidRPr="00EF5B97">
        <w:rPr>
          <w:rFonts w:ascii="Times New Roman" w:hAnsi="Times New Roman" w:cs="Times New Roman"/>
          <w:kern w:val="16"/>
          <w:sz w:val="24"/>
          <w:szCs w:val="24"/>
        </w:rPr>
        <w:t xml:space="preserve">, J. E., &amp; </w:t>
      </w:r>
      <w:proofErr w:type="spellStart"/>
      <w:r w:rsidRPr="00EF5B97">
        <w:rPr>
          <w:rFonts w:ascii="Times New Roman" w:hAnsi="Times New Roman" w:cs="Times New Roman"/>
          <w:kern w:val="16"/>
          <w:sz w:val="24"/>
          <w:szCs w:val="24"/>
        </w:rPr>
        <w:t>Womer</w:t>
      </w:r>
      <w:proofErr w:type="spellEnd"/>
      <w:r w:rsidRPr="00EF5B97">
        <w:rPr>
          <w:rFonts w:ascii="Times New Roman" w:hAnsi="Times New Roman" w:cs="Times New Roman"/>
          <w:kern w:val="16"/>
          <w:sz w:val="24"/>
          <w:szCs w:val="24"/>
        </w:rPr>
        <w:t xml:space="preserve">, F. B. (1956). The assessment of partial knowledge. </w:t>
      </w:r>
      <w:r w:rsidRPr="00EF5B97">
        <w:rPr>
          <w:rFonts w:ascii="Times New Roman" w:hAnsi="Times New Roman" w:cs="Times New Roman"/>
          <w:i/>
          <w:kern w:val="16"/>
          <w:sz w:val="24"/>
          <w:szCs w:val="24"/>
        </w:rPr>
        <w:t>Educational and Psychological Measurement</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16</w:t>
      </w:r>
      <w:r w:rsidRPr="00EF5B97">
        <w:rPr>
          <w:rFonts w:ascii="Times New Roman" w:hAnsi="Times New Roman" w:cs="Times New Roman"/>
          <w:kern w:val="16"/>
          <w:sz w:val="24"/>
          <w:szCs w:val="24"/>
        </w:rPr>
        <w:t xml:space="preserve">(1), 13–37. </w:t>
      </w:r>
      <w:hyperlink r:id="rId19">
        <w:r w:rsidRPr="00EF5B97">
          <w:rPr>
            <w:rFonts w:ascii="Times New Roman" w:hAnsi="Times New Roman" w:cs="Times New Roman"/>
            <w:kern w:val="16"/>
            <w:sz w:val="24"/>
            <w:szCs w:val="24"/>
          </w:rPr>
          <w:t>https://doi.org/10.1177/001316445601600102</w:t>
        </w:r>
      </w:hyperlink>
    </w:p>
    <w:p w14:paraId="3E473101" w14:textId="7CA40F97" w:rsidR="00840CEC" w:rsidRPr="004D0CEF" w:rsidRDefault="00840CEC" w:rsidP="0084557C">
      <w:pPr>
        <w:spacing w:line="480" w:lineRule="auto"/>
        <w:ind w:left="720" w:hanging="720"/>
        <w:rPr>
          <w:rFonts w:ascii="Times New Roman" w:hAnsi="Times New Roman" w:cs="Times New Roman"/>
          <w:color w:val="5F497A" w:themeColor="accent4" w:themeShade="BF"/>
          <w:kern w:val="16"/>
          <w:sz w:val="24"/>
          <w:szCs w:val="24"/>
          <w:rPrChange w:id="1986" w:author="Mizener, Brendon J" w:date="2021-12-09T10:22:00Z">
            <w:rPr>
              <w:rFonts w:ascii="Times New Roman" w:hAnsi="Times New Roman" w:cs="Times New Roman"/>
              <w:kern w:val="16"/>
              <w:sz w:val="24"/>
              <w:szCs w:val="24"/>
            </w:rPr>
          </w:rPrChange>
        </w:rPr>
      </w:pPr>
      <w:ins w:id="1987" w:author="Hervé" w:date="2021-11-09T18:47:00Z">
        <w:r w:rsidRPr="004D0CEF">
          <w:rPr>
            <w:rFonts w:ascii="Times New Roman" w:hAnsi="Times New Roman" w:cs="Times New Roman"/>
            <w:color w:val="5F497A" w:themeColor="accent4" w:themeShade="BF"/>
            <w:kern w:val="16"/>
            <w:sz w:val="24"/>
            <w:szCs w:val="24"/>
            <w:rPrChange w:id="1988" w:author="Mizener, Brendon J" w:date="2021-12-09T10:22:00Z">
              <w:rPr>
                <w:rFonts w:ascii="Times New Roman" w:hAnsi="Times New Roman" w:cs="Times New Roman"/>
                <w:kern w:val="16"/>
                <w:sz w:val="24"/>
                <w:szCs w:val="24"/>
              </w:rPr>
            </w:rPrChange>
          </w:rPr>
          <w:t>Coombs, C.H. (1964</w:t>
        </w:r>
      </w:ins>
      <w:ins w:id="1989" w:author="Hervé" w:date="2021-11-09T18:48:00Z">
        <w:r w:rsidRPr="004D0CEF">
          <w:rPr>
            <w:rFonts w:ascii="Times New Roman" w:hAnsi="Times New Roman" w:cs="Times New Roman"/>
            <w:color w:val="5F497A" w:themeColor="accent4" w:themeShade="BF"/>
            <w:kern w:val="16"/>
            <w:sz w:val="24"/>
            <w:szCs w:val="24"/>
            <w:rPrChange w:id="1990"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1991" w:author="Mizener, Brendon J" w:date="2021-12-09T10:22:00Z">
              <w:rPr>
                <w:rFonts w:ascii="Times New Roman" w:hAnsi="Times New Roman" w:cs="Times New Roman"/>
                <w:i/>
                <w:iCs/>
                <w:kern w:val="16"/>
                <w:sz w:val="24"/>
                <w:szCs w:val="24"/>
              </w:rPr>
            </w:rPrChange>
          </w:rPr>
          <w:t xml:space="preserve">A theory of data. </w:t>
        </w:r>
        <w:r w:rsidRPr="004D0CEF">
          <w:rPr>
            <w:rFonts w:ascii="Times New Roman" w:hAnsi="Times New Roman" w:cs="Times New Roman"/>
            <w:color w:val="5F497A" w:themeColor="accent4" w:themeShade="BF"/>
            <w:kern w:val="16"/>
            <w:sz w:val="24"/>
            <w:szCs w:val="24"/>
            <w:rPrChange w:id="1992" w:author="Mizener, Brendon J" w:date="2021-12-09T10:22:00Z">
              <w:rPr>
                <w:rFonts w:ascii="Times New Roman" w:hAnsi="Times New Roman" w:cs="Times New Roman"/>
                <w:kern w:val="16"/>
                <w:sz w:val="24"/>
                <w:szCs w:val="24"/>
              </w:rPr>
            </w:rPrChange>
          </w:rPr>
          <w:t>Wiley.</w:t>
        </w:r>
      </w:ins>
    </w:p>
    <w:p w14:paraId="5B8E61E8" w14:textId="549A68B6"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Cowen, A. S., Fang, X., Sauter, D., &amp; Keltner, D. (2020). What music makes us feel: At least 13 dimensions organize subjective experiences associated with music across different </w:t>
      </w:r>
      <w:r w:rsidRPr="00EF5B97">
        <w:rPr>
          <w:rFonts w:ascii="Times New Roman" w:hAnsi="Times New Roman" w:cs="Times New Roman"/>
          <w:kern w:val="16"/>
          <w:sz w:val="24"/>
          <w:szCs w:val="24"/>
        </w:rPr>
        <w:lastRenderedPageBreak/>
        <w:t xml:space="preserve">cultures. </w:t>
      </w:r>
      <w:r w:rsidRPr="00EF5B97">
        <w:rPr>
          <w:rFonts w:ascii="Times New Roman" w:hAnsi="Times New Roman" w:cs="Times New Roman"/>
          <w:i/>
          <w:kern w:val="16"/>
          <w:sz w:val="24"/>
          <w:szCs w:val="24"/>
        </w:rPr>
        <w:t>Proceedings of the National Academy of Sciences of the United States of America</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117 </w:t>
      </w:r>
      <w:r w:rsidRPr="00EF5B97">
        <w:rPr>
          <w:rFonts w:ascii="Times New Roman" w:hAnsi="Times New Roman" w:cs="Times New Roman"/>
          <w:kern w:val="16"/>
          <w:sz w:val="24"/>
          <w:szCs w:val="24"/>
        </w:rPr>
        <w:t xml:space="preserve">(4), 1924–1934. </w:t>
      </w:r>
      <w:hyperlink r:id="rId20">
        <w:r w:rsidRPr="00EF5B97">
          <w:rPr>
            <w:rFonts w:ascii="Times New Roman" w:hAnsi="Times New Roman" w:cs="Times New Roman"/>
            <w:kern w:val="16"/>
            <w:sz w:val="24"/>
            <w:szCs w:val="24"/>
          </w:rPr>
          <w:t>https://doi.org/10.1073/pnas.1910704117</w:t>
        </w:r>
      </w:hyperlink>
    </w:p>
    <w:p w14:paraId="42AFDFA4" w14:textId="65DC69CA" w:rsidR="00DB2365" w:rsidRPr="00EF5B97" w:rsidRDefault="00DB2365" w:rsidP="00DB2365">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Daróczi</w:t>
      </w:r>
      <w:proofErr w:type="spellEnd"/>
      <w:r w:rsidRPr="00EF5B97">
        <w:rPr>
          <w:rFonts w:ascii="Times New Roman" w:hAnsi="Times New Roman" w:cs="Times New Roman"/>
          <w:kern w:val="16"/>
          <w:sz w:val="24"/>
          <w:szCs w:val="24"/>
        </w:rPr>
        <w:t xml:space="preserve">, G., &amp; </w:t>
      </w:r>
      <w:proofErr w:type="spellStart"/>
      <w:r w:rsidRPr="00EF5B97">
        <w:rPr>
          <w:rFonts w:ascii="Times New Roman" w:hAnsi="Times New Roman" w:cs="Times New Roman"/>
          <w:kern w:val="16"/>
          <w:sz w:val="24"/>
          <w:szCs w:val="24"/>
        </w:rPr>
        <w:t>Tsegelskyi</w:t>
      </w:r>
      <w:proofErr w:type="spellEnd"/>
      <w:r w:rsidRPr="00EF5B97">
        <w:rPr>
          <w:rFonts w:ascii="Times New Roman" w:hAnsi="Times New Roman" w:cs="Times New Roman"/>
          <w:kern w:val="16"/>
          <w:sz w:val="24"/>
          <w:szCs w:val="24"/>
        </w:rPr>
        <w:t xml:space="preserve">, R. (2018). Pander: An </w:t>
      </w:r>
      <w:ins w:id="1993" w:author="Hervé" w:date="2021-11-09T18:49:00Z">
        <w:r w:rsidR="001155D8">
          <w:rPr>
            <w:rFonts w:ascii="Times New Roman" w:hAnsi="Times New Roman" w:cs="Times New Roman"/>
            <w:kern w:val="16"/>
            <w:sz w:val="24"/>
            <w:szCs w:val="24"/>
          </w:rPr>
          <w:t>R</w:t>
        </w:r>
      </w:ins>
      <w:del w:id="1994" w:author="Hervé" w:date="2021-11-09T18:49:00Z">
        <w:r w:rsidRPr="00EF5B97" w:rsidDel="001155D8">
          <w:rPr>
            <w:rFonts w:ascii="Times New Roman" w:hAnsi="Times New Roman" w:cs="Times New Roman"/>
            <w:kern w:val="16"/>
            <w:sz w:val="24"/>
            <w:szCs w:val="24"/>
          </w:rPr>
          <w:delText>r</w:delText>
        </w:r>
      </w:del>
      <w:r w:rsidRPr="00EF5B97">
        <w:rPr>
          <w:rFonts w:ascii="Times New Roman" w:hAnsi="Times New Roman" w:cs="Times New Roman"/>
          <w:kern w:val="16"/>
          <w:sz w:val="24"/>
          <w:szCs w:val="24"/>
        </w:rPr>
        <w:t xml:space="preserve"> ‘</w:t>
      </w:r>
      <w:proofErr w:type="spellStart"/>
      <w:r w:rsidRPr="00EF5B97">
        <w:rPr>
          <w:rFonts w:ascii="Times New Roman" w:hAnsi="Times New Roman" w:cs="Times New Roman"/>
          <w:kern w:val="16"/>
          <w:sz w:val="24"/>
          <w:szCs w:val="24"/>
        </w:rPr>
        <w:t>pandoc</w:t>
      </w:r>
      <w:proofErr w:type="spellEnd"/>
      <w:r w:rsidRPr="00EF5B97">
        <w:rPr>
          <w:rFonts w:ascii="Times New Roman" w:hAnsi="Times New Roman" w:cs="Times New Roman"/>
          <w:kern w:val="16"/>
          <w:sz w:val="24"/>
          <w:szCs w:val="24"/>
        </w:rPr>
        <w:t>’ writer. https://CRAN.R-project.org/package=pander</w:t>
      </w:r>
    </w:p>
    <w:p w14:paraId="004EF247" w14:textId="01601E1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Darrow, A. A., Haack, P., &amp; Kuribayashi, F. (1987). Descriptors and preferences for eastern and western </w:t>
      </w:r>
      <w:proofErr w:type="spellStart"/>
      <w:r w:rsidRPr="00EF5B97">
        <w:rPr>
          <w:rFonts w:ascii="Times New Roman" w:hAnsi="Times New Roman" w:cs="Times New Roman"/>
          <w:kern w:val="16"/>
        </w:rPr>
        <w:t>musics</w:t>
      </w:r>
      <w:proofErr w:type="spellEnd"/>
      <w:r w:rsidRPr="00EF5B97">
        <w:rPr>
          <w:rFonts w:ascii="Times New Roman" w:hAnsi="Times New Roman" w:cs="Times New Roman"/>
          <w:kern w:val="16"/>
        </w:rPr>
        <w:t xml:space="preserve"> by Japanese and American </w:t>
      </w:r>
      <w:proofErr w:type="spellStart"/>
      <w:r w:rsidRPr="00EF5B97">
        <w:rPr>
          <w:rFonts w:ascii="Times New Roman" w:hAnsi="Times New Roman" w:cs="Times New Roman"/>
          <w:kern w:val="16"/>
        </w:rPr>
        <w:t>nonmusic</w:t>
      </w:r>
      <w:proofErr w:type="spellEnd"/>
      <w:r w:rsidRPr="00EF5B97">
        <w:rPr>
          <w:rFonts w:ascii="Times New Roman" w:hAnsi="Times New Roman" w:cs="Times New Roman"/>
          <w:kern w:val="16"/>
        </w:rPr>
        <w:t xml:space="preserve"> majors. </w:t>
      </w:r>
      <w:r w:rsidRPr="00EF5B97">
        <w:rPr>
          <w:rFonts w:ascii="Times New Roman" w:hAnsi="Times New Roman" w:cs="Times New Roman"/>
          <w:i/>
          <w:kern w:val="16"/>
        </w:rPr>
        <w:t>Journal of Research in Music Education</w:t>
      </w:r>
      <w:r w:rsidRPr="00EF5B97">
        <w:rPr>
          <w:rFonts w:ascii="Times New Roman" w:hAnsi="Times New Roman" w:cs="Times New Roman"/>
          <w:kern w:val="16"/>
        </w:rPr>
        <w:t xml:space="preserve">, </w:t>
      </w:r>
      <w:r w:rsidRPr="00EF5B97">
        <w:rPr>
          <w:rFonts w:ascii="Times New Roman" w:hAnsi="Times New Roman" w:cs="Times New Roman"/>
          <w:i/>
          <w:kern w:val="16"/>
        </w:rPr>
        <w:t>35</w:t>
      </w:r>
      <w:r w:rsidRPr="00EF5B97">
        <w:rPr>
          <w:rFonts w:ascii="Times New Roman" w:hAnsi="Times New Roman" w:cs="Times New Roman"/>
          <w:kern w:val="16"/>
        </w:rPr>
        <w:t xml:space="preserve">(4), 237–248. </w:t>
      </w:r>
      <w:hyperlink r:id="rId21">
        <w:r w:rsidRPr="00EF5B97">
          <w:rPr>
            <w:rFonts w:ascii="Times New Roman" w:hAnsi="Times New Roman" w:cs="Times New Roman"/>
            <w:kern w:val="16"/>
          </w:rPr>
          <w:t>https://doi.org/10.2307/3345076</w:t>
        </w:r>
      </w:hyperlink>
    </w:p>
    <w:p w14:paraId="5F6F96F9" w14:textId="174338D7" w:rsidR="00DB2365" w:rsidRPr="00EF5B97" w:rsidRDefault="00DB2365" w:rsidP="00DB2365">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5B97" w:rsidRDefault="003277B3" w:rsidP="003277B3">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Dowle</w:t>
      </w:r>
      <w:proofErr w:type="spellEnd"/>
      <w:r w:rsidRPr="00EF5B97">
        <w:rPr>
          <w:rFonts w:ascii="Times New Roman" w:hAnsi="Times New Roman" w:cs="Times New Roman"/>
          <w:kern w:val="16"/>
        </w:rPr>
        <w:t xml:space="preserve">, M., &amp; Srinivasan, A. (2020). </w:t>
      </w:r>
      <w:proofErr w:type="spellStart"/>
      <w:r w:rsidRPr="00EF5B97">
        <w:rPr>
          <w:rFonts w:ascii="Times New Roman" w:hAnsi="Times New Roman" w:cs="Times New Roman"/>
          <w:kern w:val="16"/>
        </w:rPr>
        <w:t>Data.table</w:t>
      </w:r>
      <w:proofErr w:type="spellEnd"/>
      <w:r w:rsidRPr="00EF5B97">
        <w:rPr>
          <w:rFonts w:ascii="Times New Roman" w:hAnsi="Times New Roman" w:cs="Times New Roman"/>
          <w:kern w:val="16"/>
        </w:rPr>
        <w:t>: Extension of ‘</w:t>
      </w:r>
      <w:proofErr w:type="spellStart"/>
      <w:proofErr w:type="gramStart"/>
      <w:r w:rsidRPr="00EF5B97">
        <w:rPr>
          <w:rFonts w:ascii="Times New Roman" w:hAnsi="Times New Roman" w:cs="Times New Roman"/>
          <w:kern w:val="16"/>
        </w:rPr>
        <w:t>data.frame</w:t>
      </w:r>
      <w:proofErr w:type="spellEnd"/>
      <w:proofErr w:type="gramEnd"/>
      <w:r w:rsidRPr="00EF5B97">
        <w:rPr>
          <w:rFonts w:ascii="Times New Roman" w:hAnsi="Times New Roman" w:cs="Times New Roman"/>
          <w:kern w:val="16"/>
        </w:rPr>
        <w:t>’. https://CRAN.R-project.org/package=data.table</w:t>
      </w:r>
    </w:p>
    <w:p w14:paraId="6FB13DF8" w14:textId="359C716C" w:rsidR="002A06AB" w:rsidRPr="005C7FA6" w:rsidRDefault="002A06AB" w:rsidP="0084557C">
      <w:pPr>
        <w:pStyle w:val="BodyText"/>
        <w:spacing w:line="480" w:lineRule="auto"/>
        <w:ind w:left="720" w:hanging="720"/>
        <w:rPr>
          <w:rFonts w:ascii="Times New Roman" w:hAnsi="Times New Roman" w:cs="Times New Roman"/>
          <w:kern w:val="16"/>
          <w:lang w:val="fr-FR"/>
          <w:rPrChange w:id="1995" w:author="Sylvie CHOLLET" w:date="2021-12-10T15:03:00Z">
            <w:rPr>
              <w:rFonts w:ascii="Times New Roman" w:hAnsi="Times New Roman" w:cs="Times New Roman"/>
              <w:kern w:val="16"/>
            </w:rPr>
          </w:rPrChange>
        </w:rPr>
      </w:pPr>
      <w:r w:rsidRPr="00EF5B97">
        <w:rPr>
          <w:rFonts w:ascii="Times New Roman" w:hAnsi="Times New Roman" w:cs="Times New Roman"/>
          <w:kern w:val="16"/>
        </w:rPr>
        <w:t xml:space="preserve">Dowling, W. J. (1978). Scale and contour: Two components of a theory of memory for melodies. </w:t>
      </w:r>
      <w:proofErr w:type="spellStart"/>
      <w:r w:rsidRPr="005C7FA6">
        <w:rPr>
          <w:rFonts w:ascii="Times New Roman" w:hAnsi="Times New Roman" w:cs="Times New Roman"/>
          <w:i/>
          <w:kern w:val="16"/>
          <w:lang w:val="fr-FR"/>
          <w:rPrChange w:id="1996" w:author="Sylvie CHOLLET" w:date="2021-12-10T15:03:00Z">
            <w:rPr>
              <w:rFonts w:ascii="Times New Roman" w:hAnsi="Times New Roman" w:cs="Times New Roman"/>
              <w:i/>
              <w:kern w:val="16"/>
            </w:rPr>
          </w:rPrChange>
        </w:rPr>
        <w:t>Psychological</w:t>
      </w:r>
      <w:proofErr w:type="spellEnd"/>
      <w:r w:rsidRPr="005C7FA6">
        <w:rPr>
          <w:rFonts w:ascii="Times New Roman" w:hAnsi="Times New Roman" w:cs="Times New Roman"/>
          <w:i/>
          <w:kern w:val="16"/>
          <w:lang w:val="fr-FR"/>
          <w:rPrChange w:id="1997" w:author="Sylvie CHOLLET" w:date="2021-12-10T15:03:00Z">
            <w:rPr>
              <w:rFonts w:ascii="Times New Roman" w:hAnsi="Times New Roman" w:cs="Times New Roman"/>
              <w:i/>
              <w:kern w:val="16"/>
            </w:rPr>
          </w:rPrChange>
        </w:rPr>
        <w:t xml:space="preserve"> </w:t>
      </w:r>
      <w:proofErr w:type="spellStart"/>
      <w:r w:rsidRPr="005C7FA6">
        <w:rPr>
          <w:rFonts w:ascii="Times New Roman" w:hAnsi="Times New Roman" w:cs="Times New Roman"/>
          <w:i/>
          <w:kern w:val="16"/>
          <w:lang w:val="fr-FR"/>
          <w:rPrChange w:id="1998" w:author="Sylvie CHOLLET" w:date="2021-12-10T15:03:00Z">
            <w:rPr>
              <w:rFonts w:ascii="Times New Roman" w:hAnsi="Times New Roman" w:cs="Times New Roman"/>
              <w:i/>
              <w:kern w:val="16"/>
            </w:rPr>
          </w:rPrChange>
        </w:rPr>
        <w:t>Review</w:t>
      </w:r>
      <w:proofErr w:type="spellEnd"/>
      <w:r w:rsidRPr="005C7FA6">
        <w:rPr>
          <w:rFonts w:ascii="Times New Roman" w:hAnsi="Times New Roman" w:cs="Times New Roman"/>
          <w:kern w:val="16"/>
          <w:lang w:val="fr-FR"/>
          <w:rPrChange w:id="1999" w:author="Sylvie CHOLLET" w:date="2021-12-10T15:03:00Z">
            <w:rPr>
              <w:rFonts w:ascii="Times New Roman" w:hAnsi="Times New Roman" w:cs="Times New Roman"/>
              <w:kern w:val="16"/>
            </w:rPr>
          </w:rPrChange>
        </w:rPr>
        <w:t xml:space="preserve">, </w:t>
      </w:r>
      <w:r w:rsidRPr="005C7FA6">
        <w:rPr>
          <w:rFonts w:ascii="Times New Roman" w:hAnsi="Times New Roman" w:cs="Times New Roman"/>
          <w:i/>
          <w:kern w:val="16"/>
          <w:lang w:val="fr-FR"/>
          <w:rPrChange w:id="2000" w:author="Sylvie CHOLLET" w:date="2021-12-10T15:03:00Z">
            <w:rPr>
              <w:rFonts w:ascii="Times New Roman" w:hAnsi="Times New Roman" w:cs="Times New Roman"/>
              <w:i/>
              <w:kern w:val="16"/>
            </w:rPr>
          </w:rPrChange>
        </w:rPr>
        <w:t>85</w:t>
      </w:r>
      <w:r w:rsidRPr="005C7FA6">
        <w:rPr>
          <w:rFonts w:ascii="Times New Roman" w:hAnsi="Times New Roman" w:cs="Times New Roman"/>
          <w:kern w:val="16"/>
          <w:lang w:val="fr-FR"/>
          <w:rPrChange w:id="2001" w:author="Sylvie CHOLLET" w:date="2021-12-10T15:03:00Z">
            <w:rPr>
              <w:rFonts w:ascii="Times New Roman" w:hAnsi="Times New Roman" w:cs="Times New Roman"/>
              <w:kern w:val="16"/>
            </w:rPr>
          </w:rPrChange>
        </w:rPr>
        <w:t xml:space="preserve">(4), 341–354. </w:t>
      </w:r>
      <w:r w:rsidR="00B12D4C">
        <w:fldChar w:fldCharType="begin"/>
      </w:r>
      <w:r w:rsidR="00B12D4C" w:rsidRPr="005C7FA6">
        <w:rPr>
          <w:lang w:val="fr-FR"/>
          <w:rPrChange w:id="2002" w:author="Sylvie CHOLLET" w:date="2021-12-10T15:03:00Z">
            <w:rPr/>
          </w:rPrChange>
        </w:rPr>
        <w:instrText xml:space="preserve"> HYPERLINK "https://doi.org/10.1037/0033-295X.85.4.341" \h </w:instrText>
      </w:r>
      <w:r w:rsidR="00B12D4C">
        <w:fldChar w:fldCharType="separate"/>
      </w:r>
      <w:r w:rsidRPr="005C7FA6">
        <w:rPr>
          <w:rFonts w:ascii="Times New Roman" w:hAnsi="Times New Roman" w:cs="Times New Roman"/>
          <w:kern w:val="16"/>
          <w:lang w:val="fr-FR"/>
          <w:rPrChange w:id="2003" w:author="Sylvie CHOLLET" w:date="2021-12-10T15:03:00Z">
            <w:rPr>
              <w:rFonts w:ascii="Times New Roman" w:hAnsi="Times New Roman" w:cs="Times New Roman"/>
              <w:kern w:val="16"/>
            </w:rPr>
          </w:rPrChange>
        </w:rPr>
        <w:t>https://doi.org/10.1037/0033-295X.85.4.341</w:t>
      </w:r>
      <w:r w:rsidR="00B12D4C">
        <w:rPr>
          <w:rFonts w:ascii="Times New Roman" w:hAnsi="Times New Roman" w:cs="Times New Roman"/>
          <w:kern w:val="16"/>
        </w:rPr>
        <w:fldChar w:fldCharType="end"/>
      </w:r>
    </w:p>
    <w:p w14:paraId="7DA34B6D"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5C7FA6">
        <w:rPr>
          <w:rFonts w:ascii="Times New Roman" w:hAnsi="Times New Roman" w:cs="Times New Roman"/>
          <w:kern w:val="16"/>
          <w:lang w:val="fr-FR"/>
          <w:rPrChange w:id="2004" w:author="Sylvie CHOLLET" w:date="2021-12-10T15:03:00Z">
            <w:rPr>
              <w:rFonts w:ascii="Times New Roman" w:hAnsi="Times New Roman" w:cs="Times New Roman"/>
              <w:kern w:val="16"/>
            </w:rPr>
          </w:rPrChange>
        </w:rPr>
        <w:t>Escofier</w:t>
      </w:r>
      <w:proofErr w:type="spellEnd"/>
      <w:r w:rsidRPr="005C7FA6">
        <w:rPr>
          <w:rFonts w:ascii="Times New Roman" w:hAnsi="Times New Roman" w:cs="Times New Roman"/>
          <w:kern w:val="16"/>
          <w:lang w:val="fr-FR"/>
          <w:rPrChange w:id="2005" w:author="Sylvie CHOLLET" w:date="2021-12-10T15:03:00Z">
            <w:rPr>
              <w:rFonts w:ascii="Times New Roman" w:hAnsi="Times New Roman" w:cs="Times New Roman"/>
              <w:kern w:val="16"/>
            </w:rPr>
          </w:rPrChange>
        </w:rPr>
        <w:t xml:space="preserve">, B., &amp; Pagès, J. (1994). </w:t>
      </w:r>
      <w:r w:rsidRPr="00EF5B97">
        <w:rPr>
          <w:rFonts w:ascii="Times New Roman" w:hAnsi="Times New Roman" w:cs="Times New Roman"/>
          <w:kern w:val="16"/>
        </w:rPr>
        <w:t xml:space="preserve">Multiple factor analysis (AFMULT package). </w:t>
      </w:r>
      <w:r w:rsidRPr="00EF5B97">
        <w:rPr>
          <w:rFonts w:ascii="Times New Roman" w:hAnsi="Times New Roman" w:cs="Times New Roman"/>
          <w:i/>
          <w:kern w:val="16"/>
        </w:rPr>
        <w:t>Computational Statistics and Data Analysis</w:t>
      </w:r>
      <w:r w:rsidRPr="00EF5B97">
        <w:rPr>
          <w:rFonts w:ascii="Times New Roman" w:hAnsi="Times New Roman" w:cs="Times New Roman"/>
          <w:kern w:val="16"/>
        </w:rPr>
        <w:t xml:space="preserve">, </w:t>
      </w:r>
      <w:r w:rsidRPr="00EF5B97">
        <w:rPr>
          <w:rFonts w:ascii="Times New Roman" w:hAnsi="Times New Roman" w:cs="Times New Roman"/>
          <w:i/>
          <w:kern w:val="16"/>
        </w:rPr>
        <w:t>18</w:t>
      </w:r>
      <w:r w:rsidRPr="00EF5B97">
        <w:rPr>
          <w:rFonts w:ascii="Times New Roman" w:hAnsi="Times New Roman" w:cs="Times New Roman"/>
          <w:kern w:val="16"/>
        </w:rPr>
        <w:t xml:space="preserve">(1), 121–140. </w:t>
      </w:r>
      <w:hyperlink r:id="rId22">
        <w:r w:rsidRPr="00EF5B97">
          <w:rPr>
            <w:rFonts w:ascii="Times New Roman" w:hAnsi="Times New Roman" w:cs="Times New Roman"/>
            <w:kern w:val="16"/>
          </w:rPr>
          <w:t>https://doi.org/10.1016/0167-9473(94)90135-X</w:t>
        </w:r>
      </w:hyperlink>
    </w:p>
    <w:p w14:paraId="7C91983E" w14:textId="6CB98D02" w:rsidR="002A06AB" w:rsidRPr="005C7FA6" w:rsidRDefault="002A06AB" w:rsidP="0084557C">
      <w:pPr>
        <w:spacing w:line="480" w:lineRule="auto"/>
        <w:ind w:left="720" w:hanging="720"/>
        <w:rPr>
          <w:rFonts w:ascii="Times New Roman" w:hAnsi="Times New Roman" w:cs="Times New Roman"/>
          <w:kern w:val="16"/>
          <w:sz w:val="24"/>
          <w:szCs w:val="24"/>
          <w:lang w:val="fr-FR"/>
          <w:rPrChange w:id="2006" w:author="Sylvie CHOLLET" w:date="2021-12-10T15:03:00Z">
            <w:rPr>
              <w:rFonts w:ascii="Times New Roman" w:hAnsi="Times New Roman" w:cs="Times New Roman"/>
              <w:kern w:val="16"/>
              <w:sz w:val="24"/>
              <w:szCs w:val="24"/>
            </w:rPr>
          </w:rPrChange>
        </w:rPr>
      </w:pPr>
      <w:proofErr w:type="spellStart"/>
      <w:r w:rsidRPr="00EF5B97">
        <w:rPr>
          <w:rFonts w:ascii="Times New Roman" w:hAnsi="Times New Roman" w:cs="Times New Roman"/>
          <w:kern w:val="16"/>
          <w:sz w:val="24"/>
          <w:szCs w:val="24"/>
        </w:rPr>
        <w:t>Escofier</w:t>
      </w:r>
      <w:proofErr w:type="spellEnd"/>
      <w:r w:rsidRPr="00EF5B97">
        <w:rPr>
          <w:rFonts w:ascii="Times New Roman" w:hAnsi="Times New Roman" w:cs="Times New Roman"/>
          <w:kern w:val="16"/>
          <w:sz w:val="24"/>
          <w:szCs w:val="24"/>
        </w:rPr>
        <w:t xml:space="preserve">-Cordier, B. (1965). </w:t>
      </w:r>
      <w:r w:rsidRPr="005C7FA6">
        <w:rPr>
          <w:rFonts w:ascii="Times New Roman" w:hAnsi="Times New Roman" w:cs="Times New Roman"/>
          <w:i/>
          <w:kern w:val="16"/>
          <w:sz w:val="24"/>
          <w:szCs w:val="24"/>
          <w:lang w:val="fr-FR"/>
          <w:rPrChange w:id="2007" w:author="Sylvie CHOLLET" w:date="2021-12-10T15:03:00Z">
            <w:rPr>
              <w:rFonts w:ascii="Times New Roman" w:hAnsi="Times New Roman" w:cs="Times New Roman"/>
              <w:i/>
              <w:kern w:val="16"/>
              <w:sz w:val="24"/>
              <w:szCs w:val="24"/>
            </w:rPr>
          </w:rPrChange>
        </w:rPr>
        <w:t xml:space="preserve">L’analyse des correspondances </w:t>
      </w:r>
      <w:r w:rsidRPr="005C7FA6">
        <w:rPr>
          <w:rFonts w:ascii="Times New Roman" w:hAnsi="Times New Roman" w:cs="Times New Roman"/>
          <w:kern w:val="16"/>
          <w:sz w:val="24"/>
          <w:szCs w:val="24"/>
          <w:lang w:val="fr-FR"/>
          <w:rPrChange w:id="2008" w:author="Sylvie CHOLLET" w:date="2021-12-10T15:03:00Z">
            <w:rPr>
              <w:rFonts w:ascii="Times New Roman" w:hAnsi="Times New Roman" w:cs="Times New Roman"/>
              <w:kern w:val="16"/>
              <w:sz w:val="24"/>
              <w:szCs w:val="24"/>
            </w:rPr>
          </w:rPrChange>
        </w:rPr>
        <w:t>[</w:t>
      </w:r>
      <w:proofErr w:type="spellStart"/>
      <w:r w:rsidR="006E466C" w:rsidRPr="005C7FA6">
        <w:rPr>
          <w:rFonts w:ascii="Times New Roman" w:hAnsi="Times New Roman" w:cs="Times New Roman"/>
          <w:kern w:val="16"/>
          <w:sz w:val="24"/>
          <w:szCs w:val="24"/>
          <w:lang w:val="fr-FR"/>
          <w:rPrChange w:id="2009" w:author="Sylvie CHOLLET" w:date="2021-12-10T15:03:00Z">
            <w:rPr>
              <w:rFonts w:ascii="Times New Roman" w:hAnsi="Times New Roman" w:cs="Times New Roman"/>
              <w:kern w:val="16"/>
              <w:sz w:val="24"/>
              <w:szCs w:val="24"/>
            </w:rPr>
          </w:rPrChange>
        </w:rPr>
        <w:t>Unpublished</w:t>
      </w:r>
      <w:proofErr w:type="spellEnd"/>
      <w:r w:rsidR="006E466C" w:rsidRPr="005C7FA6">
        <w:rPr>
          <w:rFonts w:ascii="Times New Roman" w:hAnsi="Times New Roman" w:cs="Times New Roman"/>
          <w:kern w:val="16"/>
          <w:sz w:val="24"/>
          <w:szCs w:val="24"/>
          <w:lang w:val="fr-FR"/>
          <w:rPrChange w:id="2010" w:author="Sylvie CHOLLET" w:date="2021-12-10T15:03:00Z">
            <w:rPr>
              <w:rFonts w:ascii="Times New Roman" w:hAnsi="Times New Roman" w:cs="Times New Roman"/>
              <w:kern w:val="16"/>
              <w:sz w:val="24"/>
              <w:szCs w:val="24"/>
            </w:rPr>
          </w:rPrChange>
        </w:rPr>
        <w:t xml:space="preserve"> doctoral dissertation</w:t>
      </w:r>
      <w:r w:rsidRPr="005C7FA6">
        <w:rPr>
          <w:rFonts w:ascii="Times New Roman" w:hAnsi="Times New Roman" w:cs="Times New Roman"/>
          <w:kern w:val="16"/>
          <w:sz w:val="24"/>
          <w:szCs w:val="24"/>
          <w:lang w:val="fr-FR"/>
          <w:rPrChange w:id="2011" w:author="Sylvie CHOLLET" w:date="2021-12-10T15:03:00Z">
            <w:rPr>
              <w:rFonts w:ascii="Times New Roman" w:hAnsi="Times New Roman" w:cs="Times New Roman"/>
              <w:kern w:val="16"/>
              <w:sz w:val="24"/>
              <w:szCs w:val="24"/>
            </w:rPr>
          </w:rPrChange>
        </w:rPr>
        <w:t>]. Université de Rennes.</w:t>
      </w:r>
    </w:p>
    <w:p w14:paraId="2563815C" w14:textId="48B050C3" w:rsidR="00A57C28" w:rsidRPr="005C7FA6" w:rsidRDefault="00A57C28" w:rsidP="00A57C28">
      <w:pPr>
        <w:spacing w:line="480" w:lineRule="auto"/>
        <w:ind w:left="720" w:hanging="720"/>
        <w:rPr>
          <w:rFonts w:ascii="Times New Roman" w:hAnsi="Times New Roman" w:cs="Times New Roman"/>
          <w:kern w:val="16"/>
          <w:sz w:val="24"/>
          <w:szCs w:val="24"/>
          <w:lang w:val="fr-FR"/>
          <w:rPrChange w:id="2012" w:author="Sylvie CHOLLET" w:date="2021-12-10T15:03:00Z">
            <w:rPr>
              <w:rFonts w:ascii="Times New Roman" w:hAnsi="Times New Roman" w:cs="Times New Roman"/>
              <w:kern w:val="16"/>
              <w:sz w:val="24"/>
              <w:szCs w:val="24"/>
            </w:rPr>
          </w:rPrChange>
        </w:rPr>
      </w:pPr>
      <w:proofErr w:type="spellStart"/>
      <w:r w:rsidRPr="005C7FA6">
        <w:rPr>
          <w:rFonts w:ascii="Times New Roman" w:hAnsi="Times New Roman" w:cs="Times New Roman"/>
          <w:kern w:val="16"/>
          <w:sz w:val="24"/>
          <w:szCs w:val="24"/>
          <w:lang w:val="fr-FR"/>
          <w:rPrChange w:id="2013" w:author="Sylvie CHOLLET" w:date="2021-12-10T15:03:00Z">
            <w:rPr>
              <w:rFonts w:ascii="Times New Roman" w:hAnsi="Times New Roman" w:cs="Times New Roman"/>
              <w:kern w:val="16"/>
              <w:sz w:val="24"/>
              <w:szCs w:val="24"/>
            </w:rPr>
          </w:rPrChange>
        </w:rPr>
        <w:t>Fatt</w:t>
      </w:r>
      <w:proofErr w:type="spellEnd"/>
      <w:r w:rsidRPr="005C7FA6">
        <w:rPr>
          <w:rFonts w:ascii="Times New Roman" w:hAnsi="Times New Roman" w:cs="Times New Roman"/>
          <w:kern w:val="16"/>
          <w:sz w:val="24"/>
          <w:szCs w:val="24"/>
          <w:lang w:val="fr-FR"/>
          <w:rPrChange w:id="2014" w:author="Sylvie CHOLLET" w:date="2021-12-10T15:03:00Z">
            <w:rPr>
              <w:rFonts w:ascii="Times New Roman" w:hAnsi="Times New Roman" w:cs="Times New Roman"/>
              <w:kern w:val="16"/>
              <w:sz w:val="24"/>
              <w:szCs w:val="24"/>
            </w:rPr>
          </w:rPrChange>
        </w:rPr>
        <w:t xml:space="preserve">, C. R. C., Beaton, D., &amp; Abdi., H. (2013). </w:t>
      </w:r>
      <w:proofErr w:type="spellStart"/>
      <w:proofErr w:type="gramStart"/>
      <w:r w:rsidRPr="005C7FA6">
        <w:rPr>
          <w:rFonts w:ascii="Times New Roman" w:hAnsi="Times New Roman" w:cs="Times New Roman"/>
          <w:kern w:val="16"/>
          <w:sz w:val="24"/>
          <w:szCs w:val="24"/>
          <w:lang w:val="fr-FR"/>
          <w:rPrChange w:id="2015" w:author="Sylvie CHOLLET" w:date="2021-12-10T15:03:00Z">
            <w:rPr>
              <w:rFonts w:ascii="Times New Roman" w:hAnsi="Times New Roman" w:cs="Times New Roman"/>
              <w:kern w:val="16"/>
              <w:sz w:val="24"/>
              <w:szCs w:val="24"/>
            </w:rPr>
          </w:rPrChange>
        </w:rPr>
        <w:t>MExPosition</w:t>
      </w:r>
      <w:proofErr w:type="spellEnd"/>
      <w:r w:rsidRPr="005C7FA6">
        <w:rPr>
          <w:rFonts w:ascii="Times New Roman" w:hAnsi="Times New Roman" w:cs="Times New Roman"/>
          <w:kern w:val="16"/>
          <w:sz w:val="24"/>
          <w:szCs w:val="24"/>
          <w:lang w:val="fr-FR"/>
          <w:rPrChange w:id="2016" w:author="Sylvie CHOLLET" w:date="2021-12-10T15:03:00Z">
            <w:rPr>
              <w:rFonts w:ascii="Times New Roman" w:hAnsi="Times New Roman" w:cs="Times New Roman"/>
              <w:kern w:val="16"/>
              <w:sz w:val="24"/>
              <w:szCs w:val="24"/>
            </w:rPr>
          </w:rPrChange>
        </w:rPr>
        <w:t>:</w:t>
      </w:r>
      <w:proofErr w:type="gramEnd"/>
      <w:r w:rsidRPr="005C7FA6">
        <w:rPr>
          <w:rFonts w:ascii="Times New Roman" w:hAnsi="Times New Roman" w:cs="Times New Roman"/>
          <w:kern w:val="16"/>
          <w:sz w:val="24"/>
          <w:szCs w:val="24"/>
          <w:lang w:val="fr-FR"/>
          <w:rPrChange w:id="2017" w:author="Sylvie CHOLLET" w:date="2021-12-10T15:03:00Z">
            <w:rPr>
              <w:rFonts w:ascii="Times New Roman" w:hAnsi="Times New Roman" w:cs="Times New Roman"/>
              <w:kern w:val="16"/>
              <w:sz w:val="24"/>
              <w:szCs w:val="24"/>
            </w:rPr>
          </w:rPrChange>
        </w:rPr>
        <w:t xml:space="preserve"> Multi-table </w:t>
      </w:r>
      <w:proofErr w:type="spellStart"/>
      <w:r w:rsidRPr="005C7FA6">
        <w:rPr>
          <w:rFonts w:ascii="Times New Roman" w:hAnsi="Times New Roman" w:cs="Times New Roman"/>
          <w:kern w:val="16"/>
          <w:sz w:val="24"/>
          <w:szCs w:val="24"/>
          <w:lang w:val="fr-FR"/>
          <w:rPrChange w:id="2018" w:author="Sylvie CHOLLET" w:date="2021-12-10T15:03:00Z">
            <w:rPr>
              <w:rFonts w:ascii="Times New Roman" w:hAnsi="Times New Roman" w:cs="Times New Roman"/>
              <w:kern w:val="16"/>
              <w:sz w:val="24"/>
              <w:szCs w:val="24"/>
            </w:rPr>
          </w:rPrChange>
        </w:rPr>
        <w:t>ExPosition</w:t>
      </w:r>
      <w:proofErr w:type="spellEnd"/>
      <w:r w:rsidRPr="005C7FA6">
        <w:rPr>
          <w:rFonts w:ascii="Times New Roman" w:hAnsi="Times New Roman" w:cs="Times New Roman"/>
          <w:kern w:val="16"/>
          <w:sz w:val="24"/>
          <w:szCs w:val="24"/>
          <w:lang w:val="fr-FR"/>
          <w:rPrChange w:id="2019" w:author="Sylvie CHOLLET" w:date="2021-12-10T15:03:00Z">
            <w:rPr>
              <w:rFonts w:ascii="Times New Roman" w:hAnsi="Times New Roman" w:cs="Times New Roman"/>
              <w:kern w:val="16"/>
              <w:sz w:val="24"/>
              <w:szCs w:val="24"/>
            </w:rPr>
          </w:rPrChange>
        </w:rPr>
        <w:t>. https://CRAN.R-project.org/package=MExPosition</w:t>
      </w:r>
    </w:p>
    <w:p w14:paraId="788A8844" w14:textId="040F952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Fritz, T., </w:t>
      </w:r>
      <w:proofErr w:type="spellStart"/>
      <w:r w:rsidRPr="00EF5B97">
        <w:rPr>
          <w:rFonts w:ascii="Times New Roman" w:hAnsi="Times New Roman" w:cs="Times New Roman"/>
          <w:kern w:val="16"/>
        </w:rPr>
        <w:t>Jentschke</w:t>
      </w:r>
      <w:proofErr w:type="spellEnd"/>
      <w:r w:rsidRPr="00EF5B97">
        <w:rPr>
          <w:rFonts w:ascii="Times New Roman" w:hAnsi="Times New Roman" w:cs="Times New Roman"/>
          <w:kern w:val="16"/>
        </w:rPr>
        <w:t xml:space="preserve">, S., Gosselin, N., </w:t>
      </w:r>
      <w:proofErr w:type="spellStart"/>
      <w:r w:rsidRPr="00EF5B97">
        <w:rPr>
          <w:rFonts w:ascii="Times New Roman" w:hAnsi="Times New Roman" w:cs="Times New Roman"/>
          <w:kern w:val="16"/>
        </w:rPr>
        <w:t>Sammler</w:t>
      </w:r>
      <w:proofErr w:type="spellEnd"/>
      <w:r w:rsidRPr="00EF5B97">
        <w:rPr>
          <w:rFonts w:ascii="Times New Roman" w:hAnsi="Times New Roman" w:cs="Times New Roman"/>
          <w:kern w:val="16"/>
        </w:rPr>
        <w:t xml:space="preserve">, D., </w:t>
      </w:r>
      <w:proofErr w:type="spellStart"/>
      <w:r w:rsidRPr="00EF5B97">
        <w:rPr>
          <w:rFonts w:ascii="Times New Roman" w:hAnsi="Times New Roman" w:cs="Times New Roman"/>
          <w:kern w:val="16"/>
        </w:rPr>
        <w:t>Peretz</w:t>
      </w:r>
      <w:proofErr w:type="spellEnd"/>
      <w:r w:rsidRPr="00EF5B97">
        <w:rPr>
          <w:rFonts w:ascii="Times New Roman" w:hAnsi="Times New Roman" w:cs="Times New Roman"/>
          <w:kern w:val="16"/>
        </w:rPr>
        <w:t xml:space="preserve">, I., Turner, R., </w:t>
      </w:r>
      <w:proofErr w:type="spellStart"/>
      <w:r w:rsidRPr="00EF5B97">
        <w:rPr>
          <w:rFonts w:ascii="Times New Roman" w:hAnsi="Times New Roman" w:cs="Times New Roman"/>
          <w:kern w:val="16"/>
        </w:rPr>
        <w:t>Friederici</w:t>
      </w:r>
      <w:proofErr w:type="spellEnd"/>
      <w:r w:rsidRPr="00EF5B97">
        <w:rPr>
          <w:rFonts w:ascii="Times New Roman" w:hAnsi="Times New Roman" w:cs="Times New Roman"/>
          <w:kern w:val="16"/>
        </w:rPr>
        <w:t xml:space="preserve">, A. D., &amp; </w:t>
      </w:r>
      <w:proofErr w:type="spellStart"/>
      <w:r w:rsidRPr="00EF5B97">
        <w:rPr>
          <w:rFonts w:ascii="Times New Roman" w:hAnsi="Times New Roman" w:cs="Times New Roman"/>
          <w:kern w:val="16"/>
        </w:rPr>
        <w:t>Koelsch</w:t>
      </w:r>
      <w:proofErr w:type="spellEnd"/>
      <w:r w:rsidRPr="00EF5B97">
        <w:rPr>
          <w:rFonts w:ascii="Times New Roman" w:hAnsi="Times New Roman" w:cs="Times New Roman"/>
          <w:kern w:val="16"/>
        </w:rPr>
        <w:t xml:space="preserve">, S. (2009). Universal recognition of three basic emotions in music. </w:t>
      </w:r>
      <w:r w:rsidRPr="00EF5B97">
        <w:rPr>
          <w:rFonts w:ascii="Times New Roman" w:hAnsi="Times New Roman" w:cs="Times New Roman"/>
          <w:i/>
          <w:kern w:val="16"/>
        </w:rPr>
        <w:t xml:space="preserve">Current </w:t>
      </w:r>
      <w:r w:rsidRPr="00EF5B97">
        <w:rPr>
          <w:rFonts w:ascii="Times New Roman" w:hAnsi="Times New Roman" w:cs="Times New Roman"/>
          <w:i/>
          <w:kern w:val="16"/>
        </w:rPr>
        <w:lastRenderedPageBreak/>
        <w:t>Biology</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(7), 573–576. </w:t>
      </w:r>
      <w:hyperlink r:id="rId23">
        <w:r w:rsidRPr="00EF5B97">
          <w:rPr>
            <w:rFonts w:ascii="Times New Roman" w:hAnsi="Times New Roman" w:cs="Times New Roman"/>
            <w:kern w:val="16"/>
          </w:rPr>
          <w:t>https://doi.org/10.1016/j.cub.2009.02.058</w:t>
        </w:r>
      </w:hyperlink>
    </w:p>
    <w:p w14:paraId="56108B9A" w14:textId="63098F49" w:rsidR="00731757" w:rsidRPr="00EF5B97" w:rsidRDefault="00731757" w:rsidP="00731757">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Gagolewski</w:t>
      </w:r>
      <w:proofErr w:type="spellEnd"/>
      <w:r w:rsidRPr="00EF5B97">
        <w:rPr>
          <w:rFonts w:ascii="Times New Roman" w:hAnsi="Times New Roman" w:cs="Times New Roman"/>
          <w:kern w:val="16"/>
        </w:rPr>
        <w:t xml:space="preserve">, M. (2020). R package </w:t>
      </w:r>
      <w:proofErr w:type="spellStart"/>
      <w:r w:rsidRPr="00EF5B97">
        <w:rPr>
          <w:rFonts w:ascii="Times New Roman" w:hAnsi="Times New Roman" w:cs="Times New Roman"/>
          <w:kern w:val="16"/>
        </w:rPr>
        <w:t>stringi</w:t>
      </w:r>
      <w:proofErr w:type="spellEnd"/>
      <w:r w:rsidRPr="00EF5B97">
        <w:rPr>
          <w:rFonts w:ascii="Times New Roman" w:hAnsi="Times New Roman" w:cs="Times New Roman"/>
          <w:kern w:val="16"/>
        </w:rPr>
        <w:t>: Character string processing facilities. http://www.gagolewski.com/software/stringi/</w:t>
      </w:r>
    </w:p>
    <w:p w14:paraId="64DA7D3E" w14:textId="7E956FA8" w:rsidR="00731757" w:rsidRPr="00EF5B97" w:rsidRDefault="00731757" w:rsidP="00731757">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Gohel</w:t>
      </w:r>
      <w:proofErr w:type="spellEnd"/>
      <w:r w:rsidRPr="00EF5B97">
        <w:rPr>
          <w:rFonts w:ascii="Times New Roman" w:hAnsi="Times New Roman" w:cs="Times New Roman"/>
          <w:kern w:val="16"/>
        </w:rPr>
        <w:t xml:space="preserve">, D. (2021). </w:t>
      </w:r>
      <w:proofErr w:type="spellStart"/>
      <w:r w:rsidRPr="00EF5B97">
        <w:rPr>
          <w:rFonts w:ascii="Times New Roman" w:hAnsi="Times New Roman" w:cs="Times New Roman"/>
          <w:kern w:val="16"/>
        </w:rPr>
        <w:t>Flextable</w:t>
      </w:r>
      <w:proofErr w:type="spellEnd"/>
      <w:r w:rsidRPr="00EF5B97">
        <w:rPr>
          <w:rFonts w:ascii="Times New Roman" w:hAnsi="Times New Roman" w:cs="Times New Roman"/>
          <w:kern w:val="16"/>
        </w:rPr>
        <w:t>: Functions for tabular reporting. https://CRAN.R-project.org/package=flextable</w:t>
      </w:r>
    </w:p>
    <w:p w14:paraId="371CBD74" w14:textId="074379AC" w:rsidR="002A06AB" w:rsidRPr="00EF5B97" w:rsidRDefault="002A06AB" w:rsidP="0084557C">
      <w:pPr>
        <w:pStyle w:val="BodyText"/>
        <w:spacing w:before="113" w:line="480" w:lineRule="auto"/>
        <w:ind w:left="720" w:right="224" w:hanging="720"/>
        <w:rPr>
          <w:rFonts w:ascii="Times New Roman" w:hAnsi="Times New Roman" w:cs="Times New Roman"/>
          <w:kern w:val="16"/>
        </w:rPr>
      </w:pPr>
      <w:r w:rsidRPr="00EF5B97">
        <w:rPr>
          <w:rFonts w:ascii="Times New Roman" w:hAnsi="Times New Roman" w:cs="Times New Roman"/>
          <w:kern w:val="16"/>
        </w:rPr>
        <w:t xml:space="preserve">Gower, J. C. (1966). Some distance properties of latent root and vector methods used in multivariate analysis. </w:t>
      </w:r>
      <w:proofErr w:type="spellStart"/>
      <w:r w:rsidRPr="00EF5B97">
        <w:rPr>
          <w:rFonts w:ascii="Times New Roman" w:hAnsi="Times New Roman" w:cs="Times New Roman"/>
          <w:i/>
          <w:kern w:val="16"/>
        </w:rPr>
        <w:t>Biometrika</w:t>
      </w:r>
      <w:proofErr w:type="spellEnd"/>
      <w:r w:rsidRPr="00EF5B97">
        <w:rPr>
          <w:rFonts w:ascii="Times New Roman" w:hAnsi="Times New Roman" w:cs="Times New Roman"/>
          <w:kern w:val="16"/>
        </w:rPr>
        <w:t xml:space="preserve">, </w:t>
      </w:r>
      <w:r w:rsidRPr="00EF5B97">
        <w:rPr>
          <w:rFonts w:ascii="Times New Roman" w:hAnsi="Times New Roman" w:cs="Times New Roman"/>
          <w:i/>
          <w:kern w:val="16"/>
        </w:rPr>
        <w:t>53</w:t>
      </w:r>
      <w:r w:rsidRPr="00EF5B97">
        <w:rPr>
          <w:rFonts w:ascii="Times New Roman" w:hAnsi="Times New Roman" w:cs="Times New Roman"/>
          <w:kern w:val="16"/>
        </w:rPr>
        <w:t xml:space="preserve">(3/4), 325. </w:t>
      </w:r>
      <w:hyperlink r:id="rId24">
        <w:r w:rsidRPr="00EF5B97">
          <w:rPr>
            <w:rFonts w:ascii="Times New Roman" w:hAnsi="Times New Roman" w:cs="Times New Roman"/>
            <w:kern w:val="16"/>
          </w:rPr>
          <w:t>https://doi.org/10.2307/2333639</w:t>
        </w:r>
      </w:hyperlink>
    </w:p>
    <w:p w14:paraId="759AA1B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Gray, P. H., &amp; Wheeler, G. E. (1967). The semantic differential as an instrument to examine the recent folksong movement. </w:t>
      </w:r>
      <w:r w:rsidRPr="00EF5B97">
        <w:rPr>
          <w:rFonts w:ascii="Times New Roman" w:hAnsi="Times New Roman" w:cs="Times New Roman"/>
          <w:i/>
          <w:kern w:val="16"/>
        </w:rPr>
        <w:t>Journal of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72</w:t>
      </w:r>
      <w:r w:rsidRPr="00EF5B97">
        <w:rPr>
          <w:rFonts w:ascii="Times New Roman" w:hAnsi="Times New Roman" w:cs="Times New Roman"/>
          <w:kern w:val="16"/>
        </w:rPr>
        <w:t xml:space="preserve">(2), 241–247. </w:t>
      </w:r>
      <w:hyperlink r:id="rId25">
        <w:r w:rsidRPr="00EF5B97">
          <w:rPr>
            <w:rFonts w:ascii="Times New Roman" w:hAnsi="Times New Roman" w:cs="Times New Roman"/>
            <w:kern w:val="16"/>
          </w:rPr>
          <w:t>https://doi.org/10.1080/00224545.1967.9922321</w:t>
        </w:r>
      </w:hyperlink>
    </w:p>
    <w:p w14:paraId="483BFEC4"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Greenacre, M. J. (1984). </w:t>
      </w:r>
      <w:r w:rsidRPr="00EF5B97">
        <w:rPr>
          <w:rFonts w:ascii="Times New Roman" w:hAnsi="Times New Roman" w:cs="Times New Roman"/>
          <w:i/>
          <w:kern w:val="16"/>
          <w:sz w:val="24"/>
          <w:szCs w:val="24"/>
        </w:rPr>
        <w:t>Theory and applications of correspondence analysis</w:t>
      </w:r>
      <w:r w:rsidRPr="00EF5B97">
        <w:rPr>
          <w:rFonts w:ascii="Times New Roman" w:hAnsi="Times New Roman" w:cs="Times New Roman"/>
          <w:kern w:val="16"/>
          <w:sz w:val="24"/>
          <w:szCs w:val="24"/>
        </w:rPr>
        <w:t>. Academic Press.</w:t>
      </w:r>
    </w:p>
    <w:p w14:paraId="40A99213" w14:textId="23FE1C02"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Gregory, A. H., &amp; Varney, N. (1996). Cross-cultural comparisons in the affective response to music.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24</w:t>
      </w:r>
      <w:r w:rsidRPr="00EF5B97">
        <w:rPr>
          <w:rFonts w:ascii="Times New Roman" w:hAnsi="Times New Roman" w:cs="Times New Roman"/>
          <w:kern w:val="16"/>
        </w:rPr>
        <w:t>(1), 47–52. https://doi.org/10.1177/0305735696241005</w:t>
      </w:r>
    </w:p>
    <w:p w14:paraId="26EE9DC8" w14:textId="433D0FA0"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Henry, L., &amp; Wickham, H. (2020). </w:t>
      </w:r>
      <w:proofErr w:type="spellStart"/>
      <w:r w:rsidRPr="00EF5B97">
        <w:rPr>
          <w:rFonts w:ascii="Times New Roman" w:hAnsi="Times New Roman" w:cs="Times New Roman"/>
          <w:kern w:val="16"/>
          <w:sz w:val="24"/>
          <w:szCs w:val="24"/>
        </w:rPr>
        <w:t>Purrr</w:t>
      </w:r>
      <w:proofErr w:type="spellEnd"/>
      <w:r w:rsidRPr="00EF5B97">
        <w:rPr>
          <w:rFonts w:ascii="Times New Roman" w:hAnsi="Times New Roman" w:cs="Times New Roman"/>
          <w:kern w:val="16"/>
          <w:sz w:val="24"/>
          <w:szCs w:val="24"/>
        </w:rPr>
        <w:t>: Functional programming tools. https://CRAN.R-project.org/package=purrr</w:t>
      </w:r>
    </w:p>
    <w:p w14:paraId="7D922430" w14:textId="7D2D9751"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Hester, J. (2020). Glue: Interpreted string literals. https://CRAN.R-project.org/package=glue</w:t>
      </w:r>
    </w:p>
    <w:p w14:paraId="4455B9D2" w14:textId="2FC03AEB" w:rsidR="002A06AB" w:rsidRDefault="002A06AB" w:rsidP="0084557C">
      <w:pPr>
        <w:spacing w:line="480" w:lineRule="auto"/>
        <w:ind w:left="720" w:hanging="720"/>
        <w:rPr>
          <w:ins w:id="2020" w:author="Mizener, Brendon J" w:date="2021-11-12T09:52:00Z"/>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Hesterberg</w:t>
      </w:r>
      <w:proofErr w:type="spellEnd"/>
      <w:r w:rsidRPr="00EF5B97">
        <w:rPr>
          <w:rFonts w:ascii="Times New Roman" w:hAnsi="Times New Roman" w:cs="Times New Roman"/>
          <w:kern w:val="16"/>
          <w:sz w:val="24"/>
          <w:szCs w:val="24"/>
        </w:rPr>
        <w:t xml:space="preserve">, T. (2011). Bootstrap.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w:t>
      </w:r>
      <w:r w:rsidRPr="00EF5B97">
        <w:rPr>
          <w:rFonts w:ascii="Times New Roman" w:hAnsi="Times New Roman" w:cs="Times New Roman"/>
          <w:kern w:val="16"/>
          <w:sz w:val="24"/>
          <w:szCs w:val="24"/>
        </w:rPr>
        <w:t xml:space="preserve">(6), 497–526. </w:t>
      </w:r>
      <w:hyperlink r:id="rId26">
        <w:r w:rsidRPr="00EF5B97">
          <w:rPr>
            <w:rFonts w:ascii="Times New Roman" w:hAnsi="Times New Roman" w:cs="Times New Roman"/>
            <w:kern w:val="16"/>
            <w:sz w:val="24"/>
            <w:szCs w:val="24"/>
          </w:rPr>
          <w:t>https://doi.org/10.1002/wics.182</w:t>
        </w:r>
      </w:hyperlink>
    </w:p>
    <w:p w14:paraId="7CA126BA" w14:textId="19B98643" w:rsidR="0082669C" w:rsidRPr="004D0CEF" w:rsidRDefault="0082669C" w:rsidP="0084557C">
      <w:pPr>
        <w:spacing w:line="480" w:lineRule="auto"/>
        <w:ind w:left="720" w:hanging="720"/>
        <w:rPr>
          <w:rFonts w:ascii="Times New Roman" w:hAnsi="Times New Roman" w:cs="Times New Roman"/>
          <w:color w:val="5F497A" w:themeColor="accent4" w:themeShade="BF"/>
          <w:kern w:val="16"/>
          <w:sz w:val="24"/>
          <w:szCs w:val="24"/>
          <w:rPrChange w:id="2021" w:author="Mizener, Brendon J" w:date="2021-12-09T10:22:00Z">
            <w:rPr>
              <w:rFonts w:ascii="Times New Roman" w:hAnsi="Times New Roman" w:cs="Times New Roman"/>
              <w:kern w:val="16"/>
              <w:sz w:val="24"/>
              <w:szCs w:val="24"/>
            </w:rPr>
          </w:rPrChange>
        </w:rPr>
      </w:pPr>
      <w:proofErr w:type="spellStart"/>
      <w:ins w:id="2022" w:author="Mizener, Brendon J" w:date="2021-11-12T09:52:00Z">
        <w:r w:rsidRPr="004D0CEF">
          <w:rPr>
            <w:rFonts w:ascii="Times New Roman" w:hAnsi="Times New Roman" w:cs="Times New Roman"/>
            <w:color w:val="5F497A" w:themeColor="accent4" w:themeShade="BF"/>
            <w:kern w:val="16"/>
            <w:sz w:val="24"/>
            <w:szCs w:val="24"/>
            <w:rPrChange w:id="2023" w:author="Mizener, Brendon J" w:date="2021-12-09T10:22:00Z">
              <w:rPr>
                <w:rFonts w:ascii="Times New Roman" w:hAnsi="Times New Roman" w:cs="Times New Roman"/>
                <w:kern w:val="16"/>
                <w:sz w:val="24"/>
                <w:szCs w:val="24"/>
              </w:rPr>
            </w:rPrChange>
          </w:rPr>
          <w:t>Hout</w:t>
        </w:r>
        <w:proofErr w:type="spellEnd"/>
        <w:r w:rsidRPr="004D0CEF">
          <w:rPr>
            <w:rFonts w:ascii="Times New Roman" w:hAnsi="Times New Roman" w:cs="Times New Roman"/>
            <w:color w:val="5F497A" w:themeColor="accent4" w:themeShade="BF"/>
            <w:kern w:val="16"/>
            <w:sz w:val="24"/>
            <w:szCs w:val="24"/>
            <w:rPrChange w:id="2024" w:author="Mizener, Brendon J" w:date="2021-12-09T10:22:00Z">
              <w:rPr>
                <w:rFonts w:ascii="Times New Roman" w:hAnsi="Times New Roman" w:cs="Times New Roman"/>
                <w:kern w:val="16"/>
                <w:sz w:val="24"/>
                <w:szCs w:val="24"/>
              </w:rPr>
            </w:rPrChange>
          </w:rPr>
          <w:t xml:space="preserve">, M. C., </w:t>
        </w:r>
        <w:proofErr w:type="spellStart"/>
        <w:r w:rsidRPr="004D0CEF">
          <w:rPr>
            <w:rFonts w:ascii="Times New Roman" w:hAnsi="Times New Roman" w:cs="Times New Roman"/>
            <w:color w:val="5F497A" w:themeColor="accent4" w:themeShade="BF"/>
            <w:kern w:val="16"/>
            <w:sz w:val="24"/>
            <w:szCs w:val="24"/>
            <w:rPrChange w:id="2025" w:author="Mizener, Brendon J" w:date="2021-12-09T10:22:00Z">
              <w:rPr>
                <w:rFonts w:ascii="Times New Roman" w:hAnsi="Times New Roman" w:cs="Times New Roman"/>
                <w:kern w:val="16"/>
                <w:sz w:val="24"/>
                <w:szCs w:val="24"/>
              </w:rPr>
            </w:rPrChange>
          </w:rPr>
          <w:t>Papesh</w:t>
        </w:r>
        <w:proofErr w:type="spellEnd"/>
        <w:r w:rsidRPr="004D0CEF">
          <w:rPr>
            <w:rFonts w:ascii="Times New Roman" w:hAnsi="Times New Roman" w:cs="Times New Roman"/>
            <w:color w:val="5F497A" w:themeColor="accent4" w:themeShade="BF"/>
            <w:kern w:val="16"/>
            <w:sz w:val="24"/>
            <w:szCs w:val="24"/>
            <w:rPrChange w:id="2026" w:author="Mizener, Brendon J" w:date="2021-12-09T10:22:00Z">
              <w:rPr>
                <w:rFonts w:ascii="Times New Roman" w:hAnsi="Times New Roman" w:cs="Times New Roman"/>
                <w:kern w:val="16"/>
                <w:sz w:val="24"/>
                <w:szCs w:val="24"/>
              </w:rPr>
            </w:rPrChange>
          </w:rPr>
          <w:t xml:space="preserve">, M. H., &amp; </w:t>
        </w:r>
        <w:proofErr w:type="spellStart"/>
        <w:r w:rsidRPr="004D0CEF">
          <w:rPr>
            <w:rFonts w:ascii="Times New Roman" w:hAnsi="Times New Roman" w:cs="Times New Roman"/>
            <w:color w:val="5F497A" w:themeColor="accent4" w:themeShade="BF"/>
            <w:kern w:val="16"/>
            <w:sz w:val="24"/>
            <w:szCs w:val="24"/>
            <w:rPrChange w:id="2027" w:author="Mizener, Brendon J" w:date="2021-12-09T10:22:00Z">
              <w:rPr>
                <w:rFonts w:ascii="Times New Roman" w:hAnsi="Times New Roman" w:cs="Times New Roman"/>
                <w:kern w:val="16"/>
                <w:sz w:val="24"/>
                <w:szCs w:val="24"/>
              </w:rPr>
            </w:rPrChange>
          </w:rPr>
          <w:t>Goldinger</w:t>
        </w:r>
        <w:proofErr w:type="spellEnd"/>
        <w:r w:rsidRPr="004D0CEF">
          <w:rPr>
            <w:rFonts w:ascii="Times New Roman" w:hAnsi="Times New Roman" w:cs="Times New Roman"/>
            <w:color w:val="5F497A" w:themeColor="accent4" w:themeShade="BF"/>
            <w:kern w:val="16"/>
            <w:sz w:val="24"/>
            <w:szCs w:val="24"/>
            <w:rPrChange w:id="2028" w:author="Mizener, Brendon J" w:date="2021-12-09T10:22:00Z">
              <w:rPr>
                <w:rFonts w:ascii="Times New Roman" w:hAnsi="Times New Roman" w:cs="Times New Roman"/>
                <w:kern w:val="16"/>
                <w:sz w:val="24"/>
                <w:szCs w:val="24"/>
              </w:rPr>
            </w:rPrChange>
          </w:rPr>
          <w:t>, S. D. (2013). Multidimensional scaling</w:t>
        </w:r>
      </w:ins>
      <w:ins w:id="2029" w:author="Mizener, Brendon J" w:date="2021-11-12T09:53:00Z">
        <w:r w:rsidRPr="004D0CEF">
          <w:rPr>
            <w:rFonts w:ascii="Times New Roman" w:hAnsi="Times New Roman" w:cs="Times New Roman"/>
            <w:color w:val="5F497A" w:themeColor="accent4" w:themeShade="BF"/>
            <w:kern w:val="16"/>
            <w:sz w:val="24"/>
            <w:szCs w:val="24"/>
            <w:rPrChange w:id="2030"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31" w:author="Mizener, Brendon J" w:date="2021-12-09T10:22:00Z">
              <w:rPr>
                <w:rFonts w:ascii="Times New Roman" w:hAnsi="Times New Roman" w:cs="Times New Roman"/>
                <w:i/>
                <w:iCs/>
                <w:kern w:val="16"/>
                <w:sz w:val="24"/>
                <w:szCs w:val="24"/>
              </w:rPr>
            </w:rPrChange>
          </w:rPr>
          <w:t>WIREs Cognitive Science</w:t>
        </w:r>
        <w:r w:rsidRPr="004D0CEF">
          <w:rPr>
            <w:rFonts w:ascii="Times New Roman" w:hAnsi="Times New Roman" w:cs="Times New Roman"/>
            <w:color w:val="5F497A" w:themeColor="accent4" w:themeShade="BF"/>
            <w:kern w:val="16"/>
            <w:sz w:val="24"/>
            <w:szCs w:val="24"/>
            <w:rPrChange w:id="2032"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33" w:author="Mizener, Brendon J" w:date="2021-12-09T10:22:00Z">
              <w:rPr>
                <w:rFonts w:ascii="Times New Roman" w:hAnsi="Times New Roman" w:cs="Times New Roman"/>
                <w:i/>
                <w:iCs/>
                <w:kern w:val="16"/>
                <w:sz w:val="24"/>
                <w:szCs w:val="24"/>
              </w:rPr>
            </w:rPrChange>
          </w:rPr>
          <w:t>4</w:t>
        </w:r>
        <w:r w:rsidRPr="004D0CEF">
          <w:rPr>
            <w:rFonts w:ascii="Times New Roman" w:hAnsi="Times New Roman" w:cs="Times New Roman"/>
            <w:color w:val="5F497A" w:themeColor="accent4" w:themeShade="BF"/>
            <w:kern w:val="16"/>
            <w:sz w:val="24"/>
            <w:szCs w:val="24"/>
            <w:rPrChange w:id="2034" w:author="Mizener, Brendon J" w:date="2021-12-09T10:22:00Z">
              <w:rPr>
                <w:rFonts w:ascii="Times New Roman" w:hAnsi="Times New Roman" w:cs="Times New Roman"/>
                <w:kern w:val="16"/>
                <w:sz w:val="24"/>
                <w:szCs w:val="24"/>
              </w:rPr>
            </w:rPrChange>
          </w:rPr>
          <w:t>(1), 93-103.</w:t>
        </w:r>
      </w:ins>
      <w:ins w:id="2035" w:author="Mizener, Brendon J" w:date="2021-11-12T09:54:00Z">
        <w:r w:rsidR="00A753C2" w:rsidRPr="004D0CEF">
          <w:rPr>
            <w:rFonts w:ascii="Times New Roman" w:hAnsi="Times New Roman" w:cs="Times New Roman"/>
            <w:color w:val="5F497A" w:themeColor="accent4" w:themeShade="BF"/>
            <w:kern w:val="16"/>
            <w:sz w:val="24"/>
            <w:szCs w:val="24"/>
            <w:rPrChange w:id="2036" w:author="Mizener, Brendon J" w:date="2021-12-09T10:22:00Z">
              <w:rPr>
                <w:rFonts w:ascii="Times New Roman" w:hAnsi="Times New Roman" w:cs="Times New Roman"/>
                <w:kern w:val="16"/>
                <w:sz w:val="24"/>
                <w:szCs w:val="24"/>
              </w:rPr>
            </w:rPrChange>
          </w:rPr>
          <w:t xml:space="preserve"> 10.1002/wcs.1203</w:t>
        </w:r>
      </w:ins>
    </w:p>
    <w:p w14:paraId="27C67BBE"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Juslin</w:t>
      </w:r>
      <w:proofErr w:type="spellEnd"/>
      <w:r w:rsidRPr="00EF5B97">
        <w:rPr>
          <w:rFonts w:ascii="Times New Roman" w:hAnsi="Times New Roman" w:cs="Times New Roman"/>
          <w:kern w:val="16"/>
          <w:sz w:val="24"/>
          <w:szCs w:val="24"/>
        </w:rPr>
        <w:t xml:space="preserve">, P. N., &amp; Sloboda, J. A. (Eds.). (2010). </w:t>
      </w:r>
      <w:r w:rsidRPr="00EF5B97">
        <w:rPr>
          <w:rFonts w:ascii="Times New Roman" w:hAnsi="Times New Roman" w:cs="Times New Roman"/>
          <w:i/>
          <w:kern w:val="16"/>
          <w:sz w:val="24"/>
          <w:szCs w:val="24"/>
        </w:rPr>
        <w:t xml:space="preserve">Handbook of music and emotion: Theory, research, applications. </w:t>
      </w:r>
      <w:r w:rsidRPr="00EF5B97">
        <w:rPr>
          <w:rFonts w:ascii="Times New Roman" w:hAnsi="Times New Roman" w:cs="Times New Roman"/>
          <w:kern w:val="16"/>
          <w:sz w:val="24"/>
          <w:szCs w:val="24"/>
        </w:rPr>
        <w:t>Oxford University Press.</w:t>
      </w:r>
    </w:p>
    <w:p w14:paraId="0485E252"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Juslin</w:t>
      </w:r>
      <w:proofErr w:type="spellEnd"/>
      <w:r w:rsidRPr="00EF5B97">
        <w:rPr>
          <w:rFonts w:ascii="Times New Roman" w:hAnsi="Times New Roman" w:cs="Times New Roman"/>
          <w:kern w:val="16"/>
        </w:rPr>
        <w:t xml:space="preserve">, P. N., &amp; </w:t>
      </w:r>
      <w:proofErr w:type="spellStart"/>
      <w:r w:rsidRPr="00EF5B97">
        <w:rPr>
          <w:rFonts w:ascii="Times New Roman" w:hAnsi="Times New Roman" w:cs="Times New Roman"/>
          <w:kern w:val="16"/>
        </w:rPr>
        <w:t>Västfjäll</w:t>
      </w:r>
      <w:proofErr w:type="spellEnd"/>
      <w:r w:rsidRPr="00EF5B97">
        <w:rPr>
          <w:rFonts w:ascii="Times New Roman" w:hAnsi="Times New Roman" w:cs="Times New Roman"/>
          <w:kern w:val="16"/>
        </w:rPr>
        <w:t xml:space="preserve">, D. (2008). All emotions are not created equal: Reaching beyond the </w:t>
      </w:r>
      <w:r w:rsidRPr="00EF5B97">
        <w:rPr>
          <w:rFonts w:ascii="Times New Roman" w:hAnsi="Times New Roman" w:cs="Times New Roman"/>
          <w:kern w:val="16"/>
        </w:rPr>
        <w:lastRenderedPageBreak/>
        <w:t xml:space="preserve">traditional disputes. </w:t>
      </w:r>
      <w:r w:rsidRPr="00EF5B97">
        <w:rPr>
          <w:rFonts w:ascii="Times New Roman" w:hAnsi="Times New Roman" w:cs="Times New Roman"/>
          <w:i/>
          <w:kern w:val="16"/>
        </w:rPr>
        <w:t>Behavioral and Brain Sciences</w:t>
      </w:r>
      <w:r w:rsidRPr="00EF5B97">
        <w:rPr>
          <w:rFonts w:ascii="Times New Roman" w:hAnsi="Times New Roman" w:cs="Times New Roman"/>
          <w:kern w:val="16"/>
        </w:rPr>
        <w:t xml:space="preserve">, </w:t>
      </w:r>
      <w:r w:rsidRPr="00EF5B97">
        <w:rPr>
          <w:rFonts w:ascii="Times New Roman" w:hAnsi="Times New Roman" w:cs="Times New Roman"/>
          <w:i/>
          <w:kern w:val="16"/>
        </w:rPr>
        <w:t>31</w:t>
      </w:r>
      <w:r w:rsidRPr="00EF5B97">
        <w:rPr>
          <w:rFonts w:ascii="Times New Roman" w:hAnsi="Times New Roman" w:cs="Times New Roman"/>
          <w:kern w:val="16"/>
        </w:rPr>
        <w:t>, 559–621. https://doi.org/doi:10.1017/S0140525X08005554%20Patrik</w:t>
      </w:r>
    </w:p>
    <w:p w14:paraId="1F482368"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Katz, D., &amp; </w:t>
      </w:r>
      <w:proofErr w:type="spellStart"/>
      <w:r w:rsidRPr="00EF5B97">
        <w:rPr>
          <w:rFonts w:ascii="Times New Roman" w:hAnsi="Times New Roman" w:cs="Times New Roman"/>
          <w:kern w:val="16"/>
        </w:rPr>
        <w:t>Braly</w:t>
      </w:r>
      <w:proofErr w:type="spellEnd"/>
      <w:r w:rsidRPr="00EF5B97">
        <w:rPr>
          <w:rFonts w:ascii="Times New Roman" w:hAnsi="Times New Roman" w:cs="Times New Roman"/>
          <w:kern w:val="16"/>
        </w:rPr>
        <w:t xml:space="preserve">, K. (1933). Racial stereotypes of one hundred college students. </w:t>
      </w:r>
      <w:r w:rsidRPr="00EF5B97">
        <w:rPr>
          <w:rFonts w:ascii="Times New Roman" w:hAnsi="Times New Roman" w:cs="Times New Roman"/>
          <w:i/>
          <w:kern w:val="16"/>
        </w:rPr>
        <w:t>Journal of Abnormal and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28</w:t>
      </w:r>
      <w:r w:rsidRPr="00EF5B97">
        <w:rPr>
          <w:rFonts w:ascii="Times New Roman" w:hAnsi="Times New Roman" w:cs="Times New Roman"/>
          <w:kern w:val="16"/>
        </w:rPr>
        <w:t xml:space="preserve">(3), 280–290. </w:t>
      </w:r>
      <w:hyperlink r:id="rId27">
        <w:r w:rsidRPr="00EF5B97">
          <w:rPr>
            <w:rFonts w:ascii="Times New Roman" w:hAnsi="Times New Roman" w:cs="Times New Roman"/>
            <w:kern w:val="16"/>
          </w:rPr>
          <w:t>https://doi.org/10.1037/h0074049</w:t>
        </w:r>
      </w:hyperlink>
    </w:p>
    <w:p w14:paraId="2D83086D"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Kopacz, M. (2005). Personality and music preferences: The influence of personality traits on preferences regarding musical elements. </w:t>
      </w:r>
      <w:r w:rsidRPr="00EF5B97">
        <w:rPr>
          <w:rFonts w:ascii="Times New Roman" w:hAnsi="Times New Roman" w:cs="Times New Roman"/>
          <w:i/>
          <w:kern w:val="16"/>
        </w:rPr>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42</w:t>
      </w:r>
      <w:r w:rsidRPr="00EF5B97">
        <w:rPr>
          <w:rFonts w:ascii="Times New Roman" w:hAnsi="Times New Roman" w:cs="Times New Roman"/>
          <w:kern w:val="16"/>
        </w:rPr>
        <w:t xml:space="preserve">(3), 216–239. </w:t>
      </w:r>
      <w:hyperlink r:id="rId28">
        <w:r w:rsidRPr="00EF5B97">
          <w:rPr>
            <w:rFonts w:ascii="Times New Roman" w:hAnsi="Times New Roman" w:cs="Times New Roman"/>
            <w:kern w:val="16"/>
          </w:rPr>
          <w:t>https://doi.org/10.1093/jmt/42.3.216</w:t>
        </w:r>
      </w:hyperlink>
    </w:p>
    <w:p w14:paraId="16E7078E" w14:textId="42018272" w:rsidR="002A06AB" w:rsidRDefault="002A06AB" w:rsidP="0084557C">
      <w:pPr>
        <w:pStyle w:val="BodyText"/>
        <w:spacing w:line="480" w:lineRule="auto"/>
        <w:ind w:left="720" w:hanging="720"/>
        <w:rPr>
          <w:ins w:id="2037" w:author="Mizener, Brendon J" w:date="2021-11-12T09:50:00Z"/>
          <w:rFonts w:ascii="Times New Roman" w:hAnsi="Times New Roman" w:cs="Times New Roman"/>
          <w:kern w:val="16"/>
        </w:rPr>
      </w:pPr>
      <w:r w:rsidRPr="00EF5B97">
        <w:rPr>
          <w:rFonts w:ascii="Times New Roman" w:hAnsi="Times New Roman" w:cs="Times New Roman"/>
          <w:kern w:val="16"/>
        </w:rPr>
        <w:t xml:space="preserve">Krishnan, A., Williams, L. J., McIntosh, A. R., &amp; Abdi, H. (2011). Partial least squares (PLS) methods for neuroimaging: A tutorial and review. </w:t>
      </w:r>
      <w:proofErr w:type="spellStart"/>
      <w:r w:rsidRPr="00EF5B97">
        <w:rPr>
          <w:rFonts w:ascii="Times New Roman" w:hAnsi="Times New Roman" w:cs="Times New Roman"/>
          <w:i/>
          <w:kern w:val="16"/>
        </w:rPr>
        <w:t>NeuroImage</w:t>
      </w:r>
      <w:proofErr w:type="spellEnd"/>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(2), 455–475. </w:t>
      </w:r>
      <w:hyperlink r:id="rId29">
        <w:r w:rsidRPr="00EF5B97">
          <w:rPr>
            <w:rFonts w:ascii="Times New Roman" w:hAnsi="Times New Roman" w:cs="Times New Roman"/>
            <w:kern w:val="16"/>
          </w:rPr>
          <w:t>https://doi.org/10.1016/j.neuroimage.2010.07.034</w:t>
        </w:r>
      </w:hyperlink>
    </w:p>
    <w:p w14:paraId="4EF62D73" w14:textId="401F777C" w:rsidR="002075CB" w:rsidRPr="004D0CEF" w:rsidRDefault="002075CB" w:rsidP="0084557C">
      <w:pPr>
        <w:pStyle w:val="BodyText"/>
        <w:spacing w:line="480" w:lineRule="auto"/>
        <w:ind w:left="720" w:hanging="720"/>
        <w:rPr>
          <w:rFonts w:ascii="Times New Roman" w:hAnsi="Times New Roman" w:cs="Times New Roman"/>
          <w:color w:val="5F497A" w:themeColor="accent4" w:themeShade="BF"/>
          <w:kern w:val="16"/>
          <w:rPrChange w:id="2038" w:author="Mizener, Brendon J" w:date="2021-12-09T10:22:00Z">
            <w:rPr>
              <w:rFonts w:ascii="Times New Roman" w:hAnsi="Times New Roman" w:cs="Times New Roman"/>
              <w:kern w:val="16"/>
            </w:rPr>
          </w:rPrChange>
        </w:rPr>
      </w:pPr>
      <w:ins w:id="2039" w:author="Mizener, Brendon J" w:date="2021-11-12T09:50:00Z">
        <w:r w:rsidRPr="004D0CEF">
          <w:rPr>
            <w:rFonts w:ascii="Times New Roman" w:hAnsi="Times New Roman" w:cs="Times New Roman"/>
            <w:color w:val="5F497A" w:themeColor="accent4" w:themeShade="BF"/>
            <w:kern w:val="16"/>
            <w:rPrChange w:id="2040" w:author="Mizener, Brendon J" w:date="2021-12-09T10:22:00Z">
              <w:rPr>
                <w:rFonts w:ascii="Times New Roman" w:hAnsi="Times New Roman" w:cs="Times New Roman"/>
                <w:kern w:val="16"/>
              </w:rPr>
            </w:rPrChange>
          </w:rPr>
          <w:t xml:space="preserve">Kruskal, J. B. &amp; Wish. M. (1978). </w:t>
        </w:r>
        <w:r w:rsidRPr="004D0CEF">
          <w:rPr>
            <w:rFonts w:ascii="Times New Roman" w:hAnsi="Times New Roman" w:cs="Times New Roman"/>
            <w:i/>
            <w:iCs/>
            <w:color w:val="5F497A" w:themeColor="accent4" w:themeShade="BF"/>
            <w:kern w:val="16"/>
            <w:rPrChange w:id="2041" w:author="Mizener, Brendon J" w:date="2021-12-09T10:22:00Z">
              <w:rPr>
                <w:rFonts w:ascii="Times New Roman" w:hAnsi="Times New Roman" w:cs="Times New Roman"/>
                <w:kern w:val="16"/>
              </w:rPr>
            </w:rPrChange>
          </w:rPr>
          <w:t>Multidimensional Scaling</w:t>
        </w:r>
        <w:r w:rsidRPr="004D0CEF">
          <w:rPr>
            <w:rFonts w:ascii="Times New Roman" w:hAnsi="Times New Roman" w:cs="Times New Roman"/>
            <w:color w:val="5F497A" w:themeColor="accent4" w:themeShade="BF"/>
            <w:kern w:val="16"/>
            <w:rPrChange w:id="2042" w:author="Mizener, Brendon J" w:date="2021-12-09T10:22:00Z">
              <w:rPr>
                <w:rFonts w:ascii="Times New Roman" w:hAnsi="Times New Roman" w:cs="Times New Roman"/>
                <w:kern w:val="16"/>
              </w:rPr>
            </w:rPrChange>
          </w:rPr>
          <w:t>.</w:t>
        </w:r>
      </w:ins>
      <w:ins w:id="2043" w:author="Mizener, Brendon J" w:date="2021-11-12T09:51:00Z">
        <w:r w:rsidRPr="004D0CEF">
          <w:rPr>
            <w:rFonts w:ascii="Times New Roman" w:hAnsi="Times New Roman" w:cs="Times New Roman"/>
            <w:color w:val="5F497A" w:themeColor="accent4" w:themeShade="BF"/>
            <w:kern w:val="16"/>
            <w:rPrChange w:id="2044" w:author="Mizener, Brendon J" w:date="2021-12-09T10:22:00Z">
              <w:rPr>
                <w:rFonts w:ascii="Times New Roman" w:hAnsi="Times New Roman" w:cs="Times New Roman"/>
                <w:kern w:val="16"/>
              </w:rPr>
            </w:rPrChange>
          </w:rPr>
          <w:t xml:space="preserve"> Sage Publications.</w:t>
        </w:r>
      </w:ins>
    </w:p>
    <w:p w14:paraId="381990C7"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Ladinig</w:t>
      </w:r>
      <w:proofErr w:type="spellEnd"/>
      <w:r w:rsidRPr="00EF5B97">
        <w:rPr>
          <w:rFonts w:ascii="Times New Roman" w:hAnsi="Times New Roman" w:cs="Times New Roman"/>
          <w:kern w:val="16"/>
          <w:sz w:val="24"/>
          <w:szCs w:val="24"/>
        </w:rPr>
        <w:t xml:space="preserve">, O., &amp; Schellenberg, E. G. (2012). Liking unfamiliar music: Effects of felt emotion and individual differences. </w:t>
      </w:r>
      <w:r w:rsidRPr="00EF5B97">
        <w:rPr>
          <w:rFonts w:ascii="Times New Roman" w:hAnsi="Times New Roman" w:cs="Times New Roman"/>
          <w:i/>
          <w:kern w:val="16"/>
          <w:sz w:val="24"/>
          <w:szCs w:val="24"/>
        </w:rPr>
        <w:t>Psychology of Aesthetics, Creativity, and the Arts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(2), 146–154. </w:t>
      </w:r>
      <w:hyperlink r:id="rId30">
        <w:r w:rsidRPr="00EF5B97">
          <w:rPr>
            <w:rFonts w:ascii="Times New Roman" w:hAnsi="Times New Roman" w:cs="Times New Roman"/>
            <w:kern w:val="16"/>
            <w:sz w:val="24"/>
            <w:szCs w:val="24"/>
          </w:rPr>
          <w:t>https://doi.org/10.1037/a0024671</w:t>
        </w:r>
      </w:hyperlink>
    </w:p>
    <w:p w14:paraId="47D3F2F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Madsen, C. K. (1997). Emotional response to music as measured by the two-dimensional CRDI. </w:t>
      </w:r>
      <w:r w:rsidRPr="00EF5B97">
        <w:rPr>
          <w:rFonts w:ascii="Times New Roman" w:hAnsi="Times New Roman" w:cs="Times New Roman"/>
          <w:i/>
          <w:kern w:val="16"/>
        </w:rPr>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 xml:space="preserve">(3), 187–199. </w:t>
      </w:r>
      <w:hyperlink r:id="rId31">
        <w:r w:rsidRPr="00EF5B97">
          <w:rPr>
            <w:rFonts w:ascii="Times New Roman" w:hAnsi="Times New Roman" w:cs="Times New Roman"/>
            <w:kern w:val="16"/>
          </w:rPr>
          <w:t>https://doi.org/10.1093/jmt/34.3.187</w:t>
        </w:r>
      </w:hyperlink>
    </w:p>
    <w:p w14:paraId="291DC5CE" w14:textId="5912ECA5"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Meyners</w:t>
      </w:r>
      <w:proofErr w:type="spellEnd"/>
      <w:r w:rsidRPr="00EF5B97">
        <w:rPr>
          <w:rFonts w:ascii="Times New Roman" w:hAnsi="Times New Roman" w:cs="Times New Roman"/>
          <w:kern w:val="16"/>
          <w:sz w:val="24"/>
          <w:szCs w:val="24"/>
        </w:rPr>
        <w:t xml:space="preserve">, M., &amp; </w:t>
      </w:r>
      <w:proofErr w:type="spellStart"/>
      <w:r w:rsidRPr="00EF5B97">
        <w:rPr>
          <w:rFonts w:ascii="Times New Roman" w:hAnsi="Times New Roman" w:cs="Times New Roman"/>
          <w:kern w:val="16"/>
          <w:sz w:val="24"/>
          <w:szCs w:val="24"/>
        </w:rPr>
        <w:t>Castura</w:t>
      </w:r>
      <w:proofErr w:type="spellEnd"/>
      <w:r w:rsidRPr="00EF5B97">
        <w:rPr>
          <w:rFonts w:ascii="Times New Roman" w:hAnsi="Times New Roman" w:cs="Times New Roman"/>
          <w:kern w:val="16"/>
          <w:sz w:val="24"/>
          <w:szCs w:val="24"/>
        </w:rPr>
        <w:t xml:space="preserve">, J. (2014). Check-all-that-apply questions. In </w:t>
      </w:r>
      <w:r w:rsidRPr="00EF5B97">
        <w:rPr>
          <w:rFonts w:ascii="Times New Roman" w:hAnsi="Times New Roman" w:cs="Times New Roman"/>
          <w:i/>
          <w:kern w:val="16"/>
          <w:sz w:val="24"/>
          <w:szCs w:val="24"/>
        </w:rPr>
        <w:t xml:space="preserve">Novel techniques in sensory characterization and consumer profiling </w:t>
      </w:r>
      <w:r w:rsidRPr="00EF5B97">
        <w:rPr>
          <w:rFonts w:ascii="Times New Roman" w:hAnsi="Times New Roman" w:cs="Times New Roman"/>
          <w:kern w:val="16"/>
          <w:sz w:val="24"/>
          <w:szCs w:val="24"/>
        </w:rPr>
        <w:t xml:space="preserve">(pp. 271–306). CRC Press/Taylor &amp; Francis. </w:t>
      </w:r>
      <w:hyperlink r:id="rId32">
        <w:r w:rsidRPr="00EF5B97">
          <w:rPr>
            <w:rFonts w:ascii="Times New Roman" w:hAnsi="Times New Roman" w:cs="Times New Roman"/>
            <w:kern w:val="16"/>
            <w:sz w:val="24"/>
            <w:szCs w:val="24"/>
          </w:rPr>
          <w:t>https://doi.org/10.1201/b16853-12</w:t>
        </w:r>
      </w:hyperlink>
    </w:p>
    <w:p w14:paraId="460D5746" w14:textId="15FB87A9" w:rsidR="00467217" w:rsidRDefault="00467217" w:rsidP="00467217">
      <w:pPr>
        <w:spacing w:line="480" w:lineRule="auto"/>
        <w:ind w:left="720" w:hanging="720"/>
        <w:rPr>
          <w:ins w:id="2045" w:author="Mizener, Brendon J" w:date="2021-11-15T15:23:00Z"/>
          <w:rFonts w:ascii="Times New Roman" w:hAnsi="Times New Roman" w:cs="Times New Roman"/>
          <w:kern w:val="16"/>
          <w:sz w:val="24"/>
          <w:szCs w:val="24"/>
        </w:rPr>
      </w:pPr>
      <w:r w:rsidRPr="00EF5B97">
        <w:rPr>
          <w:rFonts w:ascii="Times New Roman" w:hAnsi="Times New Roman" w:cs="Times New Roman"/>
          <w:kern w:val="16"/>
          <w:sz w:val="24"/>
          <w:szCs w:val="24"/>
        </w:rPr>
        <w:t>Müller, K., &amp; Wickham, H. (2020). Tibble: Simple data frames. https://CRAN.R-project.org/package=tibble</w:t>
      </w:r>
    </w:p>
    <w:p w14:paraId="6D901B3C" w14:textId="654CACE7" w:rsidR="00644204" w:rsidRPr="004D0CEF" w:rsidRDefault="00644204" w:rsidP="00467217">
      <w:pPr>
        <w:spacing w:line="480" w:lineRule="auto"/>
        <w:ind w:left="720" w:hanging="720"/>
        <w:rPr>
          <w:rFonts w:ascii="Times New Roman" w:hAnsi="Times New Roman" w:cs="Times New Roman"/>
          <w:color w:val="5F497A" w:themeColor="accent4" w:themeShade="BF"/>
          <w:kern w:val="16"/>
          <w:sz w:val="24"/>
          <w:szCs w:val="24"/>
          <w:rPrChange w:id="2046" w:author="Mizener, Brendon J" w:date="2021-12-09T10:22:00Z">
            <w:rPr>
              <w:rFonts w:ascii="Times New Roman" w:hAnsi="Times New Roman" w:cs="Times New Roman"/>
              <w:kern w:val="16"/>
              <w:sz w:val="24"/>
              <w:szCs w:val="24"/>
            </w:rPr>
          </w:rPrChange>
        </w:rPr>
      </w:pPr>
      <w:ins w:id="2047" w:author="Mizener, Brendon J" w:date="2021-11-15T15:23:00Z">
        <w:r w:rsidRPr="004D0CEF">
          <w:rPr>
            <w:rFonts w:ascii="Times New Roman" w:hAnsi="Times New Roman" w:cs="Times New Roman"/>
            <w:color w:val="5F497A" w:themeColor="accent4" w:themeShade="BF"/>
            <w:kern w:val="16"/>
            <w:sz w:val="24"/>
            <w:szCs w:val="24"/>
            <w:rPrChange w:id="2048" w:author="Mizener, Brendon J" w:date="2021-12-09T10:22:00Z">
              <w:rPr>
                <w:rFonts w:ascii="Times New Roman" w:hAnsi="Times New Roman" w:cs="Times New Roman"/>
                <w:kern w:val="16"/>
                <w:sz w:val="24"/>
                <w:szCs w:val="24"/>
              </w:rPr>
            </w:rPrChange>
          </w:rPr>
          <w:t xml:space="preserve">Osgood, C. E., </w:t>
        </w:r>
        <w:r w:rsidR="00EA3CAD" w:rsidRPr="004D0CEF">
          <w:rPr>
            <w:rFonts w:ascii="Times New Roman" w:hAnsi="Times New Roman" w:cs="Times New Roman"/>
            <w:color w:val="5F497A" w:themeColor="accent4" w:themeShade="BF"/>
            <w:kern w:val="16"/>
            <w:sz w:val="24"/>
            <w:szCs w:val="24"/>
            <w:rPrChange w:id="2049" w:author="Mizener, Brendon J" w:date="2021-12-09T10:22:00Z">
              <w:rPr>
                <w:rFonts w:ascii="Times New Roman" w:hAnsi="Times New Roman" w:cs="Times New Roman"/>
                <w:kern w:val="16"/>
                <w:sz w:val="24"/>
                <w:szCs w:val="24"/>
              </w:rPr>
            </w:rPrChange>
          </w:rPr>
          <w:t xml:space="preserve">May, W. H., &amp; </w:t>
        </w:r>
        <w:proofErr w:type="spellStart"/>
        <w:r w:rsidR="00EA3CAD" w:rsidRPr="004D0CEF">
          <w:rPr>
            <w:rFonts w:ascii="Times New Roman" w:hAnsi="Times New Roman" w:cs="Times New Roman"/>
            <w:color w:val="5F497A" w:themeColor="accent4" w:themeShade="BF"/>
            <w:kern w:val="16"/>
            <w:sz w:val="24"/>
            <w:szCs w:val="24"/>
            <w:rPrChange w:id="2050" w:author="Mizener, Brendon J" w:date="2021-12-09T10:22:00Z">
              <w:rPr>
                <w:rFonts w:ascii="Times New Roman" w:hAnsi="Times New Roman" w:cs="Times New Roman"/>
                <w:kern w:val="16"/>
                <w:sz w:val="24"/>
                <w:szCs w:val="24"/>
              </w:rPr>
            </w:rPrChange>
          </w:rPr>
          <w:t>Miron</w:t>
        </w:r>
        <w:proofErr w:type="spellEnd"/>
        <w:r w:rsidR="00EA3CAD" w:rsidRPr="004D0CEF">
          <w:rPr>
            <w:rFonts w:ascii="Times New Roman" w:hAnsi="Times New Roman" w:cs="Times New Roman"/>
            <w:color w:val="5F497A" w:themeColor="accent4" w:themeShade="BF"/>
            <w:kern w:val="16"/>
            <w:sz w:val="24"/>
            <w:szCs w:val="24"/>
            <w:rPrChange w:id="2051" w:author="Mizener, Brendon J" w:date="2021-12-09T10:22:00Z">
              <w:rPr>
                <w:rFonts w:ascii="Times New Roman" w:hAnsi="Times New Roman" w:cs="Times New Roman"/>
                <w:kern w:val="16"/>
                <w:sz w:val="24"/>
                <w:szCs w:val="24"/>
              </w:rPr>
            </w:rPrChange>
          </w:rPr>
          <w:t>, M. S. (</w:t>
        </w:r>
      </w:ins>
      <w:ins w:id="2052" w:author="Mizener, Brendon J" w:date="2021-11-15T15:24:00Z">
        <w:r w:rsidR="00EA3CAD" w:rsidRPr="004D0CEF">
          <w:rPr>
            <w:rFonts w:ascii="Times New Roman" w:hAnsi="Times New Roman" w:cs="Times New Roman"/>
            <w:color w:val="5F497A" w:themeColor="accent4" w:themeShade="BF"/>
            <w:kern w:val="16"/>
            <w:sz w:val="24"/>
            <w:szCs w:val="24"/>
            <w:rPrChange w:id="2053" w:author="Mizener, Brendon J" w:date="2021-12-09T10:22:00Z">
              <w:rPr>
                <w:rFonts w:ascii="Times New Roman" w:hAnsi="Times New Roman" w:cs="Times New Roman"/>
                <w:kern w:val="16"/>
                <w:sz w:val="24"/>
                <w:szCs w:val="24"/>
              </w:rPr>
            </w:rPrChange>
          </w:rPr>
          <w:t xml:space="preserve">1975). </w:t>
        </w:r>
        <w:r w:rsidR="00EA3CAD" w:rsidRPr="004D0CEF">
          <w:rPr>
            <w:rFonts w:ascii="Times New Roman" w:hAnsi="Times New Roman" w:cs="Times New Roman"/>
            <w:i/>
            <w:iCs/>
            <w:color w:val="5F497A" w:themeColor="accent4" w:themeShade="BF"/>
            <w:kern w:val="16"/>
            <w:sz w:val="24"/>
            <w:szCs w:val="24"/>
            <w:rPrChange w:id="2054" w:author="Mizener, Brendon J" w:date="2021-12-09T10:22:00Z">
              <w:rPr>
                <w:rFonts w:ascii="Times New Roman" w:hAnsi="Times New Roman" w:cs="Times New Roman"/>
                <w:kern w:val="16"/>
                <w:sz w:val="24"/>
                <w:szCs w:val="24"/>
              </w:rPr>
            </w:rPrChange>
          </w:rPr>
          <w:t>Cross-Cultural Universals of Affective Meaning</w:t>
        </w:r>
        <w:r w:rsidR="00EA3CAD" w:rsidRPr="004D0CEF">
          <w:rPr>
            <w:rFonts w:ascii="Times New Roman" w:hAnsi="Times New Roman" w:cs="Times New Roman"/>
            <w:color w:val="5F497A" w:themeColor="accent4" w:themeShade="BF"/>
            <w:kern w:val="16"/>
            <w:sz w:val="24"/>
            <w:szCs w:val="24"/>
            <w:rPrChange w:id="2055" w:author="Mizener, Brendon J" w:date="2021-12-09T10:22:00Z">
              <w:rPr>
                <w:rFonts w:ascii="Times New Roman" w:hAnsi="Times New Roman" w:cs="Times New Roman"/>
                <w:kern w:val="16"/>
                <w:sz w:val="24"/>
                <w:szCs w:val="24"/>
              </w:rPr>
            </w:rPrChange>
          </w:rPr>
          <w:t>. University of Illinois Press.</w:t>
        </w:r>
      </w:ins>
    </w:p>
    <w:p w14:paraId="763A26E8" w14:textId="68EA0D46" w:rsidR="002A06AB" w:rsidRDefault="002A06AB" w:rsidP="0084557C">
      <w:pPr>
        <w:spacing w:line="480" w:lineRule="auto"/>
        <w:ind w:left="720" w:hanging="720"/>
        <w:rPr>
          <w:ins w:id="2056" w:author="Mizener, Brendon J" w:date="2021-11-03T14:59:00Z"/>
          <w:rFonts w:ascii="Times New Roman" w:hAnsi="Times New Roman" w:cs="Times New Roman"/>
          <w:kern w:val="16"/>
          <w:sz w:val="24"/>
          <w:szCs w:val="24"/>
        </w:rPr>
      </w:pPr>
      <w:r w:rsidRPr="00EF5B97">
        <w:rPr>
          <w:rFonts w:ascii="Times New Roman" w:hAnsi="Times New Roman" w:cs="Times New Roman"/>
          <w:kern w:val="16"/>
          <w:sz w:val="24"/>
          <w:szCs w:val="24"/>
        </w:rPr>
        <w:lastRenderedPageBreak/>
        <w:t xml:space="preserve">Osgood, C. E., &amp; </w:t>
      </w:r>
      <w:proofErr w:type="spellStart"/>
      <w:r w:rsidRPr="00EF5B97">
        <w:rPr>
          <w:rFonts w:ascii="Times New Roman" w:hAnsi="Times New Roman" w:cs="Times New Roman"/>
          <w:kern w:val="16"/>
          <w:sz w:val="24"/>
          <w:szCs w:val="24"/>
        </w:rPr>
        <w:t>Suci</w:t>
      </w:r>
      <w:proofErr w:type="spellEnd"/>
      <w:r w:rsidRPr="00EF5B97">
        <w:rPr>
          <w:rFonts w:ascii="Times New Roman" w:hAnsi="Times New Roman" w:cs="Times New Roman"/>
          <w:kern w:val="16"/>
          <w:sz w:val="24"/>
          <w:szCs w:val="24"/>
        </w:rPr>
        <w:t xml:space="preserve">, G. J. (1955). Factor analysis of meaning. </w:t>
      </w:r>
      <w:r w:rsidRPr="00EF5B97">
        <w:rPr>
          <w:rFonts w:ascii="Times New Roman" w:hAnsi="Times New Roman" w:cs="Times New Roman"/>
          <w:i/>
          <w:kern w:val="16"/>
          <w:sz w:val="24"/>
          <w:szCs w:val="24"/>
        </w:rPr>
        <w:t>Journal of Experimental Psychology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50</w:t>
      </w:r>
      <w:r w:rsidRPr="00EF5B97">
        <w:rPr>
          <w:rFonts w:ascii="Times New Roman" w:hAnsi="Times New Roman" w:cs="Times New Roman"/>
          <w:kern w:val="16"/>
          <w:sz w:val="24"/>
          <w:szCs w:val="24"/>
        </w:rPr>
        <w:t xml:space="preserve">(5), 325–338. </w:t>
      </w:r>
      <w:hyperlink r:id="rId33">
        <w:r w:rsidRPr="00EF5B97">
          <w:rPr>
            <w:rFonts w:ascii="Times New Roman" w:hAnsi="Times New Roman" w:cs="Times New Roman"/>
            <w:kern w:val="16"/>
            <w:sz w:val="24"/>
            <w:szCs w:val="24"/>
          </w:rPr>
          <w:t>https://doi.org/10.1037/h0043965</w:t>
        </w:r>
      </w:hyperlink>
    </w:p>
    <w:p w14:paraId="760C1DFA" w14:textId="1E7A020B" w:rsidR="0053477E" w:rsidRPr="004D0CEF" w:rsidRDefault="0053477E" w:rsidP="0084557C">
      <w:pPr>
        <w:spacing w:line="480" w:lineRule="auto"/>
        <w:ind w:left="720" w:hanging="720"/>
        <w:rPr>
          <w:rFonts w:ascii="Times New Roman" w:hAnsi="Times New Roman" w:cs="Times New Roman"/>
          <w:color w:val="5F497A" w:themeColor="accent4" w:themeShade="BF"/>
          <w:kern w:val="16"/>
          <w:sz w:val="24"/>
          <w:szCs w:val="24"/>
          <w:rPrChange w:id="2057" w:author="Mizener, Brendon J" w:date="2021-12-09T10:23:00Z">
            <w:rPr>
              <w:rFonts w:ascii="Times New Roman" w:hAnsi="Times New Roman" w:cs="Times New Roman"/>
              <w:kern w:val="16"/>
              <w:sz w:val="24"/>
              <w:szCs w:val="24"/>
            </w:rPr>
          </w:rPrChange>
        </w:rPr>
      </w:pPr>
      <w:ins w:id="2058" w:author="Mizener, Brendon J" w:date="2021-11-03T14:59:00Z">
        <w:r w:rsidRPr="004D0CEF">
          <w:rPr>
            <w:rFonts w:ascii="Times New Roman" w:hAnsi="Times New Roman" w:cs="Times New Roman"/>
            <w:color w:val="5F497A" w:themeColor="accent4" w:themeShade="BF"/>
            <w:kern w:val="16"/>
            <w:sz w:val="24"/>
            <w:szCs w:val="24"/>
            <w:rPrChange w:id="2059" w:author="Mizener, Brendon J" w:date="2021-12-09T10:23:00Z">
              <w:rPr>
                <w:rFonts w:ascii="Times New Roman" w:hAnsi="Times New Roman" w:cs="Times New Roman"/>
                <w:kern w:val="16"/>
                <w:sz w:val="24"/>
                <w:szCs w:val="24"/>
              </w:rPr>
            </w:rPrChange>
          </w:rPr>
          <w:t xml:space="preserve">Panda, R., </w:t>
        </w:r>
        <w:proofErr w:type="spellStart"/>
        <w:r w:rsidRPr="004D0CEF">
          <w:rPr>
            <w:rFonts w:ascii="Times New Roman" w:hAnsi="Times New Roman" w:cs="Times New Roman"/>
            <w:color w:val="5F497A" w:themeColor="accent4" w:themeShade="BF"/>
            <w:kern w:val="16"/>
            <w:sz w:val="24"/>
            <w:szCs w:val="24"/>
            <w:rPrChange w:id="2060" w:author="Mizener, Brendon J" w:date="2021-12-09T10:23:00Z">
              <w:rPr>
                <w:rFonts w:ascii="Times New Roman" w:hAnsi="Times New Roman" w:cs="Times New Roman"/>
                <w:kern w:val="16"/>
                <w:sz w:val="24"/>
                <w:szCs w:val="24"/>
              </w:rPr>
            </w:rPrChange>
          </w:rPr>
          <w:t>Malhiero</w:t>
        </w:r>
        <w:proofErr w:type="spellEnd"/>
        <w:r w:rsidRPr="004D0CEF">
          <w:rPr>
            <w:rFonts w:ascii="Times New Roman" w:hAnsi="Times New Roman" w:cs="Times New Roman"/>
            <w:color w:val="5F497A" w:themeColor="accent4" w:themeShade="BF"/>
            <w:kern w:val="16"/>
            <w:sz w:val="24"/>
            <w:szCs w:val="24"/>
            <w:rPrChange w:id="2061" w:author="Mizener, Brendon J" w:date="2021-12-09T10:23:00Z">
              <w:rPr>
                <w:rFonts w:ascii="Times New Roman" w:hAnsi="Times New Roman" w:cs="Times New Roman"/>
                <w:kern w:val="16"/>
                <w:sz w:val="24"/>
                <w:szCs w:val="24"/>
              </w:rPr>
            </w:rPrChange>
          </w:rPr>
          <w:t>, R</w:t>
        </w:r>
      </w:ins>
      <w:ins w:id="2062" w:author="Mizener, Brendon J" w:date="2021-11-03T15:00:00Z">
        <w:r w:rsidRPr="004D0CEF">
          <w:rPr>
            <w:rFonts w:ascii="Times New Roman" w:hAnsi="Times New Roman" w:cs="Times New Roman"/>
            <w:color w:val="5F497A" w:themeColor="accent4" w:themeShade="BF"/>
            <w:kern w:val="16"/>
            <w:sz w:val="24"/>
            <w:szCs w:val="24"/>
            <w:rPrChange w:id="2063" w:author="Mizener, Brendon J" w:date="2021-12-09T10:23:00Z">
              <w:rPr>
                <w:rFonts w:ascii="Times New Roman" w:hAnsi="Times New Roman" w:cs="Times New Roman"/>
                <w:kern w:val="16"/>
                <w:sz w:val="24"/>
                <w:szCs w:val="24"/>
              </w:rPr>
            </w:rPrChange>
          </w:rPr>
          <w:t xml:space="preserve">., &amp; Paiva, R. P. (2020) Novel audio features for music emotion recognition. </w:t>
        </w:r>
        <w:r w:rsidRPr="004D0CEF">
          <w:rPr>
            <w:rFonts w:ascii="Times New Roman" w:hAnsi="Times New Roman" w:cs="Times New Roman"/>
            <w:i/>
            <w:iCs/>
            <w:color w:val="5F497A" w:themeColor="accent4" w:themeShade="BF"/>
            <w:kern w:val="16"/>
            <w:sz w:val="24"/>
            <w:szCs w:val="24"/>
            <w:rPrChange w:id="2064" w:author="Mizener, Brendon J" w:date="2021-12-09T10:23:00Z">
              <w:rPr>
                <w:rFonts w:ascii="Times New Roman" w:hAnsi="Times New Roman" w:cs="Times New Roman"/>
                <w:i/>
                <w:iCs/>
                <w:kern w:val="16"/>
                <w:sz w:val="24"/>
                <w:szCs w:val="24"/>
              </w:rPr>
            </w:rPrChange>
          </w:rPr>
          <w:t>IEEE Transactions on Affective Computing</w:t>
        </w:r>
        <w:r w:rsidRPr="004D0CEF">
          <w:rPr>
            <w:rFonts w:ascii="Times New Roman" w:hAnsi="Times New Roman" w:cs="Times New Roman"/>
            <w:color w:val="5F497A" w:themeColor="accent4" w:themeShade="BF"/>
            <w:kern w:val="16"/>
            <w:sz w:val="24"/>
            <w:szCs w:val="24"/>
            <w:rPrChange w:id="2065" w:author="Mizener, Brendon J" w:date="2021-12-09T10:23: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66" w:author="Mizener, Brendon J" w:date="2021-12-09T10:23:00Z">
              <w:rPr>
                <w:rFonts w:ascii="Times New Roman" w:hAnsi="Times New Roman" w:cs="Times New Roman"/>
                <w:i/>
                <w:iCs/>
                <w:kern w:val="16"/>
                <w:sz w:val="24"/>
                <w:szCs w:val="24"/>
              </w:rPr>
            </w:rPrChange>
          </w:rPr>
          <w:t>11</w:t>
        </w:r>
        <w:r w:rsidRPr="004D0CEF">
          <w:rPr>
            <w:rFonts w:ascii="Times New Roman" w:hAnsi="Times New Roman" w:cs="Times New Roman"/>
            <w:color w:val="5F497A" w:themeColor="accent4" w:themeShade="BF"/>
            <w:kern w:val="16"/>
            <w:sz w:val="24"/>
            <w:szCs w:val="24"/>
            <w:rPrChange w:id="2067" w:author="Mizener, Brendon J" w:date="2021-12-09T10:23:00Z">
              <w:rPr>
                <w:rFonts w:ascii="Times New Roman" w:hAnsi="Times New Roman" w:cs="Times New Roman"/>
                <w:kern w:val="16"/>
                <w:sz w:val="24"/>
                <w:szCs w:val="24"/>
              </w:rPr>
            </w:rPrChange>
          </w:rPr>
          <w:t xml:space="preserve">(3), </w:t>
        </w:r>
      </w:ins>
      <w:ins w:id="2068" w:author="Mizener, Brendon J" w:date="2021-11-03T15:01:00Z">
        <w:r w:rsidRPr="004D0CEF">
          <w:rPr>
            <w:rFonts w:ascii="Times New Roman" w:hAnsi="Times New Roman" w:cs="Times New Roman"/>
            <w:color w:val="5F497A" w:themeColor="accent4" w:themeShade="BF"/>
            <w:kern w:val="16"/>
            <w:sz w:val="24"/>
            <w:szCs w:val="24"/>
            <w:rPrChange w:id="2069" w:author="Mizener, Brendon J" w:date="2021-12-09T10:23:00Z">
              <w:rPr>
                <w:rFonts w:ascii="Times New Roman" w:hAnsi="Times New Roman" w:cs="Times New Roman"/>
                <w:kern w:val="16"/>
                <w:sz w:val="24"/>
                <w:szCs w:val="24"/>
              </w:rPr>
            </w:rPrChange>
          </w:rPr>
          <w:t>614-626. 10.1109/TAFFC.2018.2820691</w:t>
        </w:r>
      </w:ins>
    </w:p>
    <w:p w14:paraId="2FF37F87" w14:textId="308C74FD"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Pielou</w:t>
      </w:r>
      <w:proofErr w:type="spellEnd"/>
      <w:r w:rsidRPr="00EF5B97">
        <w:rPr>
          <w:rFonts w:ascii="Times New Roman" w:hAnsi="Times New Roman" w:cs="Times New Roman"/>
          <w:kern w:val="16"/>
          <w:sz w:val="24"/>
          <w:szCs w:val="24"/>
        </w:rPr>
        <w:t xml:space="preserve">, E. C. (1984). </w:t>
      </w:r>
      <w:r w:rsidRPr="00EF5B97">
        <w:rPr>
          <w:rFonts w:ascii="Times New Roman" w:hAnsi="Times New Roman" w:cs="Times New Roman"/>
          <w:i/>
          <w:kern w:val="16"/>
          <w:sz w:val="24"/>
          <w:szCs w:val="24"/>
        </w:rPr>
        <w:t>The Interpretation of Ecological Data: A Primer on Classification and Ordination</w:t>
      </w:r>
      <w:r w:rsidRPr="00EF5B97">
        <w:rPr>
          <w:rFonts w:ascii="Times New Roman" w:hAnsi="Times New Roman" w:cs="Times New Roman"/>
          <w:kern w:val="16"/>
          <w:sz w:val="24"/>
          <w:szCs w:val="24"/>
        </w:rPr>
        <w:t>. Wiley.</w:t>
      </w:r>
    </w:p>
    <w:p w14:paraId="1770E8F3" w14:textId="337D927A"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Plate, T., &amp; </w:t>
      </w:r>
      <w:proofErr w:type="spellStart"/>
      <w:r w:rsidRPr="00EF5B97">
        <w:rPr>
          <w:rFonts w:ascii="Times New Roman" w:hAnsi="Times New Roman" w:cs="Times New Roman"/>
          <w:kern w:val="16"/>
          <w:sz w:val="24"/>
          <w:szCs w:val="24"/>
        </w:rPr>
        <w:t>Heiberger</w:t>
      </w:r>
      <w:proofErr w:type="spellEnd"/>
      <w:r w:rsidRPr="00EF5B97">
        <w:rPr>
          <w:rFonts w:ascii="Times New Roman" w:hAnsi="Times New Roman" w:cs="Times New Roman"/>
          <w:kern w:val="16"/>
          <w:sz w:val="24"/>
          <w:szCs w:val="24"/>
        </w:rPr>
        <w:t xml:space="preserve">, R. (2016). </w:t>
      </w:r>
      <w:proofErr w:type="spellStart"/>
      <w:r w:rsidRPr="00EF5B97">
        <w:rPr>
          <w:rFonts w:ascii="Times New Roman" w:hAnsi="Times New Roman" w:cs="Times New Roman"/>
          <w:kern w:val="16"/>
          <w:sz w:val="24"/>
          <w:szCs w:val="24"/>
        </w:rPr>
        <w:t>Abind</w:t>
      </w:r>
      <w:proofErr w:type="spellEnd"/>
      <w:r w:rsidRPr="00EF5B97">
        <w:rPr>
          <w:rFonts w:ascii="Times New Roman" w:hAnsi="Times New Roman" w:cs="Times New Roman"/>
          <w:kern w:val="16"/>
          <w:sz w:val="24"/>
          <w:szCs w:val="24"/>
        </w:rPr>
        <w:t>: Combine multidimensional arrays. https://CRAN.R-project.org/package=abind</w:t>
      </w:r>
    </w:p>
    <w:p w14:paraId="1852802A" w14:textId="68838AC8"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R Core Team. (2020). R: A language and environment for statistical computing. R Foundation for Statistical Computing. https://www.R-project.org/</w:t>
      </w:r>
    </w:p>
    <w:p w14:paraId="736EE583" w14:textId="7AC3929C"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Ram, K., &amp; Wickham, H. (2018). </w:t>
      </w:r>
      <w:proofErr w:type="spellStart"/>
      <w:r w:rsidRPr="00EF5B97">
        <w:rPr>
          <w:rFonts w:ascii="Times New Roman" w:hAnsi="Times New Roman" w:cs="Times New Roman"/>
          <w:kern w:val="16"/>
          <w:sz w:val="24"/>
          <w:szCs w:val="24"/>
        </w:rPr>
        <w:t>Wesanderson</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wes</w:t>
      </w:r>
      <w:proofErr w:type="spellEnd"/>
      <w:r w:rsidRPr="00EF5B97">
        <w:rPr>
          <w:rFonts w:ascii="Times New Roman" w:hAnsi="Times New Roman" w:cs="Times New Roman"/>
          <w:kern w:val="16"/>
          <w:sz w:val="24"/>
          <w:szCs w:val="24"/>
        </w:rPr>
        <w:t xml:space="preserve"> </w:t>
      </w:r>
      <w:proofErr w:type="spellStart"/>
      <w:r w:rsidRPr="00EF5B97">
        <w:rPr>
          <w:rFonts w:ascii="Times New Roman" w:hAnsi="Times New Roman" w:cs="Times New Roman"/>
          <w:kern w:val="16"/>
          <w:sz w:val="24"/>
          <w:szCs w:val="24"/>
        </w:rPr>
        <w:t>anderson</w:t>
      </w:r>
      <w:proofErr w:type="spellEnd"/>
      <w:r w:rsidRPr="00EF5B97">
        <w:rPr>
          <w:rFonts w:ascii="Times New Roman" w:hAnsi="Times New Roman" w:cs="Times New Roman"/>
          <w:kern w:val="16"/>
          <w:sz w:val="24"/>
          <w:szCs w:val="24"/>
        </w:rPr>
        <w:t xml:space="preserve"> palette generator. https://CRAN.R-project.org/package=wesanderson</w:t>
      </w:r>
    </w:p>
    <w:p w14:paraId="2B703197"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(2016). Real-time probing of modulations in south </w:t>
      </w:r>
      <w:proofErr w:type="spellStart"/>
      <w:r w:rsidRPr="00EF5B97">
        <w:rPr>
          <w:rFonts w:ascii="Times New Roman" w:hAnsi="Times New Roman" w:cs="Times New Roman"/>
          <w:kern w:val="16"/>
        </w:rPr>
        <w:t>indian</w:t>
      </w:r>
      <w:proofErr w:type="spellEnd"/>
      <w:r w:rsidRPr="00EF5B97">
        <w:rPr>
          <w:rFonts w:ascii="Times New Roman" w:hAnsi="Times New Roman" w:cs="Times New Roman"/>
          <w:kern w:val="16"/>
        </w:rPr>
        <w:t xml:space="preserve"> classical (</w:t>
      </w:r>
      <w:proofErr w:type="spellStart"/>
      <w:r w:rsidRPr="00EF5B97">
        <w:rPr>
          <w:rFonts w:ascii="Times New Roman" w:hAnsi="Times New Roman" w:cs="Times New Roman"/>
          <w:kern w:val="16"/>
        </w:rPr>
        <w:t>carnātic</w:t>
      </w:r>
      <w:proofErr w:type="spellEnd"/>
      <w:r w:rsidRPr="00EF5B97">
        <w:rPr>
          <w:rFonts w:ascii="Times New Roman" w:hAnsi="Times New Roman" w:cs="Times New Roman"/>
          <w:kern w:val="16"/>
        </w:rPr>
        <w:t xml:space="preserve">) music by Indian and Western Musicians.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33</w:t>
      </w:r>
      <w:r w:rsidRPr="00EF5B97">
        <w:rPr>
          <w:rFonts w:ascii="Times New Roman" w:hAnsi="Times New Roman" w:cs="Times New Roman"/>
          <w:kern w:val="16"/>
        </w:rPr>
        <w:t xml:space="preserve">(3), 367–393. </w:t>
      </w:r>
      <w:hyperlink r:id="rId34">
        <w:r w:rsidRPr="00EF5B97">
          <w:rPr>
            <w:rFonts w:ascii="Times New Roman" w:hAnsi="Times New Roman" w:cs="Times New Roman"/>
            <w:kern w:val="16"/>
          </w:rPr>
          <w:t>https://doi.org/10.1525/MP.2016.33.03.367</w:t>
        </w:r>
      </w:hyperlink>
    </w:p>
    <w:p w14:paraId="0A2B35A4" w14:textId="6D59D7C5"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(2017). Perception of modulations in south </w:t>
      </w:r>
      <w:proofErr w:type="spellStart"/>
      <w:r w:rsidRPr="00EF5B97">
        <w:rPr>
          <w:rFonts w:ascii="Times New Roman" w:hAnsi="Times New Roman" w:cs="Times New Roman"/>
          <w:kern w:val="16"/>
        </w:rPr>
        <w:t>indian</w:t>
      </w:r>
      <w:proofErr w:type="spellEnd"/>
      <w:r w:rsidRPr="00EF5B97">
        <w:rPr>
          <w:rFonts w:ascii="Times New Roman" w:hAnsi="Times New Roman" w:cs="Times New Roman"/>
          <w:kern w:val="16"/>
        </w:rPr>
        <w:t xml:space="preserve"> classical (</w:t>
      </w:r>
      <w:proofErr w:type="spellStart"/>
      <w:r w:rsidRPr="00EF5B97">
        <w:rPr>
          <w:rFonts w:ascii="Times New Roman" w:hAnsi="Times New Roman" w:cs="Times New Roman"/>
          <w:kern w:val="16"/>
        </w:rPr>
        <w:t>carnātic</w:t>
      </w:r>
      <w:proofErr w:type="spellEnd"/>
      <w:r w:rsidRPr="00EF5B97">
        <w:rPr>
          <w:rFonts w:ascii="Times New Roman" w:hAnsi="Times New Roman" w:cs="Times New Roman"/>
          <w:kern w:val="16"/>
        </w:rPr>
        <w:t xml:space="preserve">) music by student and teacher musicians: A cross-cultural study.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(4), 424–437.</w:t>
      </w:r>
    </w:p>
    <w:p w14:paraId="2AB79562" w14:textId="5EE33C68" w:rsidR="00482BEA" w:rsidRPr="00D453A9" w:rsidRDefault="00482BEA" w:rsidP="00482BEA">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Ren, K. (2016). </w:t>
      </w:r>
      <w:proofErr w:type="spellStart"/>
      <w:r w:rsidRPr="00EF5B97">
        <w:rPr>
          <w:rFonts w:ascii="Times New Roman" w:hAnsi="Times New Roman" w:cs="Times New Roman"/>
          <w:kern w:val="16"/>
        </w:rPr>
        <w:t>Rlist</w:t>
      </w:r>
      <w:proofErr w:type="spellEnd"/>
      <w:r w:rsidRPr="00EF5B97">
        <w:rPr>
          <w:rFonts w:ascii="Times New Roman" w:hAnsi="Times New Roman" w:cs="Times New Roman"/>
          <w:kern w:val="16"/>
        </w:rPr>
        <w:t>: A toolbox for non-tabular data manipulation. https://CRAN.R-</w:t>
      </w:r>
      <w:r w:rsidRPr="00D453A9">
        <w:rPr>
          <w:rFonts w:ascii="Times New Roman" w:hAnsi="Times New Roman" w:cs="Times New Roman"/>
          <w:kern w:val="16"/>
        </w:rPr>
        <w:t>project.org/package=rlist</w:t>
      </w:r>
    </w:p>
    <w:p w14:paraId="36B58881" w14:textId="1227D725" w:rsidR="002A06AB" w:rsidRPr="00D453A9" w:rsidRDefault="002A06AB" w:rsidP="0084557C">
      <w:pPr>
        <w:spacing w:line="480" w:lineRule="auto"/>
        <w:ind w:left="720" w:hanging="720"/>
        <w:rPr>
          <w:ins w:id="2070" w:author="Mizener, Brendon J" w:date="2021-11-12T09:43:00Z"/>
          <w:rFonts w:ascii="Times New Roman" w:hAnsi="Times New Roman" w:cs="Times New Roman"/>
          <w:kern w:val="16"/>
          <w:sz w:val="24"/>
          <w:szCs w:val="24"/>
        </w:rPr>
      </w:pPr>
      <w:proofErr w:type="spellStart"/>
      <w:r w:rsidRPr="005C7FA6">
        <w:rPr>
          <w:rFonts w:ascii="Times New Roman" w:hAnsi="Times New Roman" w:cs="Times New Roman"/>
          <w:kern w:val="16"/>
          <w:sz w:val="24"/>
          <w:szCs w:val="24"/>
          <w:lang w:val="fr-FR"/>
          <w:rPrChange w:id="2071" w:author="Sylvie CHOLLET" w:date="2021-12-10T14:15:00Z">
            <w:rPr>
              <w:rFonts w:ascii="Times New Roman" w:hAnsi="Times New Roman" w:cs="Times New Roman"/>
              <w:kern w:val="16"/>
              <w:sz w:val="24"/>
              <w:szCs w:val="24"/>
            </w:rPr>
          </w:rPrChange>
        </w:rPr>
        <w:t>Rodà</w:t>
      </w:r>
      <w:proofErr w:type="spellEnd"/>
      <w:r w:rsidRPr="005C7FA6">
        <w:rPr>
          <w:rFonts w:ascii="Times New Roman" w:hAnsi="Times New Roman" w:cs="Times New Roman"/>
          <w:kern w:val="16"/>
          <w:sz w:val="24"/>
          <w:szCs w:val="24"/>
          <w:lang w:val="fr-FR"/>
          <w:rPrChange w:id="2072" w:author="Sylvie CHOLLET" w:date="2021-12-10T14:15:00Z">
            <w:rPr>
              <w:rFonts w:ascii="Times New Roman" w:hAnsi="Times New Roman" w:cs="Times New Roman"/>
              <w:kern w:val="16"/>
              <w:sz w:val="24"/>
              <w:szCs w:val="24"/>
            </w:rPr>
          </w:rPrChange>
        </w:rPr>
        <w:t xml:space="preserve">, A., </w:t>
      </w:r>
      <w:proofErr w:type="spellStart"/>
      <w:r w:rsidRPr="005C7FA6">
        <w:rPr>
          <w:rFonts w:ascii="Times New Roman" w:hAnsi="Times New Roman" w:cs="Times New Roman"/>
          <w:kern w:val="16"/>
          <w:sz w:val="24"/>
          <w:szCs w:val="24"/>
          <w:lang w:val="fr-FR"/>
          <w:rPrChange w:id="2073" w:author="Sylvie CHOLLET" w:date="2021-12-10T14:15:00Z">
            <w:rPr>
              <w:rFonts w:ascii="Times New Roman" w:hAnsi="Times New Roman" w:cs="Times New Roman"/>
              <w:kern w:val="16"/>
              <w:sz w:val="24"/>
              <w:szCs w:val="24"/>
            </w:rPr>
          </w:rPrChange>
        </w:rPr>
        <w:t>Canazza</w:t>
      </w:r>
      <w:proofErr w:type="spellEnd"/>
      <w:r w:rsidRPr="005C7FA6">
        <w:rPr>
          <w:rFonts w:ascii="Times New Roman" w:hAnsi="Times New Roman" w:cs="Times New Roman"/>
          <w:kern w:val="16"/>
          <w:sz w:val="24"/>
          <w:szCs w:val="24"/>
          <w:lang w:val="fr-FR"/>
          <w:rPrChange w:id="2074" w:author="Sylvie CHOLLET" w:date="2021-12-10T14:15:00Z">
            <w:rPr>
              <w:rFonts w:ascii="Times New Roman" w:hAnsi="Times New Roman" w:cs="Times New Roman"/>
              <w:kern w:val="16"/>
              <w:sz w:val="24"/>
              <w:szCs w:val="24"/>
            </w:rPr>
          </w:rPrChange>
        </w:rPr>
        <w:t xml:space="preserve">, S., &amp; De Poli, G. (2014). </w:t>
      </w:r>
      <w:r w:rsidRPr="00D453A9">
        <w:rPr>
          <w:rFonts w:ascii="Times New Roman" w:hAnsi="Times New Roman" w:cs="Times New Roman"/>
          <w:kern w:val="16"/>
          <w:sz w:val="24"/>
          <w:szCs w:val="24"/>
        </w:rPr>
        <w:t xml:space="preserve">Clustering affective qualities of classical music: Beyond the valence-arousal plane. </w:t>
      </w:r>
      <w:r w:rsidRPr="00D453A9">
        <w:rPr>
          <w:rFonts w:ascii="Times New Roman" w:hAnsi="Times New Roman" w:cs="Times New Roman"/>
          <w:i/>
          <w:kern w:val="16"/>
          <w:sz w:val="24"/>
          <w:szCs w:val="24"/>
        </w:rPr>
        <w:t>IEEE Transactions on Affective Computing</w:t>
      </w:r>
      <w:r w:rsidRPr="00D453A9">
        <w:rPr>
          <w:rFonts w:ascii="Times New Roman" w:hAnsi="Times New Roman" w:cs="Times New Roman"/>
          <w:kern w:val="16"/>
          <w:sz w:val="24"/>
          <w:szCs w:val="24"/>
        </w:rPr>
        <w:t xml:space="preserve">, </w:t>
      </w:r>
      <w:r w:rsidRPr="00D453A9">
        <w:rPr>
          <w:rFonts w:ascii="Times New Roman" w:hAnsi="Times New Roman" w:cs="Times New Roman"/>
          <w:i/>
          <w:kern w:val="16"/>
          <w:sz w:val="24"/>
          <w:szCs w:val="24"/>
        </w:rPr>
        <w:t>5</w:t>
      </w:r>
      <w:r w:rsidRPr="00D453A9">
        <w:rPr>
          <w:rFonts w:ascii="Times New Roman" w:hAnsi="Times New Roman" w:cs="Times New Roman"/>
          <w:kern w:val="16"/>
          <w:sz w:val="24"/>
          <w:szCs w:val="24"/>
        </w:rPr>
        <w:t>(4), 364–</w:t>
      </w:r>
      <w:r w:rsidRPr="00D453A9">
        <w:rPr>
          <w:rFonts w:ascii="Times New Roman" w:hAnsi="Times New Roman" w:cs="Times New Roman"/>
          <w:kern w:val="16"/>
          <w:sz w:val="24"/>
          <w:szCs w:val="24"/>
        </w:rPr>
        <w:lastRenderedPageBreak/>
        <w:t xml:space="preserve">376. </w:t>
      </w:r>
      <w:r w:rsidR="005606C2" w:rsidRPr="00445C34">
        <w:rPr>
          <w:rFonts w:ascii="Times New Roman" w:hAnsi="Times New Roman" w:cs="Times New Roman"/>
          <w:rPrChange w:id="2075" w:author="Mizener, Brendon J" w:date="2021-11-15T19:49:00Z">
            <w:rPr/>
          </w:rPrChange>
        </w:rPr>
        <w:fldChar w:fldCharType="begin"/>
      </w:r>
      <w:r w:rsidR="005606C2" w:rsidRPr="00D453A9">
        <w:rPr>
          <w:rFonts w:ascii="Times New Roman" w:hAnsi="Times New Roman" w:cs="Times New Roman"/>
          <w:rPrChange w:id="2076" w:author="Mizener, Brendon J" w:date="2021-11-15T19:49:00Z">
            <w:rPr/>
          </w:rPrChange>
        </w:rPr>
        <w:instrText xml:space="preserve"> HYPERLINK "https://doi.org/10.1109/TAFFC.2014.2343222" \h </w:instrText>
      </w:r>
      <w:r w:rsidR="005606C2" w:rsidRPr="00445C34">
        <w:rPr>
          <w:rFonts w:ascii="Times New Roman" w:hAnsi="Times New Roman" w:cs="Times New Roman"/>
          <w:rPrChange w:id="2077" w:author="Mizener, Brendon J" w:date="2021-11-15T19:49:00Z">
            <w:rPr>
              <w:rFonts w:ascii="Times New Roman" w:hAnsi="Times New Roman" w:cs="Times New Roman"/>
              <w:kern w:val="16"/>
              <w:sz w:val="24"/>
              <w:szCs w:val="24"/>
            </w:rPr>
          </w:rPrChange>
        </w:rPr>
        <w:fldChar w:fldCharType="separate"/>
      </w:r>
      <w:r w:rsidRPr="00D453A9">
        <w:rPr>
          <w:rFonts w:ascii="Times New Roman" w:hAnsi="Times New Roman" w:cs="Times New Roman"/>
          <w:kern w:val="16"/>
          <w:sz w:val="24"/>
          <w:szCs w:val="24"/>
        </w:rPr>
        <w:t>https://doi.org/10.1109/TAFFC.2014.2343222</w:t>
      </w:r>
      <w:r w:rsidR="005606C2" w:rsidRPr="00445C34">
        <w:rPr>
          <w:rFonts w:ascii="Times New Roman" w:hAnsi="Times New Roman" w:cs="Times New Roman"/>
          <w:kern w:val="16"/>
          <w:sz w:val="24"/>
          <w:szCs w:val="24"/>
        </w:rPr>
        <w:fldChar w:fldCharType="end"/>
      </w:r>
    </w:p>
    <w:p w14:paraId="44EA8C23" w14:textId="4DFD9D67" w:rsidR="00170484" w:rsidRPr="004D0CEF" w:rsidDel="00D453A9" w:rsidRDefault="009E6241">
      <w:pPr>
        <w:spacing w:line="480" w:lineRule="auto"/>
        <w:ind w:left="720" w:hanging="720"/>
        <w:rPr>
          <w:del w:id="2078" w:author="Mizener, Brendon J" w:date="2021-11-12T09:49:00Z"/>
          <w:rFonts w:ascii="Times New Roman" w:hAnsi="Times New Roman" w:cs="Times New Roman"/>
          <w:color w:val="5F497A" w:themeColor="accent4" w:themeShade="BF"/>
          <w:rPrChange w:id="2079" w:author="Mizener, Brendon J" w:date="2021-12-09T10:23:00Z">
            <w:rPr>
              <w:del w:id="2080" w:author="Mizener, Brendon J" w:date="2021-11-12T09:49:00Z"/>
            </w:rPr>
          </w:rPrChange>
        </w:rPr>
      </w:pPr>
      <w:ins w:id="2081" w:author="Mizener, Brendon J" w:date="2021-11-12T09:43:00Z">
        <w:r w:rsidRPr="004D0CEF">
          <w:rPr>
            <w:rFonts w:ascii="Times New Roman" w:hAnsi="Times New Roman" w:cs="Times New Roman"/>
            <w:color w:val="5F497A" w:themeColor="accent4" w:themeShade="BF"/>
            <w:kern w:val="16"/>
            <w:sz w:val="24"/>
            <w:szCs w:val="24"/>
            <w:rPrChange w:id="2082" w:author="Mizener, Brendon J" w:date="2021-12-09T10:23:00Z">
              <w:rPr>
                <w:rFonts w:ascii="Times New Roman" w:hAnsi="Times New Roman" w:cs="Times New Roman"/>
                <w:kern w:val="16"/>
                <w:sz w:val="24"/>
                <w:szCs w:val="24"/>
              </w:rPr>
            </w:rPrChange>
          </w:rPr>
          <w:t>Shepard, R.</w:t>
        </w:r>
      </w:ins>
      <w:ins w:id="2083" w:author="Mizener, Brendon J" w:date="2021-11-12T09:44:00Z">
        <w:r w:rsidRPr="004D0CEF">
          <w:rPr>
            <w:rFonts w:ascii="Times New Roman" w:hAnsi="Times New Roman" w:cs="Times New Roman"/>
            <w:color w:val="5F497A" w:themeColor="accent4" w:themeShade="BF"/>
            <w:kern w:val="16"/>
            <w:sz w:val="24"/>
            <w:szCs w:val="24"/>
            <w:rPrChange w:id="2084" w:author="Mizener, Brendon J" w:date="2021-12-09T10:23:00Z">
              <w:rPr>
                <w:rFonts w:ascii="Times New Roman" w:hAnsi="Times New Roman" w:cs="Times New Roman"/>
                <w:kern w:val="16"/>
                <w:sz w:val="24"/>
                <w:szCs w:val="24"/>
              </w:rPr>
            </w:rPrChange>
          </w:rPr>
          <w:t xml:space="preserve"> (1962). The analysis of proximities Multidimensional scaling with an unknown distance function. I. </w:t>
        </w:r>
        <w:r w:rsidRPr="004D0CEF">
          <w:rPr>
            <w:rFonts w:ascii="Times New Roman" w:hAnsi="Times New Roman" w:cs="Times New Roman"/>
            <w:i/>
            <w:iCs/>
            <w:color w:val="5F497A" w:themeColor="accent4" w:themeShade="BF"/>
            <w:kern w:val="16"/>
            <w:sz w:val="24"/>
            <w:szCs w:val="24"/>
            <w:rPrChange w:id="2085" w:author="Mizener, Brendon J" w:date="2021-12-09T10:23:00Z">
              <w:rPr>
                <w:rFonts w:ascii="Times New Roman" w:hAnsi="Times New Roman" w:cs="Times New Roman"/>
                <w:i/>
                <w:iCs/>
                <w:kern w:val="16"/>
                <w:sz w:val="24"/>
                <w:szCs w:val="24"/>
              </w:rPr>
            </w:rPrChange>
          </w:rPr>
          <w:t>Psychometrika</w:t>
        </w:r>
        <w:r w:rsidRPr="004D0CEF">
          <w:rPr>
            <w:rFonts w:ascii="Times New Roman" w:hAnsi="Times New Roman" w:cs="Times New Roman"/>
            <w:color w:val="5F497A" w:themeColor="accent4" w:themeShade="BF"/>
            <w:kern w:val="16"/>
            <w:sz w:val="24"/>
            <w:szCs w:val="24"/>
            <w:rPrChange w:id="2086" w:author="Mizener, Brendon J" w:date="2021-12-09T10:23: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87" w:author="Mizener, Brendon J" w:date="2021-12-09T10:23:00Z">
              <w:rPr>
                <w:rFonts w:ascii="Times New Roman" w:hAnsi="Times New Roman" w:cs="Times New Roman"/>
                <w:i/>
                <w:iCs/>
                <w:kern w:val="16"/>
                <w:sz w:val="24"/>
                <w:szCs w:val="24"/>
              </w:rPr>
            </w:rPrChange>
          </w:rPr>
          <w:t>27</w:t>
        </w:r>
      </w:ins>
      <w:ins w:id="2088" w:author="Mizener, Brendon J" w:date="2021-11-12T09:45:00Z">
        <w:r w:rsidRPr="004D0CEF">
          <w:rPr>
            <w:rFonts w:ascii="Times New Roman" w:hAnsi="Times New Roman" w:cs="Times New Roman"/>
            <w:color w:val="5F497A" w:themeColor="accent4" w:themeShade="BF"/>
            <w:kern w:val="16"/>
            <w:sz w:val="24"/>
            <w:szCs w:val="24"/>
            <w:rPrChange w:id="2089" w:author="Mizener, Brendon J" w:date="2021-12-09T10:23:00Z">
              <w:rPr>
                <w:rFonts w:ascii="Times New Roman" w:hAnsi="Times New Roman" w:cs="Times New Roman"/>
                <w:kern w:val="16"/>
                <w:sz w:val="24"/>
                <w:szCs w:val="24"/>
              </w:rPr>
            </w:rPrChange>
          </w:rPr>
          <w:t xml:space="preserve">, 125-140. </w:t>
        </w:r>
        <w:r w:rsidRPr="004D0CEF">
          <w:rPr>
            <w:rFonts w:ascii="Times New Roman" w:hAnsi="Times New Roman" w:cs="Times New Roman"/>
            <w:color w:val="5F497A" w:themeColor="accent4" w:themeShade="BF"/>
            <w:rPrChange w:id="2090" w:author="Mizener, Brendon J" w:date="2021-12-09T10:23:00Z">
              <w:rPr/>
            </w:rPrChange>
          </w:rPr>
          <w:t>10.1007/BF02289630</w:t>
        </w:r>
      </w:ins>
    </w:p>
    <w:p w14:paraId="158C509D" w14:textId="77777777" w:rsidR="00D453A9" w:rsidRPr="004D0CEF" w:rsidRDefault="00D453A9" w:rsidP="00FD3132">
      <w:pPr>
        <w:spacing w:line="480" w:lineRule="auto"/>
        <w:ind w:left="720" w:hanging="720"/>
        <w:rPr>
          <w:ins w:id="2091" w:author="Mizener, Brendon J" w:date="2021-11-15T19:49:00Z"/>
          <w:rFonts w:ascii="Times New Roman" w:hAnsi="Times New Roman" w:cs="Times New Roman"/>
          <w:color w:val="5F497A" w:themeColor="accent4" w:themeShade="BF"/>
          <w:rPrChange w:id="2092" w:author="Mizener, Brendon J" w:date="2021-12-09T10:23:00Z">
            <w:rPr>
              <w:ins w:id="2093" w:author="Mizener, Brendon J" w:date="2021-11-15T19:49:00Z"/>
            </w:rPr>
          </w:rPrChange>
        </w:rPr>
      </w:pPr>
    </w:p>
    <w:p w14:paraId="16CB7350" w14:textId="5CE4403B" w:rsidR="002E143C" w:rsidRPr="004D0CEF" w:rsidRDefault="002E143C">
      <w:pPr>
        <w:spacing w:line="480" w:lineRule="auto"/>
        <w:ind w:left="720" w:hanging="720"/>
        <w:rPr>
          <w:ins w:id="2094" w:author="Mizener, Brendon J" w:date="2021-11-12T10:05:00Z"/>
          <w:rFonts w:ascii="Times New Roman" w:hAnsi="Times New Roman" w:cs="Times New Roman"/>
          <w:color w:val="5F497A" w:themeColor="accent4" w:themeShade="BF"/>
          <w:sz w:val="24"/>
          <w:szCs w:val="24"/>
          <w:rPrChange w:id="2095" w:author="Mizener, Brendon J" w:date="2021-12-09T10:23:00Z">
            <w:rPr>
              <w:ins w:id="2096" w:author="Mizener, Brendon J" w:date="2021-11-12T10:05:00Z"/>
              <w:rFonts w:ascii="Times New Roman" w:hAnsi="Times New Roman" w:cs="Times New Roman"/>
              <w:kern w:val="16"/>
              <w:sz w:val="24"/>
              <w:szCs w:val="24"/>
            </w:rPr>
          </w:rPrChange>
        </w:rPr>
      </w:pPr>
      <w:ins w:id="2097" w:author="Mizener, Brendon J" w:date="2021-11-12T10:05:00Z">
        <w:r w:rsidRPr="004D0CEF">
          <w:rPr>
            <w:rFonts w:ascii="Times New Roman" w:hAnsi="Times New Roman" w:cs="Times New Roman"/>
            <w:color w:val="5F497A" w:themeColor="accent4" w:themeShade="BF"/>
            <w:kern w:val="16"/>
            <w:sz w:val="24"/>
            <w:szCs w:val="24"/>
            <w:rPrChange w:id="2098" w:author="Mizener, Brendon J" w:date="2021-12-09T10:23:00Z">
              <w:rPr>
                <w:rFonts w:ascii="Times New Roman" w:hAnsi="Times New Roman" w:cs="Times New Roman"/>
                <w:kern w:val="16"/>
                <w:sz w:val="24"/>
                <w:szCs w:val="24"/>
              </w:rPr>
            </w:rPrChange>
          </w:rPr>
          <w:t>Shepard, R.</w:t>
        </w:r>
        <w:r w:rsidRPr="004D0CEF">
          <w:rPr>
            <w:rFonts w:ascii="Times New Roman" w:hAnsi="Times New Roman" w:cs="Times New Roman"/>
            <w:color w:val="5F497A" w:themeColor="accent4" w:themeShade="BF"/>
            <w:sz w:val="24"/>
            <w:szCs w:val="24"/>
            <w:rPrChange w:id="2099" w:author="Mizener, Brendon J" w:date="2021-12-09T10:23:00Z">
              <w:rPr/>
            </w:rPrChange>
          </w:rPr>
          <w:t xml:space="preserve"> (1980). </w:t>
        </w:r>
      </w:ins>
      <w:ins w:id="2100" w:author="Mizener, Brendon J" w:date="2021-11-12T10:34:00Z">
        <w:r w:rsidR="00666445" w:rsidRPr="004D0CEF">
          <w:rPr>
            <w:rFonts w:ascii="Times New Roman" w:hAnsi="Times New Roman" w:cs="Times New Roman"/>
            <w:color w:val="5F497A" w:themeColor="accent4" w:themeShade="BF"/>
            <w:sz w:val="24"/>
            <w:szCs w:val="24"/>
            <w:rPrChange w:id="2101" w:author="Mizener, Brendon J" w:date="2021-12-09T10:23:00Z">
              <w:rPr/>
            </w:rPrChange>
          </w:rPr>
          <w:t xml:space="preserve">Multidimensional scaling, tree-fitting, and clustering. </w:t>
        </w:r>
        <w:r w:rsidR="00666445" w:rsidRPr="004D0CEF">
          <w:rPr>
            <w:rFonts w:ascii="Times New Roman" w:hAnsi="Times New Roman" w:cs="Times New Roman"/>
            <w:i/>
            <w:iCs/>
            <w:color w:val="5F497A" w:themeColor="accent4" w:themeShade="BF"/>
            <w:sz w:val="24"/>
            <w:szCs w:val="24"/>
            <w:rPrChange w:id="2102" w:author="Mizener, Brendon J" w:date="2021-12-09T10:23:00Z">
              <w:rPr>
                <w:i/>
                <w:iCs/>
              </w:rPr>
            </w:rPrChange>
          </w:rPr>
          <w:t>Science</w:t>
        </w:r>
        <w:r w:rsidR="00666445" w:rsidRPr="004D0CEF">
          <w:rPr>
            <w:rFonts w:ascii="Times New Roman" w:hAnsi="Times New Roman" w:cs="Times New Roman"/>
            <w:color w:val="5F497A" w:themeColor="accent4" w:themeShade="BF"/>
            <w:sz w:val="24"/>
            <w:szCs w:val="24"/>
            <w:rPrChange w:id="2103" w:author="Mizener, Brendon J" w:date="2021-12-09T10:23:00Z">
              <w:rPr/>
            </w:rPrChange>
          </w:rPr>
          <w:t xml:space="preserve">, </w:t>
        </w:r>
        <w:r w:rsidR="00666445" w:rsidRPr="004D0CEF">
          <w:rPr>
            <w:rFonts w:ascii="Times New Roman" w:hAnsi="Times New Roman" w:cs="Times New Roman"/>
            <w:i/>
            <w:iCs/>
            <w:color w:val="5F497A" w:themeColor="accent4" w:themeShade="BF"/>
            <w:sz w:val="24"/>
            <w:szCs w:val="24"/>
            <w:rPrChange w:id="2104" w:author="Mizener, Brendon J" w:date="2021-12-09T10:23:00Z">
              <w:rPr>
                <w:i/>
                <w:iCs/>
              </w:rPr>
            </w:rPrChange>
          </w:rPr>
          <w:t>210</w:t>
        </w:r>
        <w:r w:rsidR="00666445" w:rsidRPr="004D0CEF">
          <w:rPr>
            <w:rFonts w:ascii="Times New Roman" w:hAnsi="Times New Roman" w:cs="Times New Roman"/>
            <w:color w:val="5F497A" w:themeColor="accent4" w:themeShade="BF"/>
            <w:sz w:val="24"/>
            <w:szCs w:val="24"/>
            <w:rPrChange w:id="2105" w:author="Mizener, Brendon J" w:date="2021-12-09T10:23:00Z">
              <w:rPr/>
            </w:rPrChange>
          </w:rPr>
          <w:t xml:space="preserve">(4468), </w:t>
        </w:r>
      </w:ins>
      <w:ins w:id="2106" w:author="Mizener, Brendon J" w:date="2021-11-12T10:35:00Z">
        <w:r w:rsidR="00666445" w:rsidRPr="004D0CEF">
          <w:rPr>
            <w:rFonts w:ascii="Times New Roman" w:hAnsi="Times New Roman" w:cs="Times New Roman"/>
            <w:color w:val="5F497A" w:themeColor="accent4" w:themeShade="BF"/>
            <w:sz w:val="24"/>
            <w:szCs w:val="24"/>
            <w:rPrChange w:id="2107" w:author="Mizener, Brendon J" w:date="2021-12-09T10:23:00Z">
              <w:rPr/>
            </w:rPrChange>
          </w:rPr>
          <w:t xml:space="preserve">390-398. </w:t>
        </w:r>
      </w:ins>
    </w:p>
    <w:p w14:paraId="310B24BD" w14:textId="1D878007"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Stanley, D. (2021). </w:t>
      </w:r>
      <w:proofErr w:type="spellStart"/>
      <w:r w:rsidRPr="00EF5B97">
        <w:rPr>
          <w:rFonts w:ascii="Times New Roman" w:hAnsi="Times New Roman" w:cs="Times New Roman"/>
          <w:kern w:val="16"/>
          <w:sz w:val="24"/>
          <w:szCs w:val="24"/>
        </w:rPr>
        <w:t>apaTables</w:t>
      </w:r>
      <w:proofErr w:type="spellEnd"/>
      <w:r w:rsidRPr="00EF5B97">
        <w:rPr>
          <w:rFonts w:ascii="Times New Roman" w:hAnsi="Times New Roman" w:cs="Times New Roman"/>
          <w:kern w:val="16"/>
          <w:sz w:val="24"/>
          <w:szCs w:val="24"/>
        </w:rPr>
        <w:t xml:space="preserve">: Create </w:t>
      </w:r>
      <w:proofErr w:type="spellStart"/>
      <w:r w:rsidRPr="00EF5B97">
        <w:rPr>
          <w:rFonts w:ascii="Times New Roman" w:hAnsi="Times New Roman" w:cs="Times New Roman"/>
          <w:kern w:val="16"/>
          <w:sz w:val="24"/>
          <w:szCs w:val="24"/>
        </w:rPr>
        <w:t>american</w:t>
      </w:r>
      <w:proofErr w:type="spellEnd"/>
      <w:r w:rsidRPr="00EF5B97">
        <w:rPr>
          <w:rFonts w:ascii="Times New Roman" w:hAnsi="Times New Roman" w:cs="Times New Roman"/>
          <w:kern w:val="16"/>
          <w:sz w:val="24"/>
          <w:szCs w:val="24"/>
        </w:rPr>
        <w:t xml:space="preserve"> psychological association (APA) style tables. https://CRAN.R-project.org/package=apaTables</w:t>
      </w:r>
    </w:p>
    <w:p w14:paraId="6D4291F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B., Roberts, S. G., &amp; </w:t>
      </w:r>
      <w:proofErr w:type="spellStart"/>
      <w:r w:rsidRPr="00EF5B97">
        <w:rPr>
          <w:rFonts w:ascii="Times New Roman" w:hAnsi="Times New Roman" w:cs="Times New Roman"/>
          <w:kern w:val="16"/>
        </w:rPr>
        <w:t>Lupyan</w:t>
      </w:r>
      <w:proofErr w:type="spellEnd"/>
      <w:r w:rsidRPr="00EF5B97">
        <w:rPr>
          <w:rFonts w:ascii="Times New Roman" w:hAnsi="Times New Roman" w:cs="Times New Roman"/>
          <w:kern w:val="16"/>
        </w:rPr>
        <w:t xml:space="preserve">, G. (2020). Cultural influences on word meanings revealed through large-scale semantic alignment. </w:t>
      </w:r>
      <w:r w:rsidRPr="00EF5B97">
        <w:rPr>
          <w:rFonts w:ascii="Times New Roman" w:hAnsi="Times New Roman" w:cs="Times New Roman"/>
          <w:i/>
          <w:kern w:val="16"/>
        </w:rPr>
        <w:t xml:space="preserve">Nature Human </w:t>
      </w:r>
      <w:proofErr w:type="spellStart"/>
      <w:r w:rsidRPr="00EF5B97">
        <w:rPr>
          <w:rFonts w:ascii="Times New Roman" w:hAnsi="Times New Roman" w:cs="Times New Roman"/>
          <w:i/>
          <w:kern w:val="16"/>
        </w:rPr>
        <w:t>Behaviour</w:t>
      </w:r>
      <w:proofErr w:type="spellEnd"/>
      <w:r w:rsidRPr="00EF5B97">
        <w:rPr>
          <w:rFonts w:ascii="Times New Roman" w:hAnsi="Times New Roman" w:cs="Times New Roman"/>
          <w:kern w:val="16"/>
        </w:rPr>
        <w:t xml:space="preserve">, </w:t>
      </w:r>
      <w:r w:rsidRPr="00EF5B97">
        <w:rPr>
          <w:rFonts w:ascii="Times New Roman" w:hAnsi="Times New Roman" w:cs="Times New Roman"/>
          <w:i/>
          <w:kern w:val="16"/>
        </w:rPr>
        <w:t>4</w:t>
      </w:r>
      <w:r w:rsidRPr="00EF5B97">
        <w:rPr>
          <w:rFonts w:ascii="Times New Roman" w:hAnsi="Times New Roman" w:cs="Times New Roman"/>
          <w:kern w:val="16"/>
        </w:rPr>
        <w:t xml:space="preserve">(10), 1029–1038. </w:t>
      </w:r>
      <w:hyperlink r:id="rId35">
        <w:r w:rsidRPr="00EF5B97">
          <w:rPr>
            <w:rFonts w:ascii="Times New Roman" w:hAnsi="Times New Roman" w:cs="Times New Roman"/>
            <w:kern w:val="16"/>
          </w:rPr>
          <w:t>https://doi.org/10.1038/s41562-020-0924-8</w:t>
        </w:r>
      </w:hyperlink>
    </w:p>
    <w:p w14:paraId="2DE73136" w14:textId="141F515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W. F. (1994). Sensitivity to combinations of musical parameters: Pitch with duration, and pitch pattern with durational pattern. </w:t>
      </w:r>
      <w:r w:rsidRPr="00EF5B97">
        <w:rPr>
          <w:rFonts w:ascii="Times New Roman" w:hAnsi="Times New Roman" w:cs="Times New Roman"/>
          <w:i/>
          <w:kern w:val="16"/>
        </w:rPr>
        <w:t>Perception &amp; Psychophysics</w:t>
      </w:r>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(3), 363–374. </w:t>
      </w:r>
      <w:hyperlink r:id="rId36">
        <w:r w:rsidRPr="00EF5B97">
          <w:rPr>
            <w:rFonts w:ascii="Times New Roman" w:hAnsi="Times New Roman" w:cs="Times New Roman"/>
            <w:kern w:val="16"/>
          </w:rPr>
          <w:t>https://doi.org/10.3758/BF03209770</w:t>
        </w:r>
      </w:hyperlink>
    </w:p>
    <w:p w14:paraId="3667359E" w14:textId="77777777" w:rsidR="007949AE" w:rsidRPr="00EF5B97" w:rsidRDefault="007949AE"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Torgerson, W. S. (1958). </w:t>
      </w:r>
      <w:r w:rsidRPr="00EF5B97">
        <w:rPr>
          <w:rFonts w:ascii="Times New Roman" w:hAnsi="Times New Roman" w:cs="Times New Roman"/>
          <w:i/>
          <w:kern w:val="16"/>
          <w:sz w:val="24"/>
          <w:szCs w:val="24"/>
        </w:rPr>
        <w:t>Theory and methods of scaling</w:t>
      </w:r>
      <w:r w:rsidRPr="00EF5B97">
        <w:rPr>
          <w:rFonts w:ascii="Times New Roman" w:hAnsi="Times New Roman" w:cs="Times New Roman"/>
          <w:kern w:val="16"/>
          <w:sz w:val="24"/>
          <w:szCs w:val="24"/>
        </w:rPr>
        <w:t>. Wiley.</w:t>
      </w:r>
    </w:p>
    <w:p w14:paraId="1957B52B" w14:textId="77777777" w:rsidR="002A06AB" w:rsidRPr="005C7FA6" w:rsidRDefault="002A06AB" w:rsidP="0084557C">
      <w:pPr>
        <w:pStyle w:val="BodyText"/>
        <w:spacing w:line="480" w:lineRule="auto"/>
        <w:ind w:left="720" w:hanging="720"/>
        <w:rPr>
          <w:rFonts w:ascii="Times New Roman" w:hAnsi="Times New Roman" w:cs="Times New Roman"/>
          <w:kern w:val="16"/>
          <w:lang w:val="fr-FR"/>
          <w:rPrChange w:id="2108" w:author="Sylvie CHOLLET" w:date="2021-12-10T15:03:00Z">
            <w:rPr>
              <w:rFonts w:ascii="Times New Roman" w:hAnsi="Times New Roman" w:cs="Times New Roman"/>
              <w:kern w:val="16"/>
            </w:rPr>
          </w:rPrChange>
        </w:rPr>
      </w:pPr>
      <w:r w:rsidRPr="00EF5B97">
        <w:rPr>
          <w:rFonts w:ascii="Times New Roman" w:hAnsi="Times New Roman" w:cs="Times New Roman"/>
          <w:kern w:val="16"/>
        </w:rPr>
        <w:t xml:space="preserve">Tucker, L. R. (1958). An inter-battery method of factor analysis. </w:t>
      </w:r>
      <w:proofErr w:type="spellStart"/>
      <w:r w:rsidRPr="005C7FA6">
        <w:rPr>
          <w:rFonts w:ascii="Times New Roman" w:hAnsi="Times New Roman" w:cs="Times New Roman"/>
          <w:i/>
          <w:kern w:val="16"/>
          <w:lang w:val="fr-FR"/>
          <w:rPrChange w:id="2109" w:author="Sylvie CHOLLET" w:date="2021-12-10T15:03:00Z">
            <w:rPr>
              <w:rFonts w:ascii="Times New Roman" w:hAnsi="Times New Roman" w:cs="Times New Roman"/>
              <w:i/>
              <w:kern w:val="16"/>
            </w:rPr>
          </w:rPrChange>
        </w:rPr>
        <w:t>Psychometrika</w:t>
      </w:r>
      <w:proofErr w:type="spellEnd"/>
      <w:r w:rsidRPr="005C7FA6">
        <w:rPr>
          <w:rFonts w:ascii="Times New Roman" w:hAnsi="Times New Roman" w:cs="Times New Roman"/>
          <w:kern w:val="16"/>
          <w:lang w:val="fr-FR"/>
          <w:rPrChange w:id="2110" w:author="Sylvie CHOLLET" w:date="2021-12-10T15:03:00Z">
            <w:rPr>
              <w:rFonts w:ascii="Times New Roman" w:hAnsi="Times New Roman" w:cs="Times New Roman"/>
              <w:kern w:val="16"/>
            </w:rPr>
          </w:rPrChange>
        </w:rPr>
        <w:t xml:space="preserve">, </w:t>
      </w:r>
      <w:r w:rsidRPr="005C7FA6">
        <w:rPr>
          <w:rFonts w:ascii="Times New Roman" w:hAnsi="Times New Roman" w:cs="Times New Roman"/>
          <w:i/>
          <w:kern w:val="16"/>
          <w:lang w:val="fr-FR"/>
          <w:rPrChange w:id="2111" w:author="Sylvie CHOLLET" w:date="2021-12-10T15:03:00Z">
            <w:rPr>
              <w:rFonts w:ascii="Times New Roman" w:hAnsi="Times New Roman" w:cs="Times New Roman"/>
              <w:i/>
              <w:kern w:val="16"/>
            </w:rPr>
          </w:rPrChange>
        </w:rPr>
        <w:t>23</w:t>
      </w:r>
      <w:r w:rsidRPr="005C7FA6">
        <w:rPr>
          <w:rFonts w:ascii="Times New Roman" w:hAnsi="Times New Roman" w:cs="Times New Roman"/>
          <w:kern w:val="16"/>
          <w:lang w:val="fr-FR"/>
          <w:rPrChange w:id="2112" w:author="Sylvie CHOLLET" w:date="2021-12-10T15:03:00Z">
            <w:rPr>
              <w:rFonts w:ascii="Times New Roman" w:hAnsi="Times New Roman" w:cs="Times New Roman"/>
              <w:kern w:val="16"/>
            </w:rPr>
          </w:rPrChange>
        </w:rPr>
        <w:t xml:space="preserve">(2), 111–136. </w:t>
      </w:r>
      <w:r w:rsidR="00B12D4C">
        <w:fldChar w:fldCharType="begin"/>
      </w:r>
      <w:r w:rsidR="00B12D4C" w:rsidRPr="005C7FA6">
        <w:rPr>
          <w:lang w:val="fr-FR"/>
          <w:rPrChange w:id="2113" w:author="Sylvie CHOLLET" w:date="2021-12-10T15:03:00Z">
            <w:rPr/>
          </w:rPrChange>
        </w:rPr>
        <w:instrText xml:space="preserve"> HYPERLINK "https://doi.org/10.1007/BF02289009" \h </w:instrText>
      </w:r>
      <w:r w:rsidR="00B12D4C">
        <w:fldChar w:fldCharType="separate"/>
      </w:r>
      <w:r w:rsidRPr="005C7FA6">
        <w:rPr>
          <w:rFonts w:ascii="Times New Roman" w:hAnsi="Times New Roman" w:cs="Times New Roman"/>
          <w:kern w:val="16"/>
          <w:lang w:val="fr-FR"/>
          <w:rPrChange w:id="2114" w:author="Sylvie CHOLLET" w:date="2021-12-10T15:03:00Z">
            <w:rPr>
              <w:rFonts w:ascii="Times New Roman" w:hAnsi="Times New Roman" w:cs="Times New Roman"/>
              <w:kern w:val="16"/>
            </w:rPr>
          </w:rPrChange>
        </w:rPr>
        <w:t>https://doi.org/10.1007/BF02289009</w:t>
      </w:r>
      <w:r w:rsidR="00B12D4C">
        <w:rPr>
          <w:rFonts w:ascii="Times New Roman" w:hAnsi="Times New Roman" w:cs="Times New Roman"/>
          <w:kern w:val="16"/>
        </w:rPr>
        <w:fldChar w:fldCharType="end"/>
      </w:r>
    </w:p>
    <w:p w14:paraId="54CDF036"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5C7FA6">
        <w:rPr>
          <w:rFonts w:ascii="Times New Roman" w:hAnsi="Times New Roman" w:cs="Times New Roman"/>
          <w:kern w:val="16"/>
          <w:sz w:val="24"/>
          <w:szCs w:val="24"/>
          <w:lang w:val="fr-FR"/>
          <w:rPrChange w:id="2115" w:author="Sylvie CHOLLET" w:date="2021-12-10T15:03:00Z">
            <w:rPr>
              <w:rFonts w:ascii="Times New Roman" w:hAnsi="Times New Roman" w:cs="Times New Roman"/>
              <w:kern w:val="16"/>
              <w:sz w:val="24"/>
              <w:szCs w:val="24"/>
            </w:rPr>
          </w:rPrChange>
        </w:rPr>
        <w:t xml:space="preserve">Valentin, D., Chollet, S., Lelièvre, M., &amp; Abdi, H. (2012). </w:t>
      </w:r>
      <w:r w:rsidRPr="00EF5B97">
        <w:rPr>
          <w:rFonts w:ascii="Times New Roman" w:hAnsi="Times New Roman" w:cs="Times New Roman"/>
          <w:kern w:val="16"/>
          <w:sz w:val="24"/>
          <w:szCs w:val="24"/>
        </w:rPr>
        <w:t xml:space="preserve">Quick and dirty but still pretty good: A review of new descriptive methods in food science. </w:t>
      </w:r>
      <w:r w:rsidRPr="00EF5B97">
        <w:rPr>
          <w:rFonts w:ascii="Times New Roman" w:hAnsi="Times New Roman" w:cs="Times New Roman"/>
          <w:i/>
          <w:kern w:val="16"/>
          <w:sz w:val="24"/>
          <w:szCs w:val="24"/>
        </w:rPr>
        <w:t>International Journal of Food Science &amp; Technology</w:t>
      </w:r>
      <w:r w:rsidRPr="00EF5B97">
        <w:rPr>
          <w:rFonts w:ascii="Times New Roman" w:hAnsi="Times New Roman" w:cs="Times New Roman"/>
          <w:kern w:val="16"/>
          <w:sz w:val="24"/>
          <w:szCs w:val="24"/>
        </w:rPr>
        <w:t xml:space="preserve">, 1–16. </w:t>
      </w:r>
      <w:hyperlink r:id="rId37">
        <w:r w:rsidRPr="00EF5B97">
          <w:rPr>
            <w:rFonts w:ascii="Times New Roman" w:hAnsi="Times New Roman" w:cs="Times New Roman"/>
            <w:kern w:val="16"/>
            <w:sz w:val="24"/>
            <w:szCs w:val="24"/>
          </w:rPr>
          <w:t>https://doi.org/10.1111/j.1365-2621.2012.03022.x</w:t>
        </w:r>
      </w:hyperlink>
    </w:p>
    <w:p w14:paraId="7B852D4B"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Wallmark</w:t>
      </w:r>
      <w:proofErr w:type="spellEnd"/>
      <w:r w:rsidRPr="00EF5B97">
        <w:rPr>
          <w:rFonts w:ascii="Times New Roman" w:hAnsi="Times New Roman" w:cs="Times New Roman"/>
          <w:kern w:val="16"/>
        </w:rPr>
        <w:t xml:space="preserve">, Z. (2019). A corpus analysis of timbre semantics in orchestration treatises.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47 </w:t>
      </w:r>
      <w:r w:rsidRPr="00EF5B97">
        <w:rPr>
          <w:rFonts w:ascii="Times New Roman" w:hAnsi="Times New Roman" w:cs="Times New Roman"/>
          <w:kern w:val="16"/>
        </w:rPr>
        <w:t xml:space="preserve">(4), 585–605. </w:t>
      </w:r>
      <w:hyperlink r:id="rId38">
        <w:r w:rsidRPr="00EF5B97">
          <w:rPr>
            <w:rFonts w:ascii="Times New Roman" w:hAnsi="Times New Roman" w:cs="Times New Roman"/>
            <w:kern w:val="16"/>
          </w:rPr>
          <w:t>https://doi.org/10.1177/0305735618768102</w:t>
        </w:r>
      </w:hyperlink>
    </w:p>
    <w:p w14:paraId="3F2782BE"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Wedin</w:t>
      </w:r>
      <w:proofErr w:type="spellEnd"/>
      <w:r w:rsidRPr="00EF5B97">
        <w:rPr>
          <w:rFonts w:ascii="Times New Roman" w:hAnsi="Times New Roman" w:cs="Times New Roman"/>
          <w:kern w:val="16"/>
          <w:sz w:val="24"/>
          <w:szCs w:val="24"/>
        </w:rPr>
        <w:t xml:space="preserve">, L. (1969). Dimension analysis of emotional expression in music. </w:t>
      </w:r>
      <w:r w:rsidRPr="00EF5B97">
        <w:rPr>
          <w:rFonts w:ascii="Times New Roman" w:hAnsi="Times New Roman" w:cs="Times New Roman"/>
          <w:i/>
          <w:kern w:val="16"/>
          <w:sz w:val="24"/>
          <w:szCs w:val="24"/>
        </w:rPr>
        <w:t>Swedish Journal of Musicology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51</w:t>
      </w:r>
      <w:r w:rsidRPr="00EF5B97">
        <w:rPr>
          <w:rFonts w:ascii="Times New Roman" w:hAnsi="Times New Roman" w:cs="Times New Roman"/>
          <w:kern w:val="16"/>
          <w:sz w:val="24"/>
          <w:szCs w:val="24"/>
        </w:rPr>
        <w:t>, 119–140.</w:t>
      </w:r>
    </w:p>
    <w:p w14:paraId="69CF8D76" w14:textId="72475C6A"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lastRenderedPageBreak/>
        <w:t>Wedin</w:t>
      </w:r>
      <w:proofErr w:type="spellEnd"/>
      <w:r w:rsidRPr="00EF5B97">
        <w:rPr>
          <w:rFonts w:ascii="Times New Roman" w:hAnsi="Times New Roman" w:cs="Times New Roman"/>
          <w:kern w:val="16"/>
          <w:sz w:val="24"/>
          <w:szCs w:val="24"/>
        </w:rPr>
        <w:t xml:space="preserve">, L. (1972). Evaluation of a three-dimensional model of emotional expression in music. </w:t>
      </w:r>
      <w:r w:rsidRPr="00EF5B97">
        <w:rPr>
          <w:rFonts w:ascii="Times New Roman" w:hAnsi="Times New Roman" w:cs="Times New Roman"/>
          <w:i/>
          <w:kern w:val="16"/>
          <w:sz w:val="24"/>
          <w:szCs w:val="24"/>
        </w:rPr>
        <w:t>The Psychological Laboratories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54</w:t>
      </w:r>
      <w:r w:rsidRPr="00EF5B97">
        <w:rPr>
          <w:rFonts w:ascii="Times New Roman" w:hAnsi="Times New Roman" w:cs="Times New Roman"/>
          <w:kern w:val="16"/>
          <w:sz w:val="24"/>
          <w:szCs w:val="24"/>
        </w:rPr>
        <w:t>(349), 115–131.</w:t>
      </w:r>
    </w:p>
    <w:p w14:paraId="36B1407A" w14:textId="212E55EC"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Wei, T., &amp; </w:t>
      </w:r>
      <w:proofErr w:type="spellStart"/>
      <w:r w:rsidRPr="00EF5B97">
        <w:rPr>
          <w:rFonts w:ascii="Times New Roman" w:hAnsi="Times New Roman" w:cs="Times New Roman"/>
          <w:kern w:val="16"/>
          <w:sz w:val="24"/>
          <w:szCs w:val="24"/>
        </w:rPr>
        <w:t>Simko</w:t>
      </w:r>
      <w:proofErr w:type="spellEnd"/>
      <w:r w:rsidRPr="00EF5B97">
        <w:rPr>
          <w:rFonts w:ascii="Times New Roman" w:hAnsi="Times New Roman" w:cs="Times New Roman"/>
          <w:kern w:val="16"/>
          <w:sz w:val="24"/>
          <w:szCs w:val="24"/>
        </w:rPr>
        <w:t xml:space="preserve">, V. (2017). R package </w:t>
      </w:r>
      <w:r w:rsidR="00CE5499" w:rsidRPr="00EF5B97">
        <w:rPr>
          <w:rFonts w:ascii="Times New Roman" w:hAnsi="Times New Roman" w:cs="Times New Roman"/>
          <w:kern w:val="16"/>
          <w:sz w:val="24"/>
          <w:szCs w:val="24"/>
        </w:rPr>
        <w:t>“</w:t>
      </w:r>
      <w:proofErr w:type="spellStart"/>
      <w:r w:rsidRPr="00EF5B97">
        <w:rPr>
          <w:rFonts w:ascii="Times New Roman" w:hAnsi="Times New Roman" w:cs="Times New Roman"/>
          <w:kern w:val="16"/>
          <w:sz w:val="24"/>
          <w:szCs w:val="24"/>
        </w:rPr>
        <w:t>corrplot</w:t>
      </w:r>
      <w:proofErr w:type="spellEnd"/>
      <w:r w:rsidRPr="00EF5B97">
        <w:rPr>
          <w:rFonts w:ascii="Times New Roman" w:hAnsi="Times New Roman" w:cs="Times New Roman"/>
          <w:kern w:val="16"/>
          <w:sz w:val="24"/>
          <w:szCs w:val="24"/>
        </w:rPr>
        <w:t xml:space="preserve">”: Visualization of a correlation matrix. </w:t>
      </w:r>
      <w:r w:rsidR="00BC78D1" w:rsidRPr="00EF5B97">
        <w:rPr>
          <w:rFonts w:ascii="Times New Roman" w:hAnsi="Times New Roman" w:cs="Times New Roman"/>
          <w:kern w:val="16"/>
          <w:sz w:val="24"/>
          <w:szCs w:val="24"/>
        </w:rPr>
        <w:t>https://github.com/taiyun/corrplot</w:t>
      </w:r>
    </w:p>
    <w:p w14:paraId="59A46A23" w14:textId="390B0ECE"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(2019). </w:t>
      </w:r>
      <w:proofErr w:type="spellStart"/>
      <w:r w:rsidRPr="00EF5B97">
        <w:rPr>
          <w:rFonts w:ascii="Times New Roman" w:hAnsi="Times New Roman" w:cs="Times New Roman"/>
          <w:kern w:val="16"/>
          <w:sz w:val="24"/>
          <w:szCs w:val="24"/>
        </w:rPr>
        <w:t>Stringr</w:t>
      </w:r>
      <w:proofErr w:type="spellEnd"/>
      <w:r w:rsidRPr="00EF5B97">
        <w:rPr>
          <w:rFonts w:ascii="Times New Roman" w:hAnsi="Times New Roman" w:cs="Times New Roman"/>
          <w:kern w:val="16"/>
          <w:sz w:val="24"/>
          <w:szCs w:val="24"/>
        </w:rPr>
        <w:t>: Simple, consistent wrappers for common string operations. https://CRAN.R-project.org/package=stringr</w:t>
      </w:r>
    </w:p>
    <w:p w14:paraId="7D3EACFE" w14:textId="5D2E6B14"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(2020). </w:t>
      </w:r>
      <w:proofErr w:type="spellStart"/>
      <w:r w:rsidRPr="00EF5B97">
        <w:rPr>
          <w:rFonts w:ascii="Times New Roman" w:hAnsi="Times New Roman" w:cs="Times New Roman"/>
          <w:kern w:val="16"/>
          <w:sz w:val="24"/>
          <w:szCs w:val="24"/>
        </w:rPr>
        <w:t>Forcats</w:t>
      </w:r>
      <w:proofErr w:type="spellEnd"/>
      <w:r w:rsidRPr="00EF5B97">
        <w:rPr>
          <w:rFonts w:ascii="Times New Roman" w:hAnsi="Times New Roman" w:cs="Times New Roman"/>
          <w:kern w:val="16"/>
          <w:sz w:val="24"/>
          <w:szCs w:val="24"/>
        </w:rPr>
        <w:t>: Tools for working with categorical variables (factors). https://CRAN.R-project.org/package=forcats</w:t>
      </w:r>
    </w:p>
    <w:p w14:paraId="09CD3434" w14:textId="16DCF2C8"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w:t>
      </w:r>
      <w:proofErr w:type="spellStart"/>
      <w:r w:rsidRPr="00EF5B97">
        <w:rPr>
          <w:rFonts w:ascii="Times New Roman" w:hAnsi="Times New Roman" w:cs="Times New Roman"/>
          <w:kern w:val="16"/>
          <w:sz w:val="24"/>
          <w:szCs w:val="24"/>
        </w:rPr>
        <w:t>Averick</w:t>
      </w:r>
      <w:proofErr w:type="spellEnd"/>
      <w:r w:rsidRPr="00EF5B97">
        <w:rPr>
          <w:rFonts w:ascii="Times New Roman" w:hAnsi="Times New Roman" w:cs="Times New Roman"/>
          <w:kern w:val="16"/>
          <w:sz w:val="24"/>
          <w:szCs w:val="24"/>
        </w:rPr>
        <w:t xml:space="preserve">, M., Bryan, J., Chang, W., McGowan, L. D., François, R., </w:t>
      </w:r>
      <w:proofErr w:type="spellStart"/>
      <w:r w:rsidRPr="00EF5B97">
        <w:rPr>
          <w:rFonts w:ascii="Times New Roman" w:hAnsi="Times New Roman" w:cs="Times New Roman"/>
          <w:kern w:val="16"/>
          <w:sz w:val="24"/>
          <w:szCs w:val="24"/>
        </w:rPr>
        <w:t>Grolemund</w:t>
      </w:r>
      <w:proofErr w:type="spellEnd"/>
      <w:r w:rsidRPr="00EF5B97">
        <w:rPr>
          <w:rFonts w:ascii="Times New Roman" w:hAnsi="Times New Roman" w:cs="Times New Roman"/>
          <w:kern w:val="16"/>
          <w:sz w:val="24"/>
          <w:szCs w:val="24"/>
        </w:rPr>
        <w:t xml:space="preserve">, G., Hayes, A., Henry, L., Hester, J., Kuhn, M., Pedersen, T. L., Miller, E., Bache, S. M., Müller, K., </w:t>
      </w:r>
      <w:proofErr w:type="spellStart"/>
      <w:r w:rsidRPr="00EF5B97">
        <w:rPr>
          <w:rFonts w:ascii="Times New Roman" w:hAnsi="Times New Roman" w:cs="Times New Roman"/>
          <w:kern w:val="16"/>
          <w:sz w:val="24"/>
          <w:szCs w:val="24"/>
        </w:rPr>
        <w:t>Ooms</w:t>
      </w:r>
      <w:proofErr w:type="spellEnd"/>
      <w:r w:rsidRPr="00EF5B97">
        <w:rPr>
          <w:rFonts w:ascii="Times New Roman" w:hAnsi="Times New Roman" w:cs="Times New Roman"/>
          <w:kern w:val="16"/>
          <w:sz w:val="24"/>
          <w:szCs w:val="24"/>
        </w:rPr>
        <w:t xml:space="preserve">, J., Robinson, D., Seidel, D. P., </w:t>
      </w:r>
      <w:proofErr w:type="spellStart"/>
      <w:r w:rsidRPr="00EF5B97">
        <w:rPr>
          <w:rFonts w:ascii="Times New Roman" w:hAnsi="Times New Roman" w:cs="Times New Roman"/>
          <w:kern w:val="16"/>
          <w:sz w:val="24"/>
          <w:szCs w:val="24"/>
        </w:rPr>
        <w:t>Spinu</w:t>
      </w:r>
      <w:proofErr w:type="spellEnd"/>
      <w:r w:rsidRPr="00EF5B97">
        <w:rPr>
          <w:rFonts w:ascii="Times New Roman" w:hAnsi="Times New Roman" w:cs="Times New Roman"/>
          <w:kern w:val="16"/>
          <w:sz w:val="24"/>
          <w:szCs w:val="24"/>
        </w:rPr>
        <w:t xml:space="preserve">, V., … </w:t>
      </w:r>
      <w:proofErr w:type="spellStart"/>
      <w:r w:rsidRPr="00EF5B97">
        <w:rPr>
          <w:rFonts w:ascii="Times New Roman" w:hAnsi="Times New Roman" w:cs="Times New Roman"/>
          <w:kern w:val="16"/>
          <w:sz w:val="24"/>
          <w:szCs w:val="24"/>
        </w:rPr>
        <w:t>Yutani</w:t>
      </w:r>
      <w:proofErr w:type="spellEnd"/>
      <w:r w:rsidRPr="00EF5B97">
        <w:rPr>
          <w:rFonts w:ascii="Times New Roman" w:hAnsi="Times New Roman" w:cs="Times New Roman"/>
          <w:kern w:val="16"/>
          <w:sz w:val="24"/>
          <w:szCs w:val="24"/>
        </w:rPr>
        <w:t xml:space="preserve">, H. (2019). Welcome to the </w:t>
      </w:r>
      <w:proofErr w:type="spellStart"/>
      <w:r w:rsidRPr="00EF5B97">
        <w:rPr>
          <w:rFonts w:ascii="Times New Roman" w:hAnsi="Times New Roman" w:cs="Times New Roman"/>
          <w:kern w:val="16"/>
          <w:sz w:val="24"/>
          <w:szCs w:val="24"/>
        </w:rPr>
        <w:t>tidyverse</w:t>
      </w:r>
      <w:proofErr w:type="spellEnd"/>
      <w:r w:rsidRPr="00EF5B97">
        <w:rPr>
          <w:rFonts w:ascii="Times New Roman" w:hAnsi="Times New Roman" w:cs="Times New Roman"/>
          <w:kern w:val="16"/>
          <w:sz w:val="24"/>
          <w:szCs w:val="24"/>
        </w:rPr>
        <w:t xml:space="preserve">. </w:t>
      </w:r>
      <w:r w:rsidRPr="00EF5B97">
        <w:rPr>
          <w:rFonts w:ascii="Times New Roman" w:hAnsi="Times New Roman" w:cs="Times New Roman"/>
          <w:i/>
          <w:iCs/>
          <w:kern w:val="16"/>
          <w:sz w:val="24"/>
          <w:szCs w:val="24"/>
        </w:rPr>
        <w:t xml:space="preserve">Journal of </w:t>
      </w:r>
      <w:proofErr w:type="gramStart"/>
      <w:r w:rsidRPr="00EF5B97">
        <w:rPr>
          <w:rFonts w:ascii="Times New Roman" w:hAnsi="Times New Roman" w:cs="Times New Roman"/>
          <w:i/>
          <w:iCs/>
          <w:kern w:val="16"/>
          <w:sz w:val="24"/>
          <w:szCs w:val="24"/>
        </w:rPr>
        <w:t>Open Source</w:t>
      </w:r>
      <w:proofErr w:type="gramEnd"/>
      <w:r w:rsidRPr="00EF5B97">
        <w:rPr>
          <w:rFonts w:ascii="Times New Roman" w:hAnsi="Times New Roman" w:cs="Times New Roman"/>
          <w:i/>
          <w:iCs/>
          <w:kern w:val="16"/>
          <w:sz w:val="24"/>
          <w:szCs w:val="24"/>
        </w:rPr>
        <w:t xml:space="preserve"> Software</w:t>
      </w:r>
      <w:r w:rsidRPr="00EF5B97">
        <w:rPr>
          <w:rFonts w:ascii="Times New Roman" w:hAnsi="Times New Roman" w:cs="Times New Roman"/>
          <w:kern w:val="16"/>
          <w:sz w:val="24"/>
          <w:szCs w:val="24"/>
        </w:rPr>
        <w:t xml:space="preserve">, </w:t>
      </w:r>
      <w:r w:rsidRPr="00EF5B97">
        <w:rPr>
          <w:rFonts w:ascii="Times New Roman" w:hAnsi="Times New Roman" w:cs="Times New Roman"/>
          <w:i/>
          <w:iCs/>
          <w:kern w:val="16"/>
          <w:sz w:val="24"/>
          <w:szCs w:val="24"/>
        </w:rPr>
        <w:t>4</w:t>
      </w:r>
      <w:r w:rsidRPr="00EF5B97">
        <w:rPr>
          <w:rFonts w:ascii="Times New Roman" w:hAnsi="Times New Roman" w:cs="Times New Roman"/>
          <w:kern w:val="16"/>
          <w:sz w:val="24"/>
          <w:szCs w:val="24"/>
        </w:rPr>
        <w:t>(43), 1686. https://doi.org/10.21105/joss.01686</w:t>
      </w:r>
    </w:p>
    <w:p w14:paraId="7C5D63D0" w14:textId="5A8BDE9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&amp; Bryan, J. (2019). </w:t>
      </w:r>
      <w:proofErr w:type="spellStart"/>
      <w:r w:rsidRPr="00EF5B97">
        <w:rPr>
          <w:rFonts w:ascii="Times New Roman" w:hAnsi="Times New Roman" w:cs="Times New Roman"/>
          <w:kern w:val="16"/>
          <w:sz w:val="24"/>
          <w:szCs w:val="24"/>
        </w:rPr>
        <w:t>Readxl</w:t>
      </w:r>
      <w:proofErr w:type="spellEnd"/>
      <w:r w:rsidRPr="00EF5B97">
        <w:rPr>
          <w:rFonts w:ascii="Times New Roman" w:hAnsi="Times New Roman" w:cs="Times New Roman"/>
          <w:kern w:val="16"/>
          <w:sz w:val="24"/>
          <w:szCs w:val="24"/>
        </w:rPr>
        <w:t>: Read excel files.</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https://CRAN.R-project.org/package=readxl</w:t>
      </w:r>
    </w:p>
    <w:p w14:paraId="7D63468D" w14:textId="32971B1F"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François, R., Henry, L., &amp; Müller, K. (2020). </w:t>
      </w:r>
      <w:proofErr w:type="spellStart"/>
      <w:r w:rsidRPr="00EF5B97">
        <w:rPr>
          <w:rFonts w:ascii="Times New Roman" w:hAnsi="Times New Roman" w:cs="Times New Roman"/>
          <w:kern w:val="16"/>
          <w:sz w:val="24"/>
          <w:szCs w:val="24"/>
        </w:rPr>
        <w:t>Dplyr</w:t>
      </w:r>
      <w:proofErr w:type="spellEnd"/>
      <w:r w:rsidRPr="00EF5B97">
        <w:rPr>
          <w:rFonts w:ascii="Times New Roman" w:hAnsi="Times New Roman" w:cs="Times New Roman"/>
          <w:kern w:val="16"/>
          <w:sz w:val="24"/>
          <w:szCs w:val="24"/>
        </w:rPr>
        <w:t>: A grammar of</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data manipulation. https://CRAN.R-project.org/package=dplyr</w:t>
      </w:r>
    </w:p>
    <w:p w14:paraId="7C431A36" w14:textId="72D6AFC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&amp; Henry, L. (2020). </w:t>
      </w:r>
      <w:proofErr w:type="spellStart"/>
      <w:r w:rsidRPr="00EF5B97">
        <w:rPr>
          <w:rFonts w:ascii="Times New Roman" w:hAnsi="Times New Roman" w:cs="Times New Roman"/>
          <w:kern w:val="16"/>
          <w:sz w:val="24"/>
          <w:szCs w:val="24"/>
        </w:rPr>
        <w:t>Tidyr</w:t>
      </w:r>
      <w:proofErr w:type="spellEnd"/>
      <w:r w:rsidRPr="00EF5B97">
        <w:rPr>
          <w:rFonts w:ascii="Times New Roman" w:hAnsi="Times New Roman" w:cs="Times New Roman"/>
          <w:kern w:val="16"/>
          <w:sz w:val="24"/>
          <w:szCs w:val="24"/>
        </w:rPr>
        <w:t xml:space="preserve">: </w:t>
      </w:r>
      <w:proofErr w:type="gramStart"/>
      <w:r w:rsidRPr="00EF5B97">
        <w:rPr>
          <w:rFonts w:ascii="Times New Roman" w:hAnsi="Times New Roman" w:cs="Times New Roman"/>
          <w:kern w:val="16"/>
          <w:sz w:val="24"/>
          <w:szCs w:val="24"/>
        </w:rPr>
        <w:t>Tidy messy</w:t>
      </w:r>
      <w:proofErr w:type="gramEnd"/>
      <w:r w:rsidRPr="00EF5B97">
        <w:rPr>
          <w:rFonts w:ascii="Times New Roman" w:hAnsi="Times New Roman" w:cs="Times New Roman"/>
          <w:kern w:val="16"/>
          <w:sz w:val="24"/>
          <w:szCs w:val="24"/>
        </w:rPr>
        <w:t xml:space="preserve">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https://CRAN.R-project.org/package=tidyr</w:t>
      </w:r>
    </w:p>
    <w:p w14:paraId="4C4D1F53" w14:textId="1E7AC147" w:rsidR="00BC78D1" w:rsidRDefault="00BC78D1" w:rsidP="00BC78D1">
      <w:pPr>
        <w:spacing w:line="480" w:lineRule="auto"/>
        <w:ind w:left="720" w:hanging="720"/>
        <w:rPr>
          <w:ins w:id="2116" w:author="Mizener, Brendon J" w:date="2021-11-15T19:47:00Z"/>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Hester, J., &amp; Francois, R. (2018). </w:t>
      </w:r>
      <w:proofErr w:type="spellStart"/>
      <w:r w:rsidRPr="00EF5B97">
        <w:rPr>
          <w:rFonts w:ascii="Times New Roman" w:hAnsi="Times New Roman" w:cs="Times New Roman"/>
          <w:kern w:val="16"/>
          <w:sz w:val="24"/>
          <w:szCs w:val="24"/>
        </w:rPr>
        <w:t>Readr</w:t>
      </w:r>
      <w:proofErr w:type="spellEnd"/>
      <w:r w:rsidRPr="00EF5B97">
        <w:rPr>
          <w:rFonts w:ascii="Times New Roman" w:hAnsi="Times New Roman" w:cs="Times New Roman"/>
          <w:kern w:val="16"/>
          <w:sz w:val="24"/>
          <w:szCs w:val="24"/>
        </w:rPr>
        <w:t>: Read rectangular text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https://CRAN.R-project.org/package=readr</w:t>
      </w:r>
    </w:p>
    <w:p w14:paraId="665588DF" w14:textId="4A26DB75" w:rsidR="00714E3C" w:rsidRPr="004D0CEF" w:rsidRDefault="00714E3C" w:rsidP="00BC78D1">
      <w:pPr>
        <w:spacing w:line="480" w:lineRule="auto"/>
        <w:ind w:left="720" w:hanging="720"/>
        <w:rPr>
          <w:rFonts w:ascii="Times New Roman" w:hAnsi="Times New Roman" w:cs="Times New Roman"/>
          <w:color w:val="5F497A" w:themeColor="accent4" w:themeShade="BF"/>
          <w:kern w:val="16"/>
          <w:sz w:val="24"/>
          <w:szCs w:val="24"/>
          <w:rPrChange w:id="2117" w:author="Mizener, Brendon J" w:date="2021-12-09T10:23:00Z">
            <w:rPr>
              <w:rFonts w:ascii="Times New Roman" w:hAnsi="Times New Roman" w:cs="Times New Roman"/>
              <w:kern w:val="16"/>
              <w:sz w:val="24"/>
              <w:szCs w:val="24"/>
            </w:rPr>
          </w:rPrChange>
        </w:rPr>
      </w:pPr>
      <w:proofErr w:type="spellStart"/>
      <w:ins w:id="2118" w:author="Mizener, Brendon J" w:date="2021-11-15T19:47:00Z">
        <w:r w:rsidRPr="004D0CEF">
          <w:rPr>
            <w:rFonts w:ascii="Times New Roman" w:hAnsi="Times New Roman" w:cs="Times New Roman"/>
            <w:color w:val="5F497A" w:themeColor="accent4" w:themeShade="BF"/>
            <w:kern w:val="16"/>
            <w:sz w:val="24"/>
            <w:szCs w:val="24"/>
            <w:rPrChange w:id="2119" w:author="Mizener, Brendon J" w:date="2021-12-09T10:23:00Z">
              <w:rPr>
                <w:rFonts w:ascii="Times New Roman" w:hAnsi="Times New Roman" w:cs="Times New Roman"/>
                <w:kern w:val="16"/>
                <w:sz w:val="24"/>
                <w:szCs w:val="24"/>
              </w:rPr>
            </w:rPrChange>
          </w:rPr>
          <w:t>Wold</w:t>
        </w:r>
        <w:proofErr w:type="spellEnd"/>
        <w:r w:rsidRPr="004D0CEF">
          <w:rPr>
            <w:rFonts w:ascii="Times New Roman" w:hAnsi="Times New Roman" w:cs="Times New Roman"/>
            <w:color w:val="5F497A" w:themeColor="accent4" w:themeShade="BF"/>
            <w:kern w:val="16"/>
            <w:sz w:val="24"/>
            <w:szCs w:val="24"/>
            <w:rPrChange w:id="2120" w:author="Mizener, Brendon J" w:date="2021-12-09T10:23:00Z">
              <w:rPr>
                <w:rFonts w:ascii="Times New Roman" w:hAnsi="Times New Roman" w:cs="Times New Roman"/>
                <w:kern w:val="16"/>
                <w:sz w:val="24"/>
                <w:szCs w:val="24"/>
              </w:rPr>
            </w:rPrChange>
          </w:rPr>
          <w:t xml:space="preserve">, H. (1982). Soft modelling, the basic </w:t>
        </w:r>
        <w:proofErr w:type="gramStart"/>
        <w:r w:rsidRPr="004D0CEF">
          <w:rPr>
            <w:rFonts w:ascii="Times New Roman" w:hAnsi="Times New Roman" w:cs="Times New Roman"/>
            <w:color w:val="5F497A" w:themeColor="accent4" w:themeShade="BF"/>
            <w:kern w:val="16"/>
            <w:sz w:val="24"/>
            <w:szCs w:val="24"/>
            <w:rPrChange w:id="2121" w:author="Mizener, Brendon J" w:date="2021-12-09T10:23:00Z">
              <w:rPr>
                <w:rFonts w:ascii="Times New Roman" w:hAnsi="Times New Roman" w:cs="Times New Roman"/>
                <w:kern w:val="16"/>
                <w:sz w:val="24"/>
                <w:szCs w:val="24"/>
              </w:rPr>
            </w:rPrChange>
          </w:rPr>
          <w:t>design</w:t>
        </w:r>
        <w:proofErr w:type="gramEnd"/>
        <w:r w:rsidRPr="004D0CEF">
          <w:rPr>
            <w:rFonts w:ascii="Times New Roman" w:hAnsi="Times New Roman" w:cs="Times New Roman"/>
            <w:color w:val="5F497A" w:themeColor="accent4" w:themeShade="BF"/>
            <w:kern w:val="16"/>
            <w:sz w:val="24"/>
            <w:szCs w:val="24"/>
            <w:rPrChange w:id="2122" w:author="Mizener, Brendon J" w:date="2021-12-09T10:23:00Z">
              <w:rPr>
                <w:rFonts w:ascii="Times New Roman" w:hAnsi="Times New Roman" w:cs="Times New Roman"/>
                <w:kern w:val="16"/>
                <w:sz w:val="24"/>
                <w:szCs w:val="24"/>
              </w:rPr>
            </w:rPrChange>
          </w:rPr>
          <w:t xml:space="preserve"> and some extensions. In:</w:t>
        </w:r>
        <w:r w:rsidR="00D453A9" w:rsidRPr="004D0CEF">
          <w:rPr>
            <w:rFonts w:ascii="Times New Roman" w:hAnsi="Times New Roman" w:cs="Times New Roman"/>
            <w:color w:val="5F497A" w:themeColor="accent4" w:themeShade="BF"/>
            <w:kern w:val="16"/>
            <w:sz w:val="24"/>
            <w:szCs w:val="24"/>
            <w:rPrChange w:id="2123" w:author="Mizener, Brendon J" w:date="2021-12-09T10:23:00Z">
              <w:rPr>
                <w:rFonts w:ascii="Times New Roman" w:hAnsi="Times New Roman" w:cs="Times New Roman"/>
                <w:kern w:val="16"/>
                <w:sz w:val="24"/>
                <w:szCs w:val="24"/>
              </w:rPr>
            </w:rPrChange>
          </w:rPr>
          <w:t xml:space="preserve"> </w:t>
        </w:r>
        <w:proofErr w:type="spellStart"/>
        <w:r w:rsidR="00D453A9" w:rsidRPr="004D0CEF">
          <w:rPr>
            <w:rFonts w:ascii="Times New Roman" w:hAnsi="Times New Roman" w:cs="Times New Roman"/>
            <w:color w:val="5F497A" w:themeColor="accent4" w:themeShade="BF"/>
            <w:kern w:val="16"/>
            <w:sz w:val="24"/>
            <w:szCs w:val="24"/>
            <w:rPrChange w:id="2124" w:author="Mizener, Brendon J" w:date="2021-12-09T10:23:00Z">
              <w:rPr>
                <w:rFonts w:ascii="Times New Roman" w:hAnsi="Times New Roman" w:cs="Times New Roman"/>
                <w:kern w:val="16"/>
                <w:sz w:val="24"/>
                <w:szCs w:val="24"/>
              </w:rPr>
            </w:rPrChange>
          </w:rPr>
          <w:t>Wold</w:t>
        </w:r>
        <w:proofErr w:type="spellEnd"/>
        <w:r w:rsidR="00D453A9" w:rsidRPr="004D0CEF">
          <w:rPr>
            <w:rFonts w:ascii="Times New Roman" w:hAnsi="Times New Roman" w:cs="Times New Roman"/>
            <w:color w:val="5F497A" w:themeColor="accent4" w:themeShade="BF"/>
            <w:kern w:val="16"/>
            <w:sz w:val="24"/>
            <w:szCs w:val="24"/>
            <w:rPrChange w:id="2125" w:author="Mizener, Brendon J" w:date="2021-12-09T10:23:00Z">
              <w:rPr>
                <w:rFonts w:ascii="Times New Roman" w:hAnsi="Times New Roman" w:cs="Times New Roman"/>
                <w:kern w:val="16"/>
                <w:sz w:val="24"/>
                <w:szCs w:val="24"/>
              </w:rPr>
            </w:rPrChange>
          </w:rPr>
          <w:t xml:space="preserve">., H., </w:t>
        </w:r>
        <w:proofErr w:type="spellStart"/>
        <w:r w:rsidR="00D453A9" w:rsidRPr="004D0CEF">
          <w:rPr>
            <w:rFonts w:ascii="Times New Roman" w:hAnsi="Times New Roman" w:cs="Times New Roman"/>
            <w:color w:val="5F497A" w:themeColor="accent4" w:themeShade="BF"/>
            <w:kern w:val="16"/>
            <w:sz w:val="24"/>
            <w:szCs w:val="24"/>
            <w:rPrChange w:id="2126" w:author="Mizener, Brendon J" w:date="2021-12-09T10:23:00Z">
              <w:rPr>
                <w:rFonts w:ascii="Times New Roman" w:hAnsi="Times New Roman" w:cs="Times New Roman"/>
                <w:kern w:val="16"/>
                <w:sz w:val="24"/>
                <w:szCs w:val="24"/>
              </w:rPr>
            </w:rPrChange>
          </w:rPr>
          <w:t>J</w:t>
        </w:r>
        <w:r w:rsidR="00D453A9" w:rsidRPr="004D0CEF">
          <w:rPr>
            <w:rFonts w:ascii="Calibri" w:hAnsi="Calibri" w:cs="Calibri"/>
            <w:color w:val="5F497A" w:themeColor="accent4" w:themeShade="BF"/>
            <w:kern w:val="16"/>
            <w:sz w:val="24"/>
            <w:szCs w:val="24"/>
            <w:rPrChange w:id="2127" w:author="Mizener, Brendon J" w:date="2021-12-09T10:23:00Z">
              <w:rPr>
                <w:rFonts w:ascii="Calibri" w:hAnsi="Calibri" w:cs="Calibri"/>
                <w:kern w:val="16"/>
                <w:sz w:val="24"/>
                <w:szCs w:val="24"/>
              </w:rPr>
            </w:rPrChange>
          </w:rPr>
          <w:t>ö</w:t>
        </w:r>
      </w:ins>
      <w:ins w:id="2128" w:author="Mizener, Brendon J" w:date="2021-11-15T19:48:00Z">
        <w:r w:rsidR="00D453A9" w:rsidRPr="004D0CEF">
          <w:rPr>
            <w:rFonts w:ascii="Times New Roman" w:hAnsi="Times New Roman" w:cs="Times New Roman"/>
            <w:color w:val="5F497A" w:themeColor="accent4" w:themeShade="BF"/>
            <w:kern w:val="16"/>
            <w:sz w:val="24"/>
            <w:szCs w:val="24"/>
            <w:rPrChange w:id="2129" w:author="Mizener, Brendon J" w:date="2021-12-09T10:23:00Z">
              <w:rPr>
                <w:rFonts w:ascii="Times New Roman" w:hAnsi="Times New Roman" w:cs="Times New Roman"/>
                <w:kern w:val="16"/>
                <w:sz w:val="24"/>
                <w:szCs w:val="24"/>
              </w:rPr>
            </w:rPrChange>
          </w:rPr>
          <w:t>reskog</w:t>
        </w:r>
        <w:proofErr w:type="spellEnd"/>
        <w:r w:rsidR="00D453A9" w:rsidRPr="004D0CEF">
          <w:rPr>
            <w:rFonts w:ascii="Times New Roman" w:hAnsi="Times New Roman" w:cs="Times New Roman"/>
            <w:color w:val="5F497A" w:themeColor="accent4" w:themeShade="BF"/>
            <w:kern w:val="16"/>
            <w:sz w:val="24"/>
            <w:szCs w:val="24"/>
            <w:rPrChange w:id="2130" w:author="Mizener, Brendon J" w:date="2021-12-09T10:23:00Z">
              <w:rPr>
                <w:rFonts w:ascii="Times New Roman" w:hAnsi="Times New Roman" w:cs="Times New Roman"/>
                <w:kern w:val="16"/>
                <w:sz w:val="24"/>
                <w:szCs w:val="24"/>
              </w:rPr>
            </w:rPrChange>
          </w:rPr>
          <w:t xml:space="preserve">, K.-G. (Eds.), </w:t>
        </w:r>
        <w:r w:rsidR="00D453A9" w:rsidRPr="004D0CEF">
          <w:rPr>
            <w:rFonts w:ascii="Times New Roman" w:hAnsi="Times New Roman" w:cs="Times New Roman"/>
            <w:i/>
            <w:iCs/>
            <w:color w:val="5F497A" w:themeColor="accent4" w:themeShade="BF"/>
            <w:kern w:val="16"/>
            <w:sz w:val="24"/>
            <w:szCs w:val="24"/>
            <w:rPrChange w:id="2131" w:author="Mizener, Brendon J" w:date="2021-12-09T10:23:00Z">
              <w:rPr>
                <w:rFonts w:ascii="Times New Roman" w:hAnsi="Times New Roman" w:cs="Times New Roman"/>
                <w:i/>
                <w:iCs/>
                <w:kern w:val="16"/>
                <w:sz w:val="24"/>
                <w:szCs w:val="24"/>
              </w:rPr>
            </w:rPrChange>
          </w:rPr>
          <w:t xml:space="preserve">Systems Under Indirect Observation: Causality-Structure-Prediction. Part </w:t>
        </w:r>
        <w:r w:rsidR="00D453A9" w:rsidRPr="004D0CEF">
          <w:rPr>
            <w:rFonts w:ascii="Times New Roman" w:hAnsi="Times New Roman" w:cs="Times New Roman"/>
            <w:i/>
            <w:iCs/>
            <w:color w:val="5F497A" w:themeColor="accent4" w:themeShade="BF"/>
            <w:kern w:val="16"/>
            <w:sz w:val="24"/>
            <w:szCs w:val="24"/>
            <w:rPrChange w:id="2132" w:author="Mizener, Brendon J" w:date="2021-12-09T10:23:00Z">
              <w:rPr>
                <w:rFonts w:ascii="Times New Roman" w:hAnsi="Times New Roman" w:cs="Times New Roman"/>
                <w:i/>
                <w:iCs/>
                <w:kern w:val="16"/>
                <w:sz w:val="24"/>
                <w:szCs w:val="24"/>
              </w:rPr>
            </w:rPrChange>
          </w:rPr>
          <w:lastRenderedPageBreak/>
          <w:t>II</w:t>
        </w:r>
      </w:ins>
      <w:ins w:id="2133" w:author="Mizener, Brendon J" w:date="2021-11-15T19:50:00Z">
        <w:r w:rsidR="00D453A9" w:rsidRPr="004D0CEF">
          <w:rPr>
            <w:rFonts w:ascii="Times New Roman" w:hAnsi="Times New Roman" w:cs="Times New Roman"/>
            <w:i/>
            <w:iCs/>
            <w:color w:val="5F497A" w:themeColor="accent4" w:themeShade="BF"/>
            <w:kern w:val="16"/>
            <w:sz w:val="24"/>
            <w:szCs w:val="24"/>
            <w:rPrChange w:id="2134" w:author="Mizener, Brendon J" w:date="2021-12-09T10:23:00Z">
              <w:rPr>
                <w:rFonts w:ascii="Times New Roman" w:hAnsi="Times New Roman" w:cs="Times New Roman"/>
                <w:i/>
                <w:iCs/>
                <w:kern w:val="16"/>
                <w:sz w:val="24"/>
                <w:szCs w:val="24"/>
              </w:rPr>
            </w:rPrChange>
          </w:rPr>
          <w:t xml:space="preserve"> </w:t>
        </w:r>
      </w:ins>
      <w:ins w:id="2135" w:author="Mizener, Brendon J" w:date="2021-11-15T19:51:00Z">
        <w:r w:rsidR="00D453A9" w:rsidRPr="004D0CEF">
          <w:rPr>
            <w:rFonts w:ascii="Times New Roman" w:hAnsi="Times New Roman" w:cs="Times New Roman"/>
            <w:color w:val="5F497A" w:themeColor="accent4" w:themeShade="BF"/>
            <w:kern w:val="16"/>
            <w:sz w:val="24"/>
            <w:szCs w:val="24"/>
            <w:rPrChange w:id="2136" w:author="Mizener, Brendon J" w:date="2021-12-09T10:23:00Z">
              <w:rPr>
                <w:rFonts w:ascii="Times New Roman" w:hAnsi="Times New Roman" w:cs="Times New Roman"/>
                <w:kern w:val="16"/>
                <w:sz w:val="24"/>
                <w:szCs w:val="24"/>
              </w:rPr>
            </w:rPrChange>
          </w:rPr>
          <w:t>(pp. 1-54)</w:t>
        </w:r>
      </w:ins>
      <w:ins w:id="2137" w:author="Mizener, Brendon J" w:date="2021-11-15T19:48:00Z">
        <w:r w:rsidR="00D453A9" w:rsidRPr="004D0CEF">
          <w:rPr>
            <w:rFonts w:ascii="Times New Roman" w:hAnsi="Times New Roman" w:cs="Times New Roman"/>
            <w:color w:val="5F497A" w:themeColor="accent4" w:themeShade="BF"/>
            <w:kern w:val="16"/>
            <w:sz w:val="24"/>
            <w:szCs w:val="24"/>
            <w:rPrChange w:id="2138" w:author="Mizener, Brendon J" w:date="2021-12-09T10:23:00Z">
              <w:rPr>
                <w:rFonts w:ascii="Times New Roman" w:hAnsi="Times New Roman" w:cs="Times New Roman"/>
                <w:kern w:val="16"/>
                <w:sz w:val="24"/>
                <w:szCs w:val="24"/>
              </w:rPr>
            </w:rPrChange>
          </w:rPr>
          <w:t>. North-Holland Publishing Company.</w:t>
        </w:r>
      </w:ins>
    </w:p>
    <w:p w14:paraId="5A72CAEC"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Zacharakis</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Pastiadis</w:t>
      </w:r>
      <w:proofErr w:type="spellEnd"/>
      <w:r w:rsidRPr="00EF5B97">
        <w:rPr>
          <w:rFonts w:ascii="Times New Roman" w:hAnsi="Times New Roman" w:cs="Times New Roman"/>
          <w:kern w:val="16"/>
          <w:sz w:val="24"/>
          <w:szCs w:val="24"/>
        </w:rPr>
        <w:t xml:space="preserve">, K., &amp; Reiss, J. D. (2014). An interlanguage study of musical timbre semantic dimensions and their acoustic correlates.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31</w:t>
      </w:r>
      <w:r w:rsidRPr="00EF5B97">
        <w:rPr>
          <w:rFonts w:ascii="Times New Roman" w:hAnsi="Times New Roman" w:cs="Times New Roman"/>
          <w:kern w:val="16"/>
          <w:sz w:val="24"/>
          <w:szCs w:val="24"/>
        </w:rPr>
        <w:t xml:space="preserve">(4), 339–358. </w:t>
      </w:r>
      <w:hyperlink r:id="rId39">
        <w:r w:rsidRPr="00EF5B97">
          <w:rPr>
            <w:rFonts w:ascii="Times New Roman" w:hAnsi="Times New Roman" w:cs="Times New Roman"/>
            <w:kern w:val="16"/>
            <w:sz w:val="24"/>
            <w:szCs w:val="24"/>
          </w:rPr>
          <w:t>https://doi.org/10.1525/MP.2014.31.4.339</w:t>
        </w:r>
      </w:hyperlink>
    </w:p>
    <w:p w14:paraId="00DF9E86"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A., </w:t>
      </w:r>
      <w:proofErr w:type="spellStart"/>
      <w:r w:rsidRPr="00EF5B97">
        <w:rPr>
          <w:rFonts w:ascii="Times New Roman" w:hAnsi="Times New Roman" w:cs="Times New Roman"/>
          <w:kern w:val="16"/>
        </w:rPr>
        <w:t>Pastiadis</w:t>
      </w:r>
      <w:proofErr w:type="spellEnd"/>
      <w:r w:rsidRPr="00EF5B97">
        <w:rPr>
          <w:rFonts w:ascii="Times New Roman" w:hAnsi="Times New Roman" w:cs="Times New Roman"/>
          <w:kern w:val="16"/>
        </w:rPr>
        <w:t xml:space="preserve">, K., &amp; Reiss, J. D. (2015). An interlanguage unification of musical timbre: Bridging semantic, perceptual, and acoustic dimensions. </w:t>
      </w:r>
      <w:r w:rsidRPr="00EF5B97">
        <w:rPr>
          <w:rFonts w:ascii="Times New Roman" w:hAnsi="Times New Roman" w:cs="Times New Roman"/>
          <w:i/>
          <w:kern w:val="16"/>
        </w:rPr>
        <w:t>Music Perception: An Interdisciplinary Journal</w:t>
      </w:r>
      <w:r w:rsidRPr="00EF5B97">
        <w:rPr>
          <w:rFonts w:ascii="Times New Roman" w:hAnsi="Times New Roman" w:cs="Times New Roman"/>
          <w:kern w:val="16"/>
        </w:rPr>
        <w:t xml:space="preserve">, </w:t>
      </w:r>
      <w:r w:rsidRPr="00EF5B97">
        <w:rPr>
          <w:rFonts w:ascii="Times New Roman" w:hAnsi="Times New Roman" w:cs="Times New Roman"/>
          <w:i/>
          <w:kern w:val="16"/>
        </w:rPr>
        <w:t>32</w:t>
      </w:r>
      <w:r w:rsidRPr="00EF5B97">
        <w:rPr>
          <w:rFonts w:ascii="Times New Roman" w:hAnsi="Times New Roman" w:cs="Times New Roman"/>
          <w:kern w:val="16"/>
        </w:rPr>
        <w:t xml:space="preserve">(4), 394–412. </w:t>
      </w:r>
      <w:hyperlink r:id="rId40">
        <w:r w:rsidRPr="00EF5B97">
          <w:rPr>
            <w:rFonts w:ascii="Times New Roman" w:hAnsi="Times New Roman" w:cs="Times New Roman"/>
            <w:kern w:val="16"/>
          </w:rPr>
          <w:t>https://doi.org/10.1525/MP.2015.32.4.394</w:t>
        </w:r>
      </w:hyperlink>
    </w:p>
    <w:p w14:paraId="43C52FE1" w14:textId="77777777" w:rsidR="002A06AB" w:rsidRPr="00EF5B97" w:rsidRDefault="002A06AB" w:rsidP="0084557C">
      <w:pPr>
        <w:pStyle w:val="BodyText"/>
        <w:spacing w:before="1" w:line="480" w:lineRule="auto"/>
        <w:ind w:left="720" w:right="608" w:hanging="720"/>
        <w:rPr>
          <w:rFonts w:ascii="Times New Roman" w:hAnsi="Times New Roman" w:cs="Times New Roman"/>
          <w:kern w:val="16"/>
        </w:rPr>
      </w:pPr>
      <w:proofErr w:type="spellStart"/>
      <w:r w:rsidRPr="00EF5B97">
        <w:rPr>
          <w:rFonts w:ascii="Times New Roman" w:hAnsi="Times New Roman" w:cs="Times New Roman"/>
          <w:kern w:val="16"/>
        </w:rPr>
        <w:t>Zampini</w:t>
      </w:r>
      <w:proofErr w:type="spellEnd"/>
      <w:r w:rsidRPr="00EF5B97">
        <w:rPr>
          <w:rFonts w:ascii="Times New Roman" w:hAnsi="Times New Roman" w:cs="Times New Roman"/>
          <w:kern w:val="16"/>
        </w:rPr>
        <w:t xml:space="preserve">, M., &amp; Spence, C. (2004). The role of auditory cues in modulating the perceived crispness and staleness of potato chips. </w:t>
      </w:r>
      <w:r w:rsidRPr="00EF5B97">
        <w:rPr>
          <w:rFonts w:ascii="Times New Roman" w:hAnsi="Times New Roman" w:cs="Times New Roman"/>
          <w:i/>
          <w:kern w:val="16"/>
        </w:rPr>
        <w:t>Journal of Sensory Studies</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(5), 347–363. </w:t>
      </w:r>
      <w:hyperlink r:id="rId41">
        <w:r w:rsidRPr="00EF5B97">
          <w:rPr>
            <w:rFonts w:ascii="Times New Roman" w:hAnsi="Times New Roman" w:cs="Times New Roman"/>
            <w:kern w:val="16"/>
          </w:rPr>
          <w:t>https://doi.org/10.1111/j.1745-459x.2004.080403.x</w:t>
        </w:r>
      </w:hyperlink>
    </w:p>
    <w:p w14:paraId="3D46B828" w14:textId="46B379C1" w:rsidR="00490454" w:rsidRPr="00EF5B97" w:rsidRDefault="00490454" w:rsidP="00490454">
      <w:pPr>
        <w:pStyle w:val="BodyText"/>
        <w:spacing w:before="1" w:line="480" w:lineRule="auto"/>
        <w:ind w:left="720" w:right="608" w:hanging="720"/>
        <w:rPr>
          <w:rFonts w:ascii="Times New Roman" w:hAnsi="Times New Roman" w:cs="Times New Roman"/>
          <w:kern w:val="16"/>
        </w:rPr>
        <w:sectPr w:rsidR="00490454" w:rsidRPr="00EF5B97" w:rsidSect="0084557C">
          <w:pgSz w:w="12240" w:h="15840"/>
          <w:pgMar w:top="1440" w:right="1440" w:bottom="1440" w:left="1440" w:header="649" w:footer="0" w:gutter="0"/>
          <w:cols w:space="720"/>
          <w:docGrid w:linePitch="299"/>
        </w:sectPr>
      </w:pPr>
      <w:r w:rsidRPr="00EF5B97">
        <w:rPr>
          <w:rFonts w:ascii="Times New Roman" w:hAnsi="Times New Roman" w:cs="Times New Roman"/>
          <w:kern w:val="16"/>
        </w:rPr>
        <w:t xml:space="preserve">Zhu, H. (2020). </w:t>
      </w:r>
      <w:proofErr w:type="spellStart"/>
      <w:r w:rsidRPr="00EF5B97">
        <w:rPr>
          <w:rFonts w:ascii="Times New Roman" w:hAnsi="Times New Roman" w:cs="Times New Roman"/>
          <w:kern w:val="16"/>
        </w:rPr>
        <w:t>kableExtra</w:t>
      </w:r>
      <w:proofErr w:type="spellEnd"/>
      <w:r w:rsidRPr="00EF5B97">
        <w:rPr>
          <w:rFonts w:ascii="Times New Roman" w:hAnsi="Times New Roman" w:cs="Times New Roman"/>
          <w:kern w:val="16"/>
        </w:rPr>
        <w:t>: Construct complex table with ’</w:t>
      </w:r>
      <w:proofErr w:type="spellStart"/>
      <w:r w:rsidRPr="00EF5B97">
        <w:rPr>
          <w:rFonts w:ascii="Times New Roman" w:hAnsi="Times New Roman" w:cs="Times New Roman"/>
          <w:kern w:val="16"/>
        </w:rPr>
        <w:t>kable</w:t>
      </w:r>
      <w:proofErr w:type="spellEnd"/>
      <w:r w:rsidRPr="00EF5B97">
        <w:rPr>
          <w:rFonts w:ascii="Times New Roman" w:hAnsi="Times New Roman" w:cs="Times New Roman"/>
          <w:kern w:val="16"/>
        </w:rPr>
        <w:t>’ and pipe syntax. https://CRAN.R-project.org/package=kableExtra</w:t>
      </w:r>
    </w:p>
    <w:p w14:paraId="262A3AEE" w14:textId="77777777" w:rsidR="00FE4F9A" w:rsidRPr="00EF5B97" w:rsidRDefault="00B44E58">
      <w:pPr>
        <w:pStyle w:val="BodyText"/>
        <w:spacing w:before="118"/>
        <w:ind w:left="114"/>
        <w:rPr>
          <w:rFonts w:ascii="Times New Roman" w:hAnsi="Times New Roman" w:cs="Times New Roman"/>
          <w:kern w:val="16"/>
        </w:rPr>
      </w:pPr>
      <w:bookmarkStart w:id="2139" w:name="_bookmark3"/>
      <w:bookmarkEnd w:id="2139"/>
      <w:r w:rsidRPr="00EF5B97">
        <w:rPr>
          <w:rFonts w:ascii="Times New Roman" w:hAnsi="Times New Roman" w:cs="Times New Roman"/>
          <w:kern w:val="16"/>
        </w:rPr>
        <w:lastRenderedPageBreak/>
        <w:t>Table 1</w:t>
      </w:r>
    </w:p>
    <w:p w14:paraId="3D238C69" w14:textId="77777777" w:rsidR="00FE4F9A" w:rsidRPr="00EF5B97" w:rsidRDefault="00B44E5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04A7652F" w14:textId="5003AAFA" w:rsidR="007B2421" w:rsidRPr="00EF5B97" w:rsidRDefault="00F246C5" w:rsidP="007B2421">
      <w:pPr>
        <w:pStyle w:val="BodyText"/>
        <w:spacing w:before="12"/>
        <w:rPr>
          <w:rFonts w:ascii="Times New Roman" w:hAnsi="Times New Roman" w:cs="Times New Roman"/>
          <w:i/>
          <w:kern w:val="16"/>
          <w:sz w:val="18"/>
        </w:rPr>
      </w:pPr>
      <w:r>
        <w:rPr>
          <w:rFonts w:ascii="Times New Roman" w:hAnsi="Times New Roman" w:cs="Times New Roman"/>
          <w:noProof/>
          <w:kern w:val="16"/>
          <w:sz w:val="22"/>
        </w:rPr>
        <mc:AlternateContent>
          <mc:Choice Requires="wps">
            <w:drawing>
              <wp:anchor distT="0" distB="0" distL="114300" distR="114300" simplePos="0" relativeHeight="15732736" behindDoc="0" locked="0" layoutInCell="1" allowOverlap="1" wp14:anchorId="13946CA1" wp14:editId="76D1219E">
                <wp:simplePos x="0" y="0"/>
                <wp:positionH relativeFrom="page">
                  <wp:posOffset>957580</wp:posOffset>
                </wp:positionH>
                <wp:positionV relativeFrom="paragraph">
                  <wp:posOffset>67310</wp:posOffset>
                </wp:positionV>
                <wp:extent cx="8043545" cy="4540885"/>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540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5F0662" w14:paraId="2E5369D9" w14:textId="77777777" w:rsidTr="005F0662">
                              <w:trPr>
                                <w:trHeight w:val="374"/>
                              </w:trPr>
                              <w:tc>
                                <w:tcPr>
                                  <w:tcW w:w="1784" w:type="dxa"/>
                                  <w:tcBorders>
                                    <w:top w:val="single" w:sz="6" w:space="0" w:color="000000"/>
                                    <w:bottom w:val="single" w:sz="4" w:space="0" w:color="auto"/>
                                  </w:tcBorders>
                                </w:tcPr>
                                <w:p w14:paraId="0A1C0B17" w14:textId="78402B5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70E2347D" w14:textId="3DEE13B4"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31049606" w14:textId="5050C99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17FC2C57" w14:textId="3BD37DE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03DB602" w14:textId="29006BA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A7C519B" w14:textId="7146F4E0"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5F0662" w14:paraId="67E5BCA3" w14:textId="77777777" w:rsidTr="005F0662">
                              <w:trPr>
                                <w:trHeight w:val="374"/>
                              </w:trPr>
                              <w:tc>
                                <w:tcPr>
                                  <w:tcW w:w="1784" w:type="dxa"/>
                                  <w:tcBorders>
                                    <w:top w:val="single" w:sz="4" w:space="0" w:color="auto"/>
                                  </w:tcBorders>
                                </w:tcPr>
                                <w:p w14:paraId="511068B2" w14:textId="54E17A00"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7D8D5DB6" w14:textId="69122F82"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33510248" w14:textId="79B5827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5D1650A" w14:textId="4359F85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0D1E0528" w14:textId="6D9868E2"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53B87ECF" w14:textId="4A2D2578"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5F0662" w14:paraId="3C4AE448" w14:textId="77777777" w:rsidTr="005F0662">
                              <w:trPr>
                                <w:trHeight w:val="374"/>
                              </w:trPr>
                              <w:tc>
                                <w:tcPr>
                                  <w:tcW w:w="1784" w:type="dxa"/>
                                </w:tcPr>
                                <w:p w14:paraId="7382B990" w14:textId="16A21166"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7915CF48" w14:textId="628227F5"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54BDF4AA" w14:textId="3643BAC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1660132C" w14:textId="5F61E0F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7ECC4AA9" w14:textId="48FFB70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7E5920C3" w14:textId="41033C3E"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5F0662" w14:paraId="23D272EE" w14:textId="77777777" w:rsidTr="005F0662">
                              <w:trPr>
                                <w:trHeight w:val="374"/>
                              </w:trPr>
                              <w:tc>
                                <w:tcPr>
                                  <w:tcW w:w="1784" w:type="dxa"/>
                                </w:tcPr>
                                <w:p w14:paraId="20247959" w14:textId="7868CADF"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325000FB" w14:textId="673BD348"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4242791F" w14:textId="7D255E2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0B2D6F3C" w14:textId="1D9AC934"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9110385" w14:textId="5625963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4CC10465" w14:textId="342AF396"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5F0662" w14:paraId="172C47DE" w14:textId="77777777" w:rsidTr="005F0662">
                              <w:trPr>
                                <w:trHeight w:val="374"/>
                              </w:trPr>
                              <w:tc>
                                <w:tcPr>
                                  <w:tcW w:w="1784" w:type="dxa"/>
                                </w:tcPr>
                                <w:p w14:paraId="5B8FDEF0" w14:textId="11B7542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39688C28" w14:textId="41232F9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7AD5B4BE" w14:textId="7DE6414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383D189" w14:textId="0563E159"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30A5FFE" w14:textId="63C8B3A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60116A6A" w14:textId="6ECF8BE5"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5F0662" w14:paraId="12186AD1" w14:textId="77777777" w:rsidTr="005F0662">
                              <w:trPr>
                                <w:trHeight w:val="374"/>
                              </w:trPr>
                              <w:tc>
                                <w:tcPr>
                                  <w:tcW w:w="1784" w:type="dxa"/>
                                </w:tcPr>
                                <w:p w14:paraId="18CDBD95" w14:textId="02469465"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27EEBDDE" w14:textId="68B7A1B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0CF6C518" w14:textId="67C4883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71F3DC38" w14:textId="79AB359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3543A85" w14:textId="3833F338"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4155C2A1" w14:textId="2B36B83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5F0662" w14:paraId="4310DB10" w14:textId="77777777" w:rsidTr="005F0662">
                              <w:trPr>
                                <w:trHeight w:val="374"/>
                              </w:trPr>
                              <w:tc>
                                <w:tcPr>
                                  <w:tcW w:w="1784" w:type="dxa"/>
                                </w:tcPr>
                                <w:p w14:paraId="4DC67C9D" w14:textId="5DA3D69D"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52A75EB6" w14:textId="716D1C53"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79E9577C" w14:textId="01E48D7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07CE3B6B" w14:textId="38131A7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A25A8" w14:textId="4FEB2F15"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1F1350D6" w14:textId="6D450E2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5F0662" w14:paraId="05857A60" w14:textId="77777777" w:rsidTr="005F0662">
                              <w:trPr>
                                <w:trHeight w:val="374"/>
                              </w:trPr>
                              <w:tc>
                                <w:tcPr>
                                  <w:tcW w:w="1784" w:type="dxa"/>
                                </w:tcPr>
                                <w:p w14:paraId="78B0CCED" w14:textId="0C7A2009"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31B29151" w14:textId="442B9FD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2A7D9596" w14:textId="58A0834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2EE06812"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2054670" w14:textId="20DA0CA6"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4F6C36F7"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7FAB6721" w14:textId="77777777" w:rsidTr="005F0662">
                              <w:trPr>
                                <w:trHeight w:val="374"/>
                              </w:trPr>
                              <w:tc>
                                <w:tcPr>
                                  <w:tcW w:w="1784" w:type="dxa"/>
                                </w:tcPr>
                                <w:p w14:paraId="6CB463C7" w14:textId="6823F074"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5F64BE41" w14:textId="77777777" w:rsidR="005F0662" w:rsidRPr="005F0662" w:rsidRDefault="005F0662" w:rsidP="005F0662">
                                  <w:pPr>
                                    <w:pStyle w:val="TableParagraph"/>
                                    <w:ind w:left="446"/>
                                    <w:rPr>
                                      <w:rFonts w:ascii="Times New Roman" w:hAnsi="Times New Roman" w:cs="Times New Roman"/>
                                      <w:sz w:val="18"/>
                                      <w:szCs w:val="18"/>
                                    </w:rPr>
                                  </w:pPr>
                                </w:p>
                              </w:tc>
                              <w:tc>
                                <w:tcPr>
                                  <w:tcW w:w="2316" w:type="dxa"/>
                                </w:tcPr>
                                <w:p w14:paraId="36E3B249" w14:textId="77777777" w:rsidR="005F0662" w:rsidRPr="005F0662" w:rsidRDefault="005F0662" w:rsidP="005F0662">
                                  <w:pPr>
                                    <w:pStyle w:val="TableParagraph"/>
                                    <w:ind w:left="434"/>
                                    <w:rPr>
                                      <w:rFonts w:ascii="Times New Roman" w:hAnsi="Times New Roman" w:cs="Times New Roman"/>
                                      <w:sz w:val="18"/>
                                      <w:szCs w:val="18"/>
                                    </w:rPr>
                                  </w:pPr>
                                </w:p>
                              </w:tc>
                              <w:tc>
                                <w:tcPr>
                                  <w:tcW w:w="2160" w:type="dxa"/>
                                </w:tcPr>
                                <w:p w14:paraId="583B58DC"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7CCCE8E" w14:textId="45CC7C2A"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71D073D"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23E7E529" w14:textId="77777777" w:rsidTr="005F0662">
                              <w:trPr>
                                <w:trHeight w:val="374"/>
                              </w:trPr>
                              <w:tc>
                                <w:tcPr>
                                  <w:tcW w:w="1784" w:type="dxa"/>
                                </w:tcPr>
                                <w:p w14:paraId="0A0ADBD3" w14:textId="17A48A7C" w:rsidR="005F0662" w:rsidRPr="005F0662" w:rsidRDefault="005F0662"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5D9FE4A6" w14:textId="0A3516F6" w:rsidR="005F0662" w:rsidRPr="005F0662" w:rsidRDefault="005F0662"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5A139A95" w14:textId="739DDD06" w:rsidR="005F0662" w:rsidRPr="005F0662" w:rsidRDefault="005F0662"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D1E1DA5" w14:textId="012B425F" w:rsidR="005F0662" w:rsidRPr="005F0662" w:rsidRDefault="005F0662"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476422C6" w14:textId="507059A0"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6796EBFB" w14:textId="2194A0B7" w:rsidR="005F0662" w:rsidRPr="005F0662" w:rsidRDefault="005F0662" w:rsidP="005F0662">
                                  <w:pPr>
                                    <w:pStyle w:val="TableParagraph"/>
                                    <w:ind w:left="519"/>
                                    <w:rPr>
                                      <w:rFonts w:ascii="Times New Roman" w:hAnsi="Times New Roman" w:cs="Times New Roman"/>
                                      <w:sz w:val="18"/>
                                      <w:szCs w:val="18"/>
                                    </w:rPr>
                                  </w:pPr>
                                </w:p>
                              </w:tc>
                            </w:tr>
                            <w:tr w:rsidR="005F0662" w14:paraId="25909534" w14:textId="77777777" w:rsidTr="005F0662">
                              <w:trPr>
                                <w:trHeight w:val="374"/>
                              </w:trPr>
                              <w:tc>
                                <w:tcPr>
                                  <w:tcW w:w="1784" w:type="dxa"/>
                                  <w:tcBorders>
                                    <w:top w:val="single" w:sz="6" w:space="0" w:color="000000"/>
                                  </w:tcBorders>
                                </w:tcPr>
                                <w:p w14:paraId="1477CFCD" w14:textId="77777777"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36BAF95" w14:textId="472CDD4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653BC53D" w14:textId="1F3282D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410A9465" w14:textId="6FD2C1A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4DEBBB5C" w14:textId="789C7055"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77F9C00" w14:textId="0136F0E3" w:rsidR="005F0662" w:rsidRPr="005F0662" w:rsidRDefault="005F0662" w:rsidP="005F0662">
                                  <w:pPr>
                                    <w:pStyle w:val="TableParagraph"/>
                                    <w:ind w:left="519"/>
                                    <w:rPr>
                                      <w:rFonts w:ascii="Times New Roman" w:hAnsi="Times New Roman" w:cs="Times New Roman"/>
                                      <w:sz w:val="18"/>
                                      <w:szCs w:val="18"/>
                                    </w:rPr>
                                  </w:pPr>
                                </w:p>
                              </w:tc>
                            </w:tr>
                            <w:tr w:rsidR="005F0662" w14:paraId="7F3E12CF" w14:textId="77777777" w:rsidTr="005F0662">
                              <w:trPr>
                                <w:trHeight w:val="313"/>
                              </w:trPr>
                              <w:tc>
                                <w:tcPr>
                                  <w:tcW w:w="1784" w:type="dxa"/>
                                </w:tcPr>
                                <w:p w14:paraId="124F1BBB" w14:textId="469B90F5"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7FE7937F" w14:textId="28D9266D"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21262AC" w14:textId="5DB8166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46606448" w14:textId="796E1350"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7AF40B79" w14:textId="248E6212"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7F6921AE" w14:textId="33C3E026" w:rsidR="005F0662" w:rsidRPr="005F0662" w:rsidRDefault="005F0662" w:rsidP="005F0662">
                                  <w:pPr>
                                    <w:pStyle w:val="TableParagraph"/>
                                    <w:ind w:left="519"/>
                                    <w:rPr>
                                      <w:rFonts w:ascii="Times New Roman" w:hAnsi="Times New Roman" w:cs="Times New Roman"/>
                                      <w:sz w:val="18"/>
                                      <w:szCs w:val="18"/>
                                    </w:rPr>
                                  </w:pPr>
                                </w:p>
                              </w:tc>
                            </w:tr>
                            <w:tr w:rsidR="005F0662" w14:paraId="4588DCB4" w14:textId="77777777" w:rsidTr="005F0662">
                              <w:trPr>
                                <w:trHeight w:val="313"/>
                              </w:trPr>
                              <w:tc>
                                <w:tcPr>
                                  <w:tcW w:w="1784" w:type="dxa"/>
                                </w:tcPr>
                                <w:p w14:paraId="0B64801F" w14:textId="59ED87F9"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993CE8D" w14:textId="6AAD7741"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2667ADEC" w14:textId="40E63256"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72880123" w14:textId="244A9E4C"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66A083B7" w14:textId="05550351"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36E9E1D1" w14:textId="7C7AE7AC" w:rsidR="005F0662" w:rsidRPr="005F0662" w:rsidRDefault="005F0662" w:rsidP="005F0662">
                                  <w:pPr>
                                    <w:pStyle w:val="TableParagraph"/>
                                    <w:ind w:left="519"/>
                                    <w:rPr>
                                      <w:rFonts w:ascii="Times New Roman" w:hAnsi="Times New Roman" w:cs="Times New Roman"/>
                                      <w:sz w:val="18"/>
                                      <w:szCs w:val="18"/>
                                    </w:rPr>
                                  </w:pPr>
                                </w:p>
                              </w:tc>
                            </w:tr>
                            <w:tr w:rsidR="005F0662" w14:paraId="5F2400DD" w14:textId="77777777" w:rsidTr="005F0662">
                              <w:trPr>
                                <w:trHeight w:val="313"/>
                              </w:trPr>
                              <w:tc>
                                <w:tcPr>
                                  <w:tcW w:w="1784" w:type="dxa"/>
                                </w:tcPr>
                                <w:p w14:paraId="2E87ADB3" w14:textId="297D78E8"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61F6A5F" w14:textId="139885DF"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1E4076C9" w14:textId="5AC7191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2A19C04F" w14:textId="658F8E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8F34E86" w14:textId="296CE570"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69182A84" w14:textId="12169CF9" w:rsidR="005F0662" w:rsidRPr="005F0662" w:rsidRDefault="005F0662" w:rsidP="005F0662">
                                  <w:pPr>
                                    <w:pStyle w:val="TableParagraph"/>
                                    <w:ind w:left="519"/>
                                    <w:rPr>
                                      <w:rFonts w:ascii="Times New Roman" w:hAnsi="Times New Roman" w:cs="Times New Roman"/>
                                      <w:sz w:val="18"/>
                                      <w:szCs w:val="18"/>
                                    </w:rPr>
                                  </w:pPr>
                                </w:p>
                              </w:tc>
                            </w:tr>
                            <w:tr w:rsidR="005F0662" w14:paraId="38809A41" w14:textId="77777777" w:rsidTr="005F0662">
                              <w:trPr>
                                <w:trHeight w:val="313"/>
                              </w:trPr>
                              <w:tc>
                                <w:tcPr>
                                  <w:tcW w:w="1784" w:type="dxa"/>
                                </w:tcPr>
                                <w:p w14:paraId="0342023E" w14:textId="185E7D54"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165CC3D7" w14:textId="407A5B57" w:rsidR="005F0662" w:rsidRPr="005F0662" w:rsidRDefault="005F0662"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FD1D53D" w14:textId="7D726E4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2FEE769A" w14:textId="41A9828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6A48CC15" w14:textId="51AAB734"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05CA2F2E" w14:textId="0890B27C" w:rsidR="005F0662" w:rsidRPr="005F0662" w:rsidRDefault="005F0662" w:rsidP="005F0662">
                                  <w:pPr>
                                    <w:pStyle w:val="TableParagraph"/>
                                    <w:ind w:left="519"/>
                                    <w:rPr>
                                      <w:rFonts w:ascii="Times New Roman" w:hAnsi="Times New Roman" w:cs="Times New Roman"/>
                                      <w:sz w:val="18"/>
                                      <w:szCs w:val="18"/>
                                    </w:rPr>
                                  </w:pPr>
                                </w:p>
                              </w:tc>
                            </w:tr>
                            <w:tr w:rsidR="005F0662" w14:paraId="3C140021" w14:textId="77777777" w:rsidTr="005F0662">
                              <w:trPr>
                                <w:trHeight w:val="313"/>
                              </w:trPr>
                              <w:tc>
                                <w:tcPr>
                                  <w:tcW w:w="1784" w:type="dxa"/>
                                </w:tcPr>
                                <w:p w14:paraId="38AA7F56" w14:textId="43F63A42"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7FE3EA45" w14:textId="369774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659F45B6" w14:textId="254693C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2A423FA5" w14:textId="0F0D8D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4A905F54" w14:textId="1D43249A"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1FA5F0CF" w14:textId="321BF11A" w:rsidR="005F0662" w:rsidRPr="005F0662" w:rsidRDefault="005F0662" w:rsidP="005F0662">
                                  <w:pPr>
                                    <w:pStyle w:val="TableParagraph"/>
                                    <w:rPr>
                                      <w:rFonts w:ascii="Times New Roman" w:hAnsi="Times New Roman" w:cs="Times New Roman"/>
                                      <w:sz w:val="18"/>
                                      <w:szCs w:val="18"/>
                                    </w:rPr>
                                  </w:pPr>
                                </w:p>
                              </w:tc>
                            </w:tr>
                            <w:tr w:rsidR="005F0662" w14:paraId="6AC459B9" w14:textId="77777777" w:rsidTr="005F0662">
                              <w:trPr>
                                <w:trHeight w:val="313"/>
                              </w:trPr>
                              <w:tc>
                                <w:tcPr>
                                  <w:tcW w:w="1784" w:type="dxa"/>
                                </w:tcPr>
                                <w:p w14:paraId="6655BE0A" w14:textId="7E7B881E"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2686D7D" w14:textId="5339AB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7B3CFE71" w14:textId="3532271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6DFA316E" w14:textId="4C3CD38C" w:rsidR="005F0662" w:rsidRPr="005F0662" w:rsidRDefault="005F0662"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474DF6" w14:textId="30342FF7"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748699BA" w14:textId="74FD32CE" w:rsidR="005F0662" w:rsidRPr="005F0662" w:rsidRDefault="005F0662" w:rsidP="005F0662">
                                  <w:pPr>
                                    <w:pStyle w:val="TableParagraph"/>
                                    <w:rPr>
                                      <w:rFonts w:ascii="Times New Roman" w:hAnsi="Times New Roman" w:cs="Times New Roman"/>
                                      <w:sz w:val="18"/>
                                      <w:szCs w:val="18"/>
                                    </w:rPr>
                                  </w:pPr>
                                </w:p>
                              </w:tc>
                            </w:tr>
                            <w:tr w:rsidR="005F0662" w14:paraId="3A8BC5A0" w14:textId="77777777" w:rsidTr="005F0662">
                              <w:trPr>
                                <w:trHeight w:val="313"/>
                              </w:trPr>
                              <w:tc>
                                <w:tcPr>
                                  <w:tcW w:w="1784" w:type="dxa"/>
                                </w:tcPr>
                                <w:p w14:paraId="09B2F071" w14:textId="01B498C1"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30BED79F" w14:textId="6D9354F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2462CDEC" w14:textId="31CCDB18" w:rsidR="005F0662" w:rsidRPr="005F0662" w:rsidRDefault="005F0662"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7D82A46E"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17EB1E07" w14:textId="4C6050DA"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31EBB501" w14:textId="77777777" w:rsidR="005F0662" w:rsidRPr="005F0662" w:rsidRDefault="005F0662" w:rsidP="005F0662">
                                  <w:pPr>
                                    <w:pStyle w:val="TableParagraph"/>
                                    <w:rPr>
                                      <w:rFonts w:ascii="Times New Roman" w:hAnsi="Times New Roman" w:cs="Times New Roman"/>
                                      <w:sz w:val="18"/>
                                      <w:szCs w:val="18"/>
                                    </w:rPr>
                                  </w:pPr>
                                </w:p>
                              </w:tc>
                            </w:tr>
                            <w:tr w:rsidR="005F0662" w14:paraId="02A2ED23" w14:textId="77777777" w:rsidTr="005F0662">
                              <w:trPr>
                                <w:trHeight w:val="357"/>
                              </w:trPr>
                              <w:tc>
                                <w:tcPr>
                                  <w:tcW w:w="1784" w:type="dxa"/>
                                </w:tcPr>
                                <w:p w14:paraId="1F2951EF" w14:textId="7A2F8013"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F390A41" w14:textId="11D4C720"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1A4B1D95" w14:textId="77777777" w:rsidR="005F0662" w:rsidRPr="005F0662" w:rsidRDefault="005F0662" w:rsidP="005F0662">
                                  <w:pPr>
                                    <w:pStyle w:val="TableParagraph"/>
                                    <w:rPr>
                                      <w:rFonts w:ascii="Times New Roman" w:hAnsi="Times New Roman" w:cs="Times New Roman"/>
                                      <w:sz w:val="18"/>
                                      <w:szCs w:val="18"/>
                                    </w:rPr>
                                  </w:pPr>
                                </w:p>
                              </w:tc>
                              <w:tc>
                                <w:tcPr>
                                  <w:tcW w:w="2160" w:type="dxa"/>
                                </w:tcPr>
                                <w:p w14:paraId="4EBA98EC"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67896DA0" w14:textId="260AA226" w:rsidR="005F0662" w:rsidRPr="005F0662" w:rsidRDefault="005F0662" w:rsidP="005F0662">
                                  <w:pPr>
                                    <w:pStyle w:val="TableParagraph"/>
                                    <w:rPr>
                                      <w:rFonts w:ascii="Times New Roman" w:hAnsi="Times New Roman" w:cs="Times New Roman"/>
                                      <w:sz w:val="18"/>
                                      <w:szCs w:val="18"/>
                                    </w:rPr>
                                  </w:pPr>
                                </w:p>
                              </w:tc>
                              <w:tc>
                                <w:tcPr>
                                  <w:tcW w:w="2514" w:type="dxa"/>
                                </w:tcPr>
                                <w:p w14:paraId="1E3F6F70" w14:textId="77777777" w:rsidR="005F0662" w:rsidRPr="005F0662" w:rsidRDefault="005F0662" w:rsidP="005F0662">
                                  <w:pPr>
                                    <w:pStyle w:val="TableParagraph"/>
                                    <w:rPr>
                                      <w:rFonts w:ascii="Times New Roman" w:hAnsi="Times New Roman" w:cs="Times New Roman"/>
                                      <w:sz w:val="18"/>
                                      <w:szCs w:val="18"/>
                                    </w:rPr>
                                  </w:pPr>
                                </w:p>
                              </w:tc>
                            </w:tr>
                            <w:tr w:rsidR="005F0662" w14:paraId="5A94299B" w14:textId="77777777" w:rsidTr="005F0662">
                              <w:trPr>
                                <w:trHeight w:val="357"/>
                              </w:trPr>
                              <w:tc>
                                <w:tcPr>
                                  <w:tcW w:w="1784" w:type="dxa"/>
                                  <w:tcBorders>
                                    <w:bottom w:val="single" w:sz="4" w:space="0" w:color="auto"/>
                                  </w:tcBorders>
                                </w:tcPr>
                                <w:p w14:paraId="102EDB98" w14:textId="0934A652" w:rsidR="005F0662" w:rsidRPr="005F0662" w:rsidRDefault="005F0662"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70AB09EB" w14:textId="43DD5BF9" w:rsidR="005F0662" w:rsidRPr="005F0662" w:rsidRDefault="005F0662"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6CA862F2" w14:textId="77777777" w:rsidR="005F0662" w:rsidRPr="005F0662" w:rsidRDefault="005F0662"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12E8D162" w14:textId="77777777" w:rsidR="005F0662" w:rsidRPr="005F0662" w:rsidRDefault="005F0662"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08B54CA2" w14:textId="00FB5550" w:rsidR="005F0662" w:rsidRPr="005F0662" w:rsidRDefault="005F0662"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E49A6E3" w14:textId="77777777" w:rsidR="005F0662" w:rsidRPr="005F0662" w:rsidRDefault="005F0662" w:rsidP="005F0662">
                                  <w:pPr>
                                    <w:pStyle w:val="TableParagraph"/>
                                    <w:spacing w:before="0"/>
                                    <w:rPr>
                                      <w:rFonts w:ascii="Times New Roman" w:hAnsi="Times New Roman" w:cs="Times New Roman"/>
                                      <w:sz w:val="16"/>
                                    </w:rPr>
                                  </w:pPr>
                                </w:p>
                              </w:tc>
                            </w:tr>
                          </w:tbl>
                          <w:p w14:paraId="3F701C33" w14:textId="77777777" w:rsidR="00FE4F9A" w:rsidRDefault="00FE4F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46CA1" id="_x0000_t202" coordsize="21600,21600" o:spt="202" path="m,l,21600r21600,l21600,xe">
                <v:stroke joinstyle="miter"/>
                <v:path gradientshapeok="t" o:connecttype="rect"/>
              </v:shapetype>
              <v:shape id="docshape9" o:spid="_x0000_s1026" type="#_x0000_t202" style="position:absolute;margin-left:75.4pt;margin-top:5.3pt;width:633.35pt;height:357.55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" filled="f" stroked="f">
                <v:textbox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5F0662" w14:paraId="2E5369D9" w14:textId="77777777" w:rsidTr="005F0662">
                        <w:trPr>
                          <w:trHeight w:val="374"/>
                        </w:trPr>
                        <w:tc>
                          <w:tcPr>
                            <w:tcW w:w="1784" w:type="dxa"/>
                            <w:tcBorders>
                              <w:top w:val="single" w:sz="6" w:space="0" w:color="000000"/>
                              <w:bottom w:val="single" w:sz="4" w:space="0" w:color="auto"/>
                            </w:tcBorders>
                          </w:tcPr>
                          <w:p w14:paraId="0A1C0B17" w14:textId="78402B5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70E2347D" w14:textId="3DEE13B4"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31049606" w14:textId="5050C99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17FC2C57" w14:textId="3BD37DE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03DB602" w14:textId="29006BA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A7C519B" w14:textId="7146F4E0"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5F0662" w14:paraId="67E5BCA3" w14:textId="77777777" w:rsidTr="005F0662">
                        <w:trPr>
                          <w:trHeight w:val="374"/>
                        </w:trPr>
                        <w:tc>
                          <w:tcPr>
                            <w:tcW w:w="1784" w:type="dxa"/>
                            <w:tcBorders>
                              <w:top w:val="single" w:sz="4" w:space="0" w:color="auto"/>
                            </w:tcBorders>
                          </w:tcPr>
                          <w:p w14:paraId="511068B2" w14:textId="54E17A00"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7D8D5DB6" w14:textId="69122F82"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33510248" w14:textId="79B5827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5D1650A" w14:textId="4359F85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0D1E0528" w14:textId="6D9868E2"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53B87ECF" w14:textId="4A2D2578"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5F0662" w14:paraId="3C4AE448" w14:textId="77777777" w:rsidTr="005F0662">
                        <w:trPr>
                          <w:trHeight w:val="374"/>
                        </w:trPr>
                        <w:tc>
                          <w:tcPr>
                            <w:tcW w:w="1784" w:type="dxa"/>
                          </w:tcPr>
                          <w:p w14:paraId="7382B990" w14:textId="16A21166"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7915CF48" w14:textId="628227F5"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54BDF4AA" w14:textId="3643BAC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1660132C" w14:textId="5F61E0F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7ECC4AA9" w14:textId="48FFB70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7E5920C3" w14:textId="41033C3E"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5F0662" w14:paraId="23D272EE" w14:textId="77777777" w:rsidTr="005F0662">
                        <w:trPr>
                          <w:trHeight w:val="374"/>
                        </w:trPr>
                        <w:tc>
                          <w:tcPr>
                            <w:tcW w:w="1784" w:type="dxa"/>
                          </w:tcPr>
                          <w:p w14:paraId="20247959" w14:textId="7868CADF"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325000FB" w14:textId="673BD348"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4242791F" w14:textId="7D255E2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0B2D6F3C" w14:textId="1D9AC934"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9110385" w14:textId="5625963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4CC10465" w14:textId="342AF396"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5F0662" w14:paraId="172C47DE" w14:textId="77777777" w:rsidTr="005F0662">
                        <w:trPr>
                          <w:trHeight w:val="374"/>
                        </w:trPr>
                        <w:tc>
                          <w:tcPr>
                            <w:tcW w:w="1784" w:type="dxa"/>
                          </w:tcPr>
                          <w:p w14:paraId="5B8FDEF0" w14:textId="11B7542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39688C28" w14:textId="41232F9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7AD5B4BE" w14:textId="7DE6414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383D189" w14:textId="0563E159"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30A5FFE" w14:textId="63C8B3A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60116A6A" w14:textId="6ECF8BE5"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5F0662" w14:paraId="12186AD1" w14:textId="77777777" w:rsidTr="005F0662">
                        <w:trPr>
                          <w:trHeight w:val="374"/>
                        </w:trPr>
                        <w:tc>
                          <w:tcPr>
                            <w:tcW w:w="1784" w:type="dxa"/>
                          </w:tcPr>
                          <w:p w14:paraId="18CDBD95" w14:textId="02469465"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27EEBDDE" w14:textId="68B7A1B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0CF6C518" w14:textId="67C4883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71F3DC38" w14:textId="79AB359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3543A85" w14:textId="3833F338"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4155C2A1" w14:textId="2B36B83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5F0662" w14:paraId="4310DB10" w14:textId="77777777" w:rsidTr="005F0662">
                        <w:trPr>
                          <w:trHeight w:val="374"/>
                        </w:trPr>
                        <w:tc>
                          <w:tcPr>
                            <w:tcW w:w="1784" w:type="dxa"/>
                          </w:tcPr>
                          <w:p w14:paraId="4DC67C9D" w14:textId="5DA3D69D"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52A75EB6" w14:textId="716D1C53"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79E9577C" w14:textId="01E48D7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07CE3B6B" w14:textId="38131A7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A25A8" w14:textId="4FEB2F15"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1F1350D6" w14:textId="6D450E2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5F0662" w14:paraId="05857A60" w14:textId="77777777" w:rsidTr="005F0662">
                        <w:trPr>
                          <w:trHeight w:val="374"/>
                        </w:trPr>
                        <w:tc>
                          <w:tcPr>
                            <w:tcW w:w="1784" w:type="dxa"/>
                          </w:tcPr>
                          <w:p w14:paraId="78B0CCED" w14:textId="0C7A2009"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31B29151" w14:textId="442B9FD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2A7D9596" w14:textId="58A0834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2EE06812"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2054670" w14:textId="20DA0CA6"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4F6C36F7"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7FAB6721" w14:textId="77777777" w:rsidTr="005F0662">
                        <w:trPr>
                          <w:trHeight w:val="374"/>
                        </w:trPr>
                        <w:tc>
                          <w:tcPr>
                            <w:tcW w:w="1784" w:type="dxa"/>
                          </w:tcPr>
                          <w:p w14:paraId="6CB463C7" w14:textId="6823F074"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5F64BE41" w14:textId="77777777" w:rsidR="005F0662" w:rsidRPr="005F0662" w:rsidRDefault="005F0662" w:rsidP="005F0662">
                            <w:pPr>
                              <w:pStyle w:val="TableParagraph"/>
                              <w:ind w:left="446"/>
                              <w:rPr>
                                <w:rFonts w:ascii="Times New Roman" w:hAnsi="Times New Roman" w:cs="Times New Roman"/>
                                <w:sz w:val="18"/>
                                <w:szCs w:val="18"/>
                              </w:rPr>
                            </w:pPr>
                          </w:p>
                        </w:tc>
                        <w:tc>
                          <w:tcPr>
                            <w:tcW w:w="2316" w:type="dxa"/>
                          </w:tcPr>
                          <w:p w14:paraId="36E3B249" w14:textId="77777777" w:rsidR="005F0662" w:rsidRPr="005F0662" w:rsidRDefault="005F0662" w:rsidP="005F0662">
                            <w:pPr>
                              <w:pStyle w:val="TableParagraph"/>
                              <w:ind w:left="434"/>
                              <w:rPr>
                                <w:rFonts w:ascii="Times New Roman" w:hAnsi="Times New Roman" w:cs="Times New Roman"/>
                                <w:sz w:val="18"/>
                                <w:szCs w:val="18"/>
                              </w:rPr>
                            </w:pPr>
                          </w:p>
                        </w:tc>
                        <w:tc>
                          <w:tcPr>
                            <w:tcW w:w="2160" w:type="dxa"/>
                          </w:tcPr>
                          <w:p w14:paraId="583B58DC"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7CCCE8E" w14:textId="45CC7C2A"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71D073D"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23E7E529" w14:textId="77777777" w:rsidTr="005F0662">
                        <w:trPr>
                          <w:trHeight w:val="374"/>
                        </w:trPr>
                        <w:tc>
                          <w:tcPr>
                            <w:tcW w:w="1784" w:type="dxa"/>
                          </w:tcPr>
                          <w:p w14:paraId="0A0ADBD3" w14:textId="17A48A7C" w:rsidR="005F0662" w:rsidRPr="005F0662" w:rsidRDefault="005F0662"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5D9FE4A6" w14:textId="0A3516F6" w:rsidR="005F0662" w:rsidRPr="005F0662" w:rsidRDefault="005F0662"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5A139A95" w14:textId="739DDD06" w:rsidR="005F0662" w:rsidRPr="005F0662" w:rsidRDefault="005F0662"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D1E1DA5" w14:textId="012B425F" w:rsidR="005F0662" w:rsidRPr="005F0662" w:rsidRDefault="005F0662"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476422C6" w14:textId="507059A0"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6796EBFB" w14:textId="2194A0B7" w:rsidR="005F0662" w:rsidRPr="005F0662" w:rsidRDefault="005F0662" w:rsidP="005F0662">
                            <w:pPr>
                              <w:pStyle w:val="TableParagraph"/>
                              <w:ind w:left="519"/>
                              <w:rPr>
                                <w:rFonts w:ascii="Times New Roman" w:hAnsi="Times New Roman" w:cs="Times New Roman"/>
                                <w:sz w:val="18"/>
                                <w:szCs w:val="18"/>
                              </w:rPr>
                            </w:pPr>
                          </w:p>
                        </w:tc>
                      </w:tr>
                      <w:tr w:rsidR="005F0662" w14:paraId="25909534" w14:textId="77777777" w:rsidTr="005F0662">
                        <w:trPr>
                          <w:trHeight w:val="374"/>
                        </w:trPr>
                        <w:tc>
                          <w:tcPr>
                            <w:tcW w:w="1784" w:type="dxa"/>
                            <w:tcBorders>
                              <w:top w:val="single" w:sz="6" w:space="0" w:color="000000"/>
                            </w:tcBorders>
                          </w:tcPr>
                          <w:p w14:paraId="1477CFCD" w14:textId="77777777"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36BAF95" w14:textId="472CDD4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653BC53D" w14:textId="1F3282D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410A9465" w14:textId="6FD2C1A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4DEBBB5C" w14:textId="789C7055"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77F9C00" w14:textId="0136F0E3" w:rsidR="005F0662" w:rsidRPr="005F0662" w:rsidRDefault="005F0662" w:rsidP="005F0662">
                            <w:pPr>
                              <w:pStyle w:val="TableParagraph"/>
                              <w:ind w:left="519"/>
                              <w:rPr>
                                <w:rFonts w:ascii="Times New Roman" w:hAnsi="Times New Roman" w:cs="Times New Roman"/>
                                <w:sz w:val="18"/>
                                <w:szCs w:val="18"/>
                              </w:rPr>
                            </w:pPr>
                          </w:p>
                        </w:tc>
                      </w:tr>
                      <w:tr w:rsidR="005F0662" w14:paraId="7F3E12CF" w14:textId="77777777" w:rsidTr="005F0662">
                        <w:trPr>
                          <w:trHeight w:val="313"/>
                        </w:trPr>
                        <w:tc>
                          <w:tcPr>
                            <w:tcW w:w="1784" w:type="dxa"/>
                          </w:tcPr>
                          <w:p w14:paraId="124F1BBB" w14:textId="469B90F5"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7FE7937F" w14:textId="28D9266D"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21262AC" w14:textId="5DB8166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46606448" w14:textId="796E1350"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7AF40B79" w14:textId="248E6212"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7F6921AE" w14:textId="33C3E026" w:rsidR="005F0662" w:rsidRPr="005F0662" w:rsidRDefault="005F0662" w:rsidP="005F0662">
                            <w:pPr>
                              <w:pStyle w:val="TableParagraph"/>
                              <w:ind w:left="519"/>
                              <w:rPr>
                                <w:rFonts w:ascii="Times New Roman" w:hAnsi="Times New Roman" w:cs="Times New Roman"/>
                                <w:sz w:val="18"/>
                                <w:szCs w:val="18"/>
                              </w:rPr>
                            </w:pPr>
                          </w:p>
                        </w:tc>
                      </w:tr>
                      <w:tr w:rsidR="005F0662" w14:paraId="4588DCB4" w14:textId="77777777" w:rsidTr="005F0662">
                        <w:trPr>
                          <w:trHeight w:val="313"/>
                        </w:trPr>
                        <w:tc>
                          <w:tcPr>
                            <w:tcW w:w="1784" w:type="dxa"/>
                          </w:tcPr>
                          <w:p w14:paraId="0B64801F" w14:textId="59ED87F9"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993CE8D" w14:textId="6AAD7741"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2667ADEC" w14:textId="40E63256"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72880123" w14:textId="244A9E4C"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66A083B7" w14:textId="05550351"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36E9E1D1" w14:textId="7C7AE7AC" w:rsidR="005F0662" w:rsidRPr="005F0662" w:rsidRDefault="005F0662" w:rsidP="005F0662">
                            <w:pPr>
                              <w:pStyle w:val="TableParagraph"/>
                              <w:ind w:left="519"/>
                              <w:rPr>
                                <w:rFonts w:ascii="Times New Roman" w:hAnsi="Times New Roman" w:cs="Times New Roman"/>
                                <w:sz w:val="18"/>
                                <w:szCs w:val="18"/>
                              </w:rPr>
                            </w:pPr>
                          </w:p>
                        </w:tc>
                      </w:tr>
                      <w:tr w:rsidR="005F0662" w14:paraId="5F2400DD" w14:textId="77777777" w:rsidTr="005F0662">
                        <w:trPr>
                          <w:trHeight w:val="313"/>
                        </w:trPr>
                        <w:tc>
                          <w:tcPr>
                            <w:tcW w:w="1784" w:type="dxa"/>
                          </w:tcPr>
                          <w:p w14:paraId="2E87ADB3" w14:textId="297D78E8"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61F6A5F" w14:textId="139885DF"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1E4076C9" w14:textId="5AC7191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2A19C04F" w14:textId="658F8E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8F34E86" w14:textId="296CE570"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69182A84" w14:textId="12169CF9" w:rsidR="005F0662" w:rsidRPr="005F0662" w:rsidRDefault="005F0662" w:rsidP="005F0662">
                            <w:pPr>
                              <w:pStyle w:val="TableParagraph"/>
                              <w:ind w:left="519"/>
                              <w:rPr>
                                <w:rFonts w:ascii="Times New Roman" w:hAnsi="Times New Roman" w:cs="Times New Roman"/>
                                <w:sz w:val="18"/>
                                <w:szCs w:val="18"/>
                              </w:rPr>
                            </w:pPr>
                          </w:p>
                        </w:tc>
                      </w:tr>
                      <w:tr w:rsidR="005F0662" w14:paraId="38809A41" w14:textId="77777777" w:rsidTr="005F0662">
                        <w:trPr>
                          <w:trHeight w:val="313"/>
                        </w:trPr>
                        <w:tc>
                          <w:tcPr>
                            <w:tcW w:w="1784" w:type="dxa"/>
                          </w:tcPr>
                          <w:p w14:paraId="0342023E" w14:textId="185E7D54"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165CC3D7" w14:textId="407A5B57" w:rsidR="005F0662" w:rsidRPr="005F0662" w:rsidRDefault="005F0662"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FD1D53D" w14:textId="7D726E4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2FEE769A" w14:textId="41A9828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6A48CC15" w14:textId="51AAB734"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05CA2F2E" w14:textId="0890B27C" w:rsidR="005F0662" w:rsidRPr="005F0662" w:rsidRDefault="005F0662" w:rsidP="005F0662">
                            <w:pPr>
                              <w:pStyle w:val="TableParagraph"/>
                              <w:ind w:left="519"/>
                              <w:rPr>
                                <w:rFonts w:ascii="Times New Roman" w:hAnsi="Times New Roman" w:cs="Times New Roman"/>
                                <w:sz w:val="18"/>
                                <w:szCs w:val="18"/>
                              </w:rPr>
                            </w:pPr>
                          </w:p>
                        </w:tc>
                      </w:tr>
                      <w:tr w:rsidR="005F0662" w14:paraId="3C140021" w14:textId="77777777" w:rsidTr="005F0662">
                        <w:trPr>
                          <w:trHeight w:val="313"/>
                        </w:trPr>
                        <w:tc>
                          <w:tcPr>
                            <w:tcW w:w="1784" w:type="dxa"/>
                          </w:tcPr>
                          <w:p w14:paraId="38AA7F56" w14:textId="43F63A42"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7FE3EA45" w14:textId="369774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659F45B6" w14:textId="254693C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2A423FA5" w14:textId="0F0D8D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4A905F54" w14:textId="1D43249A"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1FA5F0CF" w14:textId="321BF11A" w:rsidR="005F0662" w:rsidRPr="005F0662" w:rsidRDefault="005F0662" w:rsidP="005F0662">
                            <w:pPr>
                              <w:pStyle w:val="TableParagraph"/>
                              <w:rPr>
                                <w:rFonts w:ascii="Times New Roman" w:hAnsi="Times New Roman" w:cs="Times New Roman"/>
                                <w:sz w:val="18"/>
                                <w:szCs w:val="18"/>
                              </w:rPr>
                            </w:pPr>
                          </w:p>
                        </w:tc>
                      </w:tr>
                      <w:tr w:rsidR="005F0662" w14:paraId="6AC459B9" w14:textId="77777777" w:rsidTr="005F0662">
                        <w:trPr>
                          <w:trHeight w:val="313"/>
                        </w:trPr>
                        <w:tc>
                          <w:tcPr>
                            <w:tcW w:w="1784" w:type="dxa"/>
                          </w:tcPr>
                          <w:p w14:paraId="6655BE0A" w14:textId="7E7B881E"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2686D7D" w14:textId="5339AB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7B3CFE71" w14:textId="3532271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6DFA316E" w14:textId="4C3CD38C" w:rsidR="005F0662" w:rsidRPr="005F0662" w:rsidRDefault="005F0662"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474DF6" w14:textId="30342FF7"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748699BA" w14:textId="74FD32CE" w:rsidR="005F0662" w:rsidRPr="005F0662" w:rsidRDefault="005F0662" w:rsidP="005F0662">
                            <w:pPr>
                              <w:pStyle w:val="TableParagraph"/>
                              <w:rPr>
                                <w:rFonts w:ascii="Times New Roman" w:hAnsi="Times New Roman" w:cs="Times New Roman"/>
                                <w:sz w:val="18"/>
                                <w:szCs w:val="18"/>
                              </w:rPr>
                            </w:pPr>
                          </w:p>
                        </w:tc>
                      </w:tr>
                      <w:tr w:rsidR="005F0662" w14:paraId="3A8BC5A0" w14:textId="77777777" w:rsidTr="005F0662">
                        <w:trPr>
                          <w:trHeight w:val="313"/>
                        </w:trPr>
                        <w:tc>
                          <w:tcPr>
                            <w:tcW w:w="1784" w:type="dxa"/>
                          </w:tcPr>
                          <w:p w14:paraId="09B2F071" w14:textId="01B498C1"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30BED79F" w14:textId="6D9354F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2462CDEC" w14:textId="31CCDB18" w:rsidR="005F0662" w:rsidRPr="005F0662" w:rsidRDefault="005F0662"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7D82A46E"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17EB1E07" w14:textId="4C6050DA"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31EBB501" w14:textId="77777777" w:rsidR="005F0662" w:rsidRPr="005F0662" w:rsidRDefault="005F0662" w:rsidP="005F0662">
                            <w:pPr>
                              <w:pStyle w:val="TableParagraph"/>
                              <w:rPr>
                                <w:rFonts w:ascii="Times New Roman" w:hAnsi="Times New Roman" w:cs="Times New Roman"/>
                                <w:sz w:val="18"/>
                                <w:szCs w:val="18"/>
                              </w:rPr>
                            </w:pPr>
                          </w:p>
                        </w:tc>
                      </w:tr>
                      <w:tr w:rsidR="005F0662" w14:paraId="02A2ED23" w14:textId="77777777" w:rsidTr="005F0662">
                        <w:trPr>
                          <w:trHeight w:val="357"/>
                        </w:trPr>
                        <w:tc>
                          <w:tcPr>
                            <w:tcW w:w="1784" w:type="dxa"/>
                          </w:tcPr>
                          <w:p w14:paraId="1F2951EF" w14:textId="7A2F8013"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F390A41" w14:textId="11D4C720"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1A4B1D95" w14:textId="77777777" w:rsidR="005F0662" w:rsidRPr="005F0662" w:rsidRDefault="005F0662" w:rsidP="005F0662">
                            <w:pPr>
                              <w:pStyle w:val="TableParagraph"/>
                              <w:rPr>
                                <w:rFonts w:ascii="Times New Roman" w:hAnsi="Times New Roman" w:cs="Times New Roman"/>
                                <w:sz w:val="18"/>
                                <w:szCs w:val="18"/>
                              </w:rPr>
                            </w:pPr>
                          </w:p>
                        </w:tc>
                        <w:tc>
                          <w:tcPr>
                            <w:tcW w:w="2160" w:type="dxa"/>
                          </w:tcPr>
                          <w:p w14:paraId="4EBA98EC"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67896DA0" w14:textId="260AA226" w:rsidR="005F0662" w:rsidRPr="005F0662" w:rsidRDefault="005F0662" w:rsidP="005F0662">
                            <w:pPr>
                              <w:pStyle w:val="TableParagraph"/>
                              <w:rPr>
                                <w:rFonts w:ascii="Times New Roman" w:hAnsi="Times New Roman" w:cs="Times New Roman"/>
                                <w:sz w:val="18"/>
                                <w:szCs w:val="18"/>
                              </w:rPr>
                            </w:pPr>
                          </w:p>
                        </w:tc>
                        <w:tc>
                          <w:tcPr>
                            <w:tcW w:w="2514" w:type="dxa"/>
                          </w:tcPr>
                          <w:p w14:paraId="1E3F6F70" w14:textId="77777777" w:rsidR="005F0662" w:rsidRPr="005F0662" w:rsidRDefault="005F0662" w:rsidP="005F0662">
                            <w:pPr>
                              <w:pStyle w:val="TableParagraph"/>
                              <w:rPr>
                                <w:rFonts w:ascii="Times New Roman" w:hAnsi="Times New Roman" w:cs="Times New Roman"/>
                                <w:sz w:val="18"/>
                                <w:szCs w:val="18"/>
                              </w:rPr>
                            </w:pPr>
                          </w:p>
                        </w:tc>
                      </w:tr>
                      <w:tr w:rsidR="005F0662" w14:paraId="5A94299B" w14:textId="77777777" w:rsidTr="005F0662">
                        <w:trPr>
                          <w:trHeight w:val="357"/>
                        </w:trPr>
                        <w:tc>
                          <w:tcPr>
                            <w:tcW w:w="1784" w:type="dxa"/>
                            <w:tcBorders>
                              <w:bottom w:val="single" w:sz="4" w:space="0" w:color="auto"/>
                            </w:tcBorders>
                          </w:tcPr>
                          <w:p w14:paraId="102EDB98" w14:textId="0934A652" w:rsidR="005F0662" w:rsidRPr="005F0662" w:rsidRDefault="005F0662"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70AB09EB" w14:textId="43DD5BF9" w:rsidR="005F0662" w:rsidRPr="005F0662" w:rsidRDefault="005F0662"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6CA862F2" w14:textId="77777777" w:rsidR="005F0662" w:rsidRPr="005F0662" w:rsidRDefault="005F0662"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12E8D162" w14:textId="77777777" w:rsidR="005F0662" w:rsidRPr="005F0662" w:rsidRDefault="005F0662"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08B54CA2" w14:textId="00FB5550" w:rsidR="005F0662" w:rsidRPr="005F0662" w:rsidRDefault="005F0662"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E49A6E3" w14:textId="77777777" w:rsidR="005F0662" w:rsidRPr="005F0662" w:rsidRDefault="005F0662" w:rsidP="005F0662">
                            <w:pPr>
                              <w:pStyle w:val="TableParagraph"/>
                              <w:spacing w:before="0"/>
                              <w:rPr>
                                <w:rFonts w:ascii="Times New Roman" w:hAnsi="Times New Roman" w:cs="Times New Roman"/>
                                <w:sz w:val="16"/>
                              </w:rPr>
                            </w:pPr>
                          </w:p>
                        </w:tc>
                      </w:tr>
                    </w:tbl>
                    <w:p w14:paraId="3F701C33" w14:textId="77777777" w:rsidR="00FE4F9A" w:rsidRDefault="00FE4F9A">
                      <w:pPr>
                        <w:pStyle w:val="BodyText"/>
                      </w:pPr>
                    </w:p>
                  </w:txbxContent>
                </v:textbox>
                <w10:wrap anchorx="page"/>
              </v:shape>
            </w:pict>
          </mc:Fallback>
        </mc:AlternateContent>
      </w:r>
    </w:p>
    <w:p w14:paraId="50E15343" w14:textId="6F440688" w:rsidR="007B2421" w:rsidRPr="00EF5B97" w:rsidRDefault="007B2421" w:rsidP="007B2421">
      <w:pPr>
        <w:pStyle w:val="BodyText"/>
        <w:spacing w:before="12"/>
        <w:rPr>
          <w:rFonts w:ascii="Times New Roman" w:hAnsi="Times New Roman" w:cs="Times New Roman"/>
          <w:i/>
          <w:kern w:val="16"/>
          <w:sz w:val="18"/>
        </w:rPr>
      </w:pPr>
    </w:p>
    <w:p w14:paraId="1FBB7D67" w14:textId="76C6A4C4" w:rsidR="007B2421" w:rsidRPr="00EF5B97" w:rsidRDefault="007B2421" w:rsidP="007B2421">
      <w:pPr>
        <w:pStyle w:val="BodyText"/>
        <w:spacing w:before="12"/>
        <w:rPr>
          <w:rFonts w:ascii="Times New Roman" w:hAnsi="Times New Roman" w:cs="Times New Roman"/>
          <w:i/>
          <w:kern w:val="16"/>
          <w:sz w:val="18"/>
        </w:rPr>
      </w:pPr>
    </w:p>
    <w:p w14:paraId="3DABF6ED" w14:textId="77777777" w:rsidR="007B2421" w:rsidRPr="00EF5B97" w:rsidRDefault="007B2421" w:rsidP="007B2421">
      <w:pPr>
        <w:pStyle w:val="BodyText"/>
        <w:spacing w:before="12"/>
        <w:rPr>
          <w:rFonts w:ascii="Times New Roman" w:hAnsi="Times New Roman" w:cs="Times New Roman"/>
          <w:i/>
          <w:kern w:val="16"/>
          <w:sz w:val="18"/>
        </w:rPr>
      </w:pPr>
    </w:p>
    <w:p w14:paraId="1F68F857" w14:textId="33343BC3" w:rsidR="00FE4F9A" w:rsidRPr="00EF5B97" w:rsidRDefault="00FE4F9A" w:rsidP="007B2421">
      <w:pPr>
        <w:pStyle w:val="BodyText"/>
        <w:spacing w:before="12"/>
        <w:rPr>
          <w:rFonts w:ascii="Times New Roman" w:hAnsi="Times New Roman" w:cs="Times New Roman"/>
          <w:i/>
          <w:kern w:val="16"/>
          <w:sz w:val="18"/>
        </w:rPr>
      </w:pPr>
    </w:p>
    <w:p w14:paraId="47C5095A" w14:textId="77777777" w:rsidR="007B2421" w:rsidRPr="00EF5B97" w:rsidRDefault="007B2421">
      <w:pPr>
        <w:pStyle w:val="BodyText"/>
        <w:rPr>
          <w:rFonts w:ascii="Times New Roman" w:hAnsi="Times New Roman" w:cs="Times New Roman"/>
          <w:kern w:val="16"/>
          <w:sz w:val="22"/>
        </w:rPr>
      </w:pPr>
    </w:p>
    <w:p w14:paraId="1615A223" w14:textId="77777777" w:rsidR="007B2421" w:rsidRPr="00EF5B97" w:rsidRDefault="007B2421">
      <w:pPr>
        <w:pStyle w:val="BodyText"/>
        <w:rPr>
          <w:rFonts w:ascii="Times New Roman" w:hAnsi="Times New Roman" w:cs="Times New Roman"/>
          <w:kern w:val="16"/>
          <w:sz w:val="22"/>
        </w:rPr>
      </w:pPr>
    </w:p>
    <w:p w14:paraId="09B93161" w14:textId="77777777" w:rsidR="00FE4F9A" w:rsidRPr="00EF5B97" w:rsidRDefault="00FE4F9A">
      <w:pPr>
        <w:pStyle w:val="BodyText"/>
        <w:rPr>
          <w:rFonts w:ascii="Times New Roman" w:hAnsi="Times New Roman" w:cs="Times New Roman"/>
          <w:kern w:val="16"/>
          <w:sz w:val="22"/>
        </w:rPr>
      </w:pPr>
    </w:p>
    <w:p w14:paraId="20A81AF3" w14:textId="3FC880E3" w:rsidR="00FE4F9A" w:rsidRPr="00EF5B97" w:rsidRDefault="00FE4F9A">
      <w:pPr>
        <w:pStyle w:val="BodyText"/>
        <w:rPr>
          <w:rFonts w:ascii="Times New Roman" w:hAnsi="Times New Roman" w:cs="Times New Roman"/>
          <w:kern w:val="16"/>
          <w:sz w:val="22"/>
        </w:rPr>
      </w:pPr>
    </w:p>
    <w:p w14:paraId="6C1EA568" w14:textId="77777777" w:rsidR="00FE4F9A" w:rsidRPr="00EF5B97" w:rsidRDefault="00FE4F9A">
      <w:pPr>
        <w:pStyle w:val="BodyText"/>
        <w:rPr>
          <w:rFonts w:ascii="Times New Roman" w:hAnsi="Times New Roman" w:cs="Times New Roman"/>
          <w:kern w:val="16"/>
          <w:sz w:val="22"/>
        </w:rPr>
      </w:pPr>
    </w:p>
    <w:p w14:paraId="6EBC6B68" w14:textId="77777777" w:rsidR="00FE4F9A" w:rsidRPr="00EF5B97" w:rsidRDefault="00FE4F9A">
      <w:pPr>
        <w:pStyle w:val="BodyText"/>
        <w:rPr>
          <w:rFonts w:ascii="Times New Roman" w:hAnsi="Times New Roman" w:cs="Times New Roman"/>
          <w:kern w:val="16"/>
          <w:sz w:val="22"/>
        </w:rPr>
      </w:pPr>
    </w:p>
    <w:p w14:paraId="4D7172E3" w14:textId="77777777" w:rsidR="00FE4F9A" w:rsidRPr="00EF5B97" w:rsidRDefault="00FE4F9A">
      <w:pPr>
        <w:pStyle w:val="BodyText"/>
        <w:rPr>
          <w:rFonts w:ascii="Times New Roman" w:hAnsi="Times New Roman" w:cs="Times New Roman"/>
          <w:kern w:val="16"/>
          <w:sz w:val="22"/>
        </w:rPr>
      </w:pPr>
    </w:p>
    <w:p w14:paraId="14513CEB" w14:textId="77777777" w:rsidR="00FE4F9A" w:rsidRPr="00EF5B97" w:rsidRDefault="00FE4F9A">
      <w:pPr>
        <w:pStyle w:val="BodyText"/>
        <w:rPr>
          <w:rFonts w:ascii="Times New Roman" w:hAnsi="Times New Roman" w:cs="Times New Roman"/>
          <w:kern w:val="16"/>
          <w:sz w:val="22"/>
        </w:rPr>
      </w:pPr>
    </w:p>
    <w:p w14:paraId="0B9ABDAB" w14:textId="77777777" w:rsidR="00FE4F9A" w:rsidRPr="00EF5B97" w:rsidRDefault="00FE4F9A">
      <w:pPr>
        <w:pStyle w:val="BodyText"/>
        <w:spacing w:before="7"/>
        <w:rPr>
          <w:rFonts w:ascii="Times New Roman" w:hAnsi="Times New Roman" w:cs="Times New Roman"/>
          <w:kern w:val="16"/>
          <w:sz w:val="21"/>
        </w:rPr>
      </w:pPr>
    </w:p>
    <w:p w14:paraId="20BD9679" w14:textId="77777777" w:rsidR="00FE4F9A" w:rsidRPr="00EF5B97" w:rsidRDefault="00FE4F9A">
      <w:pPr>
        <w:rPr>
          <w:rFonts w:ascii="Times New Roman" w:hAnsi="Times New Roman" w:cs="Times New Roman"/>
          <w:kern w:val="16"/>
          <w:sz w:val="16"/>
        </w:rPr>
      </w:pPr>
    </w:p>
    <w:p w14:paraId="1FEF1658" w14:textId="77777777" w:rsidR="005F0662" w:rsidRPr="00EF5B97" w:rsidRDefault="005F0662">
      <w:pPr>
        <w:rPr>
          <w:rFonts w:ascii="Times New Roman" w:hAnsi="Times New Roman" w:cs="Times New Roman"/>
          <w:kern w:val="16"/>
          <w:sz w:val="16"/>
        </w:rPr>
      </w:pPr>
    </w:p>
    <w:p w14:paraId="4BDFDC11" w14:textId="77777777" w:rsidR="005F0662" w:rsidRPr="00EF5B97" w:rsidRDefault="005F0662">
      <w:pPr>
        <w:rPr>
          <w:rFonts w:ascii="Times New Roman" w:hAnsi="Times New Roman" w:cs="Times New Roman"/>
          <w:kern w:val="16"/>
          <w:sz w:val="16"/>
        </w:rPr>
      </w:pPr>
    </w:p>
    <w:p w14:paraId="36DC1F66" w14:textId="77777777" w:rsidR="005F0662" w:rsidRPr="00EF5B97" w:rsidRDefault="005F0662">
      <w:pPr>
        <w:rPr>
          <w:rFonts w:ascii="Times New Roman" w:hAnsi="Times New Roman" w:cs="Times New Roman"/>
          <w:kern w:val="16"/>
          <w:sz w:val="16"/>
        </w:rPr>
      </w:pPr>
    </w:p>
    <w:p w14:paraId="57D497BE" w14:textId="77777777" w:rsidR="005F0662" w:rsidRPr="00EF5B97" w:rsidRDefault="005F0662">
      <w:pPr>
        <w:rPr>
          <w:rFonts w:ascii="Times New Roman" w:hAnsi="Times New Roman" w:cs="Times New Roman"/>
          <w:kern w:val="16"/>
          <w:sz w:val="16"/>
        </w:rPr>
      </w:pPr>
    </w:p>
    <w:p w14:paraId="2EF8BAFE" w14:textId="77777777" w:rsidR="005F0662" w:rsidRPr="00EF5B97" w:rsidRDefault="005F0662">
      <w:pPr>
        <w:rPr>
          <w:rFonts w:ascii="Times New Roman" w:hAnsi="Times New Roman" w:cs="Times New Roman"/>
          <w:kern w:val="16"/>
          <w:sz w:val="16"/>
        </w:rPr>
      </w:pPr>
    </w:p>
    <w:p w14:paraId="50619ED1" w14:textId="77777777" w:rsidR="005F0662" w:rsidRPr="00EF5B97" w:rsidRDefault="005F0662">
      <w:pPr>
        <w:rPr>
          <w:rFonts w:ascii="Times New Roman" w:hAnsi="Times New Roman" w:cs="Times New Roman"/>
          <w:kern w:val="16"/>
          <w:sz w:val="16"/>
        </w:rPr>
      </w:pPr>
    </w:p>
    <w:p w14:paraId="1744F080" w14:textId="77777777" w:rsidR="005F0662" w:rsidRPr="00EF5B97" w:rsidRDefault="005F0662">
      <w:pPr>
        <w:rPr>
          <w:rFonts w:ascii="Times New Roman" w:hAnsi="Times New Roman" w:cs="Times New Roman"/>
          <w:kern w:val="16"/>
          <w:sz w:val="16"/>
        </w:rPr>
      </w:pPr>
    </w:p>
    <w:p w14:paraId="6E1E173A" w14:textId="77777777" w:rsidR="005F0662" w:rsidRPr="00EF5B97" w:rsidRDefault="005F0662">
      <w:pPr>
        <w:rPr>
          <w:rFonts w:ascii="Times New Roman" w:hAnsi="Times New Roman" w:cs="Times New Roman"/>
          <w:kern w:val="16"/>
          <w:sz w:val="16"/>
        </w:rPr>
      </w:pPr>
    </w:p>
    <w:p w14:paraId="7EFF3500" w14:textId="77777777" w:rsidR="005F0662" w:rsidRPr="00EF5B97" w:rsidRDefault="005F0662">
      <w:pPr>
        <w:rPr>
          <w:rFonts w:ascii="Times New Roman" w:hAnsi="Times New Roman" w:cs="Times New Roman"/>
          <w:kern w:val="16"/>
          <w:sz w:val="16"/>
        </w:rPr>
      </w:pPr>
    </w:p>
    <w:p w14:paraId="0A3AC39A" w14:textId="77777777" w:rsidR="005F0662" w:rsidRPr="00EF5B97" w:rsidRDefault="005F0662">
      <w:pPr>
        <w:rPr>
          <w:rFonts w:ascii="Times New Roman" w:hAnsi="Times New Roman" w:cs="Times New Roman"/>
          <w:kern w:val="16"/>
          <w:sz w:val="16"/>
        </w:rPr>
      </w:pPr>
    </w:p>
    <w:p w14:paraId="2DA68812" w14:textId="77777777" w:rsidR="005F0662" w:rsidRPr="00EF5B97" w:rsidRDefault="005F0662">
      <w:pPr>
        <w:rPr>
          <w:rFonts w:ascii="Times New Roman" w:hAnsi="Times New Roman" w:cs="Times New Roman"/>
          <w:kern w:val="16"/>
          <w:sz w:val="16"/>
        </w:rPr>
      </w:pPr>
    </w:p>
    <w:p w14:paraId="006FE1E4" w14:textId="77777777" w:rsidR="005F0662" w:rsidRPr="00EF5B97" w:rsidRDefault="005F0662">
      <w:pPr>
        <w:rPr>
          <w:rFonts w:ascii="Times New Roman" w:hAnsi="Times New Roman" w:cs="Times New Roman"/>
          <w:kern w:val="16"/>
          <w:sz w:val="16"/>
        </w:rPr>
      </w:pPr>
    </w:p>
    <w:p w14:paraId="3CEB94D5" w14:textId="77777777" w:rsidR="005F0662" w:rsidRPr="00EF5B97" w:rsidRDefault="005F0662">
      <w:pPr>
        <w:rPr>
          <w:rFonts w:ascii="Times New Roman" w:hAnsi="Times New Roman" w:cs="Times New Roman"/>
          <w:kern w:val="16"/>
          <w:sz w:val="16"/>
        </w:rPr>
      </w:pPr>
    </w:p>
    <w:p w14:paraId="4D11382C" w14:textId="77777777" w:rsidR="005F0662" w:rsidRPr="00EF5B97" w:rsidRDefault="005F0662">
      <w:pPr>
        <w:rPr>
          <w:rFonts w:ascii="Times New Roman" w:hAnsi="Times New Roman" w:cs="Times New Roman"/>
          <w:kern w:val="16"/>
          <w:sz w:val="16"/>
        </w:rPr>
      </w:pPr>
    </w:p>
    <w:p w14:paraId="52B78E27" w14:textId="77777777" w:rsidR="005F0662" w:rsidRPr="00EF5B97" w:rsidRDefault="005F0662">
      <w:pPr>
        <w:rPr>
          <w:rFonts w:ascii="Times New Roman" w:hAnsi="Times New Roman" w:cs="Times New Roman"/>
          <w:kern w:val="16"/>
          <w:sz w:val="16"/>
        </w:rPr>
      </w:pPr>
    </w:p>
    <w:p w14:paraId="22BEDDCB" w14:textId="77777777" w:rsidR="005F0662" w:rsidRPr="00EF5B97" w:rsidRDefault="005F0662">
      <w:pPr>
        <w:rPr>
          <w:rFonts w:ascii="Times New Roman" w:hAnsi="Times New Roman" w:cs="Times New Roman"/>
          <w:kern w:val="16"/>
          <w:sz w:val="16"/>
        </w:rPr>
      </w:pPr>
    </w:p>
    <w:p w14:paraId="75D9934E" w14:textId="77777777" w:rsidR="005F0662" w:rsidRPr="00EF5B97" w:rsidRDefault="005F0662">
      <w:pPr>
        <w:rPr>
          <w:rFonts w:ascii="Times New Roman" w:hAnsi="Times New Roman" w:cs="Times New Roman"/>
          <w:kern w:val="16"/>
          <w:sz w:val="16"/>
        </w:rPr>
      </w:pPr>
    </w:p>
    <w:p w14:paraId="727B278D" w14:textId="77777777" w:rsidR="005F0662" w:rsidRPr="00EF5B97" w:rsidRDefault="005F0662">
      <w:pPr>
        <w:rPr>
          <w:rFonts w:ascii="Times New Roman" w:hAnsi="Times New Roman" w:cs="Times New Roman"/>
          <w:kern w:val="16"/>
          <w:sz w:val="16"/>
        </w:rPr>
      </w:pPr>
    </w:p>
    <w:p w14:paraId="6D283750" w14:textId="77777777" w:rsidR="005F0662" w:rsidRPr="00EF5B97" w:rsidRDefault="005F0662">
      <w:pPr>
        <w:rPr>
          <w:rFonts w:ascii="Times New Roman" w:hAnsi="Times New Roman" w:cs="Times New Roman"/>
          <w:kern w:val="16"/>
          <w:sz w:val="16"/>
        </w:rPr>
      </w:pPr>
    </w:p>
    <w:p w14:paraId="14D63240" w14:textId="77777777" w:rsidR="005F0662" w:rsidRPr="00EF5B97" w:rsidRDefault="005F0662">
      <w:pPr>
        <w:rPr>
          <w:rFonts w:ascii="Times New Roman" w:hAnsi="Times New Roman" w:cs="Times New Roman"/>
          <w:kern w:val="16"/>
          <w:sz w:val="16"/>
        </w:rPr>
      </w:pPr>
    </w:p>
    <w:p w14:paraId="0DF5F983" w14:textId="77777777" w:rsidR="005F0662" w:rsidRPr="00EF5B97" w:rsidRDefault="005F0662">
      <w:pPr>
        <w:rPr>
          <w:rFonts w:ascii="Times New Roman" w:hAnsi="Times New Roman" w:cs="Times New Roman"/>
          <w:kern w:val="16"/>
          <w:sz w:val="16"/>
        </w:rPr>
      </w:pPr>
    </w:p>
    <w:p w14:paraId="62EA6AC8" w14:textId="6DFFA80D" w:rsidR="002856E2" w:rsidRPr="00501429" w:rsidRDefault="002856E2">
      <w:pPr>
        <w:rPr>
          <w:ins w:id="2140" w:author="Mizener, Brendon J" w:date="2021-11-01T13:38:00Z"/>
          <w:rFonts w:ascii="Times New Roman" w:hAnsi="Times New Roman" w:cs="Times New Roman"/>
          <w:kern w:val="16"/>
          <w:sz w:val="24"/>
          <w:szCs w:val="24"/>
          <w:rPrChange w:id="2141" w:author="Mizener, Brendon J" w:date="2021-11-03T11:13:00Z">
            <w:rPr>
              <w:ins w:id="2142" w:author="Mizener, Brendon J" w:date="2021-11-01T13:38:00Z"/>
              <w:rFonts w:ascii="Times New Roman" w:hAnsi="Times New Roman" w:cs="Times New Roman"/>
              <w:kern w:val="16"/>
              <w:sz w:val="16"/>
            </w:rPr>
          </w:rPrChange>
        </w:rPr>
      </w:pPr>
      <w:ins w:id="2143" w:author="Mizener, Brendon J" w:date="2021-11-01T13:38:00Z">
        <w:r>
          <w:rPr>
            <w:rFonts w:ascii="Times New Roman" w:hAnsi="Times New Roman" w:cs="Times New Roman"/>
            <w:kern w:val="16"/>
            <w:sz w:val="16"/>
          </w:rPr>
          <w:br w:type="page"/>
        </w:r>
      </w:ins>
    </w:p>
    <w:p w14:paraId="12BE9A99" w14:textId="426F1F81" w:rsidR="002856E2" w:rsidRPr="00C83F79" w:rsidRDefault="002856E2">
      <w:pPr>
        <w:pStyle w:val="BodyText"/>
        <w:spacing w:before="118" w:line="276" w:lineRule="auto"/>
        <w:rPr>
          <w:ins w:id="2144" w:author="Mizener, Brendon J" w:date="2021-11-01T13:38:00Z"/>
          <w:rFonts w:ascii="Times New Roman" w:hAnsi="Times New Roman" w:cs="Times New Roman"/>
          <w:color w:val="403152" w:themeColor="accent4" w:themeShade="80"/>
          <w:kern w:val="16"/>
          <w:rPrChange w:id="2145" w:author="Mizener, Brendon J" w:date="2021-12-07T14:02:00Z">
            <w:rPr>
              <w:ins w:id="2146" w:author="Mizener, Brendon J" w:date="2021-11-01T13:38:00Z"/>
              <w:rFonts w:ascii="Times New Roman" w:hAnsi="Times New Roman" w:cs="Times New Roman"/>
              <w:kern w:val="16"/>
            </w:rPr>
          </w:rPrChange>
        </w:rPr>
        <w:pPrChange w:id="2147" w:author="Mizener, Brendon J" w:date="2021-11-03T11:12:00Z">
          <w:pPr>
            <w:pStyle w:val="BodyText"/>
            <w:spacing w:before="118"/>
          </w:pPr>
        </w:pPrChange>
      </w:pPr>
      <w:ins w:id="2148" w:author="Mizener, Brendon J" w:date="2021-11-01T13:38:00Z">
        <w:r w:rsidRPr="00C83F79">
          <w:rPr>
            <w:rFonts w:ascii="Times New Roman" w:hAnsi="Times New Roman" w:cs="Times New Roman"/>
            <w:color w:val="403152" w:themeColor="accent4" w:themeShade="80"/>
            <w:kern w:val="16"/>
            <w:rPrChange w:id="2149" w:author="Mizener, Brendon J" w:date="2021-12-07T14:02:00Z">
              <w:rPr>
                <w:rFonts w:ascii="Times New Roman" w:hAnsi="Times New Roman" w:cs="Times New Roman"/>
                <w:kern w:val="16"/>
              </w:rPr>
            </w:rPrChange>
          </w:rPr>
          <w:lastRenderedPageBreak/>
          <w:t xml:space="preserve">Table </w:t>
        </w:r>
      </w:ins>
      <w:ins w:id="2150" w:author="Mizener, Brendon J" w:date="2021-11-01T13:39:00Z">
        <w:r w:rsidRPr="00C83F79">
          <w:rPr>
            <w:rFonts w:ascii="Times New Roman" w:hAnsi="Times New Roman" w:cs="Times New Roman"/>
            <w:color w:val="403152" w:themeColor="accent4" w:themeShade="80"/>
            <w:kern w:val="16"/>
            <w:rPrChange w:id="2151" w:author="Mizener, Brendon J" w:date="2021-12-07T14:02:00Z">
              <w:rPr>
                <w:rFonts w:ascii="Times New Roman" w:hAnsi="Times New Roman" w:cs="Times New Roman"/>
                <w:kern w:val="16"/>
              </w:rPr>
            </w:rPrChange>
          </w:rPr>
          <w:t>2</w:t>
        </w:r>
      </w:ins>
    </w:p>
    <w:p w14:paraId="7371E300" w14:textId="27094BD3" w:rsidR="002856E2" w:rsidRPr="00C83F79" w:rsidRDefault="002856E2">
      <w:pPr>
        <w:spacing w:line="276" w:lineRule="auto"/>
        <w:rPr>
          <w:ins w:id="2152" w:author="Mizener, Brendon J" w:date="2021-11-01T13:38:00Z"/>
          <w:rFonts w:ascii="Times New Roman" w:hAnsi="Times New Roman" w:cs="Times New Roman"/>
          <w:i/>
          <w:color w:val="403152" w:themeColor="accent4" w:themeShade="80"/>
          <w:kern w:val="16"/>
          <w:sz w:val="24"/>
          <w:szCs w:val="24"/>
          <w:rPrChange w:id="2153" w:author="Mizener, Brendon J" w:date="2021-12-07T14:02:00Z">
            <w:rPr>
              <w:ins w:id="2154" w:author="Mizener, Brendon J" w:date="2021-11-01T13:38:00Z"/>
              <w:rFonts w:ascii="Times New Roman" w:hAnsi="Times New Roman" w:cs="Times New Roman"/>
              <w:i/>
              <w:kern w:val="16"/>
              <w:sz w:val="24"/>
              <w:szCs w:val="24"/>
            </w:rPr>
          </w:rPrChange>
        </w:rPr>
        <w:pPrChange w:id="2155" w:author="Mizener, Brendon J" w:date="2021-11-03T11:12:00Z">
          <w:pPr/>
        </w:pPrChange>
      </w:pPr>
      <w:ins w:id="2156" w:author="Mizener, Brendon J" w:date="2021-11-01T13:38:00Z">
        <w:r w:rsidRPr="00C83F79">
          <w:rPr>
            <w:rFonts w:ascii="Times New Roman" w:hAnsi="Times New Roman" w:cs="Times New Roman"/>
            <w:noProof/>
            <w:color w:val="403152" w:themeColor="accent4" w:themeShade="80"/>
            <w:kern w:val="16"/>
            <w:sz w:val="24"/>
            <w:szCs w:val="24"/>
            <w:rPrChange w:id="2157" w:author="Mizener, Brendon J" w:date="2021-12-07T14:02:00Z">
              <w:rPr>
                <w:rFonts w:ascii="Times New Roman" w:hAnsi="Times New Roman" w:cs="Times New Roman"/>
                <w:noProof/>
                <w:kern w:val="16"/>
              </w:rPr>
            </w:rPrChange>
          </w:rPr>
          <mc:AlternateContent>
            <mc:Choice Requires="wps">
              <w:drawing>
                <wp:anchor distT="0" distB="0" distL="114300" distR="114300" simplePos="0" relativeHeight="251666432" behindDoc="0" locked="0" layoutInCell="1" allowOverlap="1" wp14:anchorId="7DD9B637" wp14:editId="2F1522B7">
                  <wp:simplePos x="0" y="0"/>
                  <wp:positionH relativeFrom="margin">
                    <wp:align>center</wp:align>
                  </wp:positionH>
                  <wp:positionV relativeFrom="paragraph">
                    <wp:posOffset>267453</wp:posOffset>
                  </wp:positionV>
                  <wp:extent cx="8043545" cy="4857115"/>
                  <wp:effectExtent l="0" t="0" r="14605" b="635"/>
                  <wp:wrapSquare wrapText="bothSides"/>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85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593" w:type="dxa"/>
                                <w:tblInd w:w="7" w:type="dxa"/>
                                <w:tblLayout w:type="fixed"/>
                                <w:tblCellMar>
                                  <w:left w:w="0" w:type="dxa"/>
                                  <w:right w:w="0" w:type="dxa"/>
                                </w:tblCellMar>
                                <w:tblLook w:val="01E0" w:firstRow="1" w:lastRow="1" w:firstColumn="1" w:lastColumn="1" w:noHBand="0" w:noVBand="0"/>
                                <w:tblPrChange w:id="2158" w:author="Mizener, Brendon J" w:date="2021-11-01T15:52:00Z">
                                  <w:tblPr>
                                    <w:tblW w:w="12593" w:type="dxa"/>
                                    <w:tblInd w:w="7" w:type="dxa"/>
                                    <w:tblLayout w:type="fixed"/>
                                    <w:tblCellMar>
                                      <w:left w:w="0" w:type="dxa"/>
                                      <w:right w:w="0" w:type="dxa"/>
                                    </w:tblCellMar>
                                    <w:tblLook w:val="01E0" w:firstRow="1" w:lastRow="1" w:firstColumn="1" w:lastColumn="1" w:noHBand="0" w:noVBand="0"/>
                                  </w:tblPr>
                                </w:tblPrChange>
                              </w:tblPr>
                              <w:tblGrid>
                                <w:gridCol w:w="1784"/>
                                <w:gridCol w:w="3339"/>
                                <w:gridCol w:w="3060"/>
                                <w:gridCol w:w="1800"/>
                                <w:gridCol w:w="2610"/>
                                <w:tblGridChange w:id="2159">
                                  <w:tblGrid>
                                    <w:gridCol w:w="1784"/>
                                    <w:gridCol w:w="2123"/>
                                    <w:gridCol w:w="1216"/>
                                    <w:gridCol w:w="1100"/>
                                    <w:gridCol w:w="1960"/>
                                    <w:gridCol w:w="200"/>
                                    <w:gridCol w:w="1600"/>
                                    <w:gridCol w:w="360"/>
                                    <w:gridCol w:w="2250"/>
                                  </w:tblGrid>
                                </w:tblGridChange>
                              </w:tblGrid>
                              <w:tr w:rsidR="002856E2" w14:paraId="2DED8036" w14:textId="77777777" w:rsidTr="001F6A47">
                                <w:trPr>
                                  <w:trHeight w:val="288"/>
                                  <w:trPrChange w:id="2160" w:author="Mizener, Brendon J" w:date="2021-11-01T15:52:00Z">
                                    <w:trPr>
                                      <w:trHeight w:val="374"/>
                                    </w:trPr>
                                  </w:trPrChange>
                                </w:trPr>
                                <w:tc>
                                  <w:tcPr>
                                    <w:tcW w:w="12593" w:type="dxa"/>
                                    <w:gridSpan w:val="5"/>
                                    <w:tcBorders>
                                      <w:top w:val="single" w:sz="6" w:space="0" w:color="000000"/>
                                      <w:bottom w:val="single" w:sz="4" w:space="0" w:color="auto"/>
                                    </w:tcBorders>
                                    <w:tcPrChange w:id="2161" w:author="Mizener, Brendon J" w:date="2021-11-01T15:52:00Z">
                                      <w:tcPr>
                                        <w:tcW w:w="12593" w:type="dxa"/>
                                        <w:gridSpan w:val="9"/>
                                        <w:tcBorders>
                                          <w:top w:val="single" w:sz="6" w:space="0" w:color="000000"/>
                                          <w:bottom w:val="single" w:sz="4" w:space="0" w:color="auto"/>
                                        </w:tcBorders>
                                      </w:tcPr>
                                    </w:tcPrChange>
                                  </w:tcPr>
                                  <w:p w14:paraId="77A462CB" w14:textId="77777777" w:rsidR="002856E2" w:rsidRPr="00C83F79" w:rsidDel="002856E2" w:rsidRDefault="002856E2">
                                    <w:pPr>
                                      <w:pStyle w:val="TableParagraph"/>
                                      <w:spacing w:line="276" w:lineRule="auto"/>
                                      <w:jc w:val="center"/>
                                      <w:rPr>
                                        <w:del w:id="2162" w:author="Mizener, Brendon J" w:date="2021-11-01T13:47:00Z"/>
                                        <w:rFonts w:ascii="Times New Roman" w:hAnsi="Times New Roman" w:cs="Times New Roman"/>
                                        <w:color w:val="403152" w:themeColor="accent4" w:themeShade="80"/>
                                        <w:sz w:val="18"/>
                                        <w:szCs w:val="18"/>
                                        <w:rPrChange w:id="2163" w:author="Mizener, Brendon J" w:date="2021-12-07T14:03:00Z">
                                          <w:rPr>
                                            <w:del w:id="2164" w:author="Mizener, Brendon J" w:date="2021-11-01T13:47:00Z"/>
                                            <w:rFonts w:ascii="Times New Roman" w:hAnsi="Times New Roman" w:cs="Times New Roman"/>
                                            <w:w w:val="105"/>
                                            <w:sz w:val="18"/>
                                            <w:szCs w:val="18"/>
                                          </w:rPr>
                                        </w:rPrChange>
                                      </w:rPr>
                                      <w:pPrChange w:id="2165" w:author="Mizener, Brendon J" w:date="2021-11-01T15:51:00Z">
                                        <w:pPr>
                                          <w:pStyle w:val="TableParagraph"/>
                                        </w:pPr>
                                      </w:pPrChange>
                                    </w:pPr>
                                    <w:ins w:id="2166" w:author="Mizener, Brendon J" w:date="2021-11-01T13:41:00Z">
                                      <w:r w:rsidRPr="00C83F79">
                                        <w:rPr>
                                          <w:rFonts w:ascii="Times New Roman" w:hAnsi="Times New Roman" w:cs="Times New Roman"/>
                                          <w:color w:val="403152" w:themeColor="accent4" w:themeShade="80"/>
                                          <w:sz w:val="18"/>
                                          <w:szCs w:val="18"/>
                                          <w:rPrChange w:id="2167" w:author="Mizener, Brendon J" w:date="2021-12-07T14:03:00Z">
                                            <w:rPr>
                                              <w:rFonts w:ascii="Times New Roman" w:hAnsi="Times New Roman" w:cs="Times New Roman"/>
                                              <w:w w:val="105"/>
                                              <w:sz w:val="18"/>
                                              <w:szCs w:val="18"/>
                                            </w:rPr>
                                          </w:rPrChange>
                                        </w:rPr>
                                        <w:t>Experiment 1</w:t>
                                      </w:r>
                                    </w:ins>
                                    <w:del w:id="2168" w:author="Mizener, Brendon J" w:date="2021-11-01T13:40:00Z">
                                      <w:r w:rsidRPr="00C83F79" w:rsidDel="002856E2">
                                        <w:rPr>
                                          <w:rFonts w:ascii="Times New Roman" w:hAnsi="Times New Roman" w:cs="Times New Roman"/>
                                          <w:color w:val="403152" w:themeColor="accent4" w:themeShade="80"/>
                                          <w:sz w:val="18"/>
                                          <w:szCs w:val="18"/>
                                          <w:rPrChange w:id="2169" w:author="Mizener, Brendon J" w:date="2021-12-07T14:03:00Z">
                                            <w:rPr>
                                              <w:rFonts w:ascii="Times New Roman" w:hAnsi="Times New Roman" w:cs="Times New Roman"/>
                                              <w:w w:val="105"/>
                                              <w:sz w:val="18"/>
                                              <w:szCs w:val="18"/>
                                            </w:rPr>
                                          </w:rPrChange>
                                        </w:rPr>
                                        <w:delText>Harmonic</w:delText>
                                      </w:r>
                                      <w:r w:rsidRPr="00C83F79" w:rsidDel="002856E2">
                                        <w:rPr>
                                          <w:rFonts w:ascii="Times New Roman" w:hAnsi="Times New Roman" w:cs="Times New Roman"/>
                                          <w:color w:val="403152" w:themeColor="accent4" w:themeShade="80"/>
                                          <w:sz w:val="18"/>
                                          <w:szCs w:val="18"/>
                                          <w:rPrChange w:id="2170" w:author="Mizener, Brendon J" w:date="2021-12-07T14:03:00Z">
                                            <w:rPr>
                                              <w:rFonts w:ascii="Times New Roman" w:hAnsi="Times New Roman" w:cs="Times New Roman"/>
                                              <w:spacing w:val="2"/>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171" w:author="Mizener, Brendon J" w:date="2021-12-07T14:03:00Z">
                                            <w:rPr>
                                              <w:rFonts w:ascii="Times New Roman" w:hAnsi="Times New Roman" w:cs="Times New Roman"/>
                                              <w:w w:val="105"/>
                                              <w:sz w:val="18"/>
                                              <w:szCs w:val="18"/>
                                            </w:rPr>
                                          </w:rPrChange>
                                        </w:rPr>
                                        <w:delText>Material</w:delText>
                                      </w:r>
                                    </w:del>
                                  </w:p>
                                  <w:p w14:paraId="16DBC8D2" w14:textId="12C27DC5" w:rsidR="002856E2" w:rsidRPr="00C83F79" w:rsidDel="002856E2" w:rsidRDefault="002856E2">
                                    <w:pPr>
                                      <w:pStyle w:val="TableParagraph"/>
                                      <w:spacing w:line="276" w:lineRule="auto"/>
                                      <w:jc w:val="center"/>
                                      <w:rPr>
                                        <w:del w:id="2172" w:author="Mizener, Brendon J" w:date="2021-11-01T13:47:00Z"/>
                                        <w:rFonts w:ascii="Times New Roman" w:hAnsi="Times New Roman" w:cs="Times New Roman"/>
                                        <w:color w:val="403152" w:themeColor="accent4" w:themeShade="80"/>
                                        <w:sz w:val="18"/>
                                        <w:szCs w:val="18"/>
                                        <w:rPrChange w:id="2173" w:author="Mizener, Brendon J" w:date="2021-12-07T14:03:00Z">
                                          <w:rPr>
                                            <w:del w:id="2174" w:author="Mizener, Brendon J" w:date="2021-11-01T13:47:00Z"/>
                                            <w:rFonts w:ascii="Times New Roman" w:hAnsi="Times New Roman" w:cs="Times New Roman"/>
                                            <w:sz w:val="18"/>
                                            <w:szCs w:val="18"/>
                                          </w:rPr>
                                        </w:rPrChange>
                                      </w:rPr>
                                      <w:pPrChange w:id="2175" w:author="Mizener, Brendon J" w:date="2021-11-01T15:51:00Z">
                                        <w:pPr>
                                          <w:pStyle w:val="TableParagraph"/>
                                          <w:ind w:left="446"/>
                                        </w:pPr>
                                      </w:pPrChange>
                                    </w:pPr>
                                    <w:del w:id="2176" w:author="Mizener, Brendon J" w:date="2021-11-01T13:40:00Z">
                                      <w:r w:rsidRPr="00C83F79" w:rsidDel="002856E2">
                                        <w:rPr>
                                          <w:rFonts w:ascii="Times New Roman" w:hAnsi="Times New Roman" w:cs="Times New Roman"/>
                                          <w:color w:val="403152" w:themeColor="accent4" w:themeShade="80"/>
                                          <w:sz w:val="18"/>
                                          <w:szCs w:val="18"/>
                                          <w:rPrChange w:id="2177" w:author="Mizener, Brendon J" w:date="2021-12-07T14:03:00Z">
                                            <w:rPr>
                                              <w:rFonts w:ascii="Times New Roman" w:hAnsi="Times New Roman" w:cs="Times New Roman"/>
                                              <w:w w:val="105"/>
                                              <w:sz w:val="18"/>
                                              <w:szCs w:val="18"/>
                                            </w:rPr>
                                          </w:rPrChange>
                                        </w:rPr>
                                        <w:delText>Tempo</w:delText>
                                      </w:r>
                                    </w:del>
                                  </w:p>
                                  <w:p w14:paraId="20D139C9" w14:textId="15A2852D" w:rsidR="002856E2" w:rsidRPr="00C83F79" w:rsidDel="002856E2" w:rsidRDefault="002856E2">
                                    <w:pPr>
                                      <w:pStyle w:val="TableParagraph"/>
                                      <w:spacing w:line="276" w:lineRule="auto"/>
                                      <w:jc w:val="center"/>
                                      <w:rPr>
                                        <w:del w:id="2178" w:author="Mizener, Brendon J" w:date="2021-11-01T13:47:00Z"/>
                                        <w:rFonts w:ascii="Times New Roman" w:hAnsi="Times New Roman" w:cs="Times New Roman"/>
                                        <w:color w:val="403152" w:themeColor="accent4" w:themeShade="80"/>
                                        <w:sz w:val="18"/>
                                        <w:szCs w:val="18"/>
                                        <w:rPrChange w:id="2179" w:author="Mizener, Brendon J" w:date="2021-12-07T14:03:00Z">
                                          <w:rPr>
                                            <w:del w:id="2180" w:author="Mizener, Brendon J" w:date="2021-11-01T13:47:00Z"/>
                                            <w:rFonts w:ascii="Times New Roman" w:hAnsi="Times New Roman" w:cs="Times New Roman"/>
                                            <w:sz w:val="18"/>
                                            <w:szCs w:val="18"/>
                                          </w:rPr>
                                        </w:rPrChange>
                                      </w:rPr>
                                      <w:pPrChange w:id="2181" w:author="Mizener, Brendon J" w:date="2021-11-01T15:51:00Z">
                                        <w:pPr>
                                          <w:pStyle w:val="TableParagraph"/>
                                          <w:ind w:left="434"/>
                                        </w:pPr>
                                      </w:pPrChange>
                                    </w:pPr>
                                    <w:del w:id="2182" w:author="Mizener, Brendon J" w:date="2021-11-01T13:40:00Z">
                                      <w:r w:rsidRPr="00C83F79" w:rsidDel="002856E2">
                                        <w:rPr>
                                          <w:rFonts w:ascii="Times New Roman" w:hAnsi="Times New Roman" w:cs="Times New Roman"/>
                                          <w:color w:val="403152" w:themeColor="accent4" w:themeShade="80"/>
                                          <w:sz w:val="18"/>
                                          <w:szCs w:val="18"/>
                                          <w:rPrChange w:id="2183" w:author="Mizener, Brendon J" w:date="2021-12-07T14:03:00Z">
                                            <w:rPr>
                                              <w:rFonts w:ascii="Times New Roman" w:hAnsi="Times New Roman" w:cs="Times New Roman"/>
                                              <w:w w:val="105"/>
                                              <w:sz w:val="18"/>
                                              <w:szCs w:val="18"/>
                                            </w:rPr>
                                          </w:rPrChange>
                                        </w:rPr>
                                        <w:delText>Meter</w:delText>
                                      </w:r>
                                    </w:del>
                                  </w:p>
                                  <w:p w14:paraId="189C1EEE" w14:textId="385B4776" w:rsidR="002856E2" w:rsidRPr="00C83F79" w:rsidDel="002856E2" w:rsidRDefault="002856E2">
                                    <w:pPr>
                                      <w:pStyle w:val="TableParagraph"/>
                                      <w:spacing w:line="276" w:lineRule="auto"/>
                                      <w:jc w:val="center"/>
                                      <w:rPr>
                                        <w:del w:id="2184" w:author="Mizener, Brendon J" w:date="2021-11-01T13:47:00Z"/>
                                        <w:rFonts w:ascii="Times New Roman" w:hAnsi="Times New Roman" w:cs="Times New Roman"/>
                                        <w:color w:val="403152" w:themeColor="accent4" w:themeShade="80"/>
                                        <w:sz w:val="18"/>
                                        <w:szCs w:val="18"/>
                                        <w:rPrChange w:id="2185" w:author="Mizener, Brendon J" w:date="2021-12-07T14:03:00Z">
                                          <w:rPr>
                                            <w:del w:id="2186" w:author="Mizener, Brendon J" w:date="2021-11-01T13:47:00Z"/>
                                            <w:rFonts w:ascii="Times New Roman" w:hAnsi="Times New Roman" w:cs="Times New Roman"/>
                                            <w:sz w:val="18"/>
                                            <w:szCs w:val="18"/>
                                          </w:rPr>
                                        </w:rPrChange>
                                      </w:rPr>
                                      <w:pPrChange w:id="2187" w:author="Mizener, Brendon J" w:date="2021-11-01T15:51:00Z">
                                        <w:pPr>
                                          <w:pStyle w:val="TableParagraph"/>
                                          <w:ind w:left="229"/>
                                        </w:pPr>
                                      </w:pPrChange>
                                    </w:pPr>
                                    <w:del w:id="2188" w:author="Mizener, Brendon J" w:date="2021-11-01T13:40:00Z">
                                      <w:r w:rsidRPr="00C83F79" w:rsidDel="002856E2">
                                        <w:rPr>
                                          <w:rFonts w:ascii="Times New Roman" w:hAnsi="Times New Roman" w:cs="Times New Roman"/>
                                          <w:color w:val="403152" w:themeColor="accent4" w:themeShade="80"/>
                                          <w:sz w:val="18"/>
                                          <w:szCs w:val="18"/>
                                          <w:rPrChange w:id="2189" w:author="Mizener, Brendon J" w:date="2021-12-07T14:03:00Z">
                                            <w:rPr>
                                              <w:rFonts w:ascii="Times New Roman" w:hAnsi="Times New Roman" w:cs="Times New Roman"/>
                                              <w:w w:val="105"/>
                                              <w:sz w:val="18"/>
                                              <w:szCs w:val="18"/>
                                            </w:rPr>
                                          </w:rPrChange>
                                        </w:rPr>
                                        <w:delText>Density</w:delText>
                                      </w:r>
                                    </w:del>
                                  </w:p>
                                  <w:p w14:paraId="66A106C4" w14:textId="20A5EDAF" w:rsidR="002856E2" w:rsidRPr="00C83F79" w:rsidRDefault="002856E2">
                                    <w:pPr>
                                      <w:pStyle w:val="TableParagraph"/>
                                      <w:spacing w:line="276" w:lineRule="auto"/>
                                      <w:jc w:val="center"/>
                                      <w:rPr>
                                        <w:rFonts w:ascii="Times New Roman" w:hAnsi="Times New Roman" w:cs="Times New Roman"/>
                                        <w:color w:val="403152" w:themeColor="accent4" w:themeShade="80"/>
                                        <w:sz w:val="18"/>
                                        <w:szCs w:val="18"/>
                                        <w:rPrChange w:id="2190" w:author="Mizener, Brendon J" w:date="2021-12-07T14:03:00Z">
                                          <w:rPr>
                                            <w:rFonts w:ascii="Times New Roman" w:hAnsi="Times New Roman" w:cs="Times New Roman"/>
                                            <w:w w:val="105"/>
                                            <w:sz w:val="18"/>
                                            <w:szCs w:val="18"/>
                                          </w:rPr>
                                        </w:rPrChange>
                                      </w:rPr>
                                      <w:pPrChange w:id="2191" w:author="Mizener, Brendon J" w:date="2021-11-01T15:51:00Z">
                                        <w:pPr>
                                          <w:pStyle w:val="TableParagraph"/>
                                          <w:ind w:left="180"/>
                                        </w:pPr>
                                      </w:pPrChange>
                                    </w:pPr>
                                    <w:del w:id="2192" w:author="Mizener, Brendon J" w:date="2021-11-01T13:40:00Z">
                                      <w:r w:rsidRPr="00C83F79" w:rsidDel="002856E2">
                                        <w:rPr>
                                          <w:rFonts w:ascii="Times New Roman" w:hAnsi="Times New Roman" w:cs="Times New Roman"/>
                                          <w:color w:val="403152" w:themeColor="accent4" w:themeShade="80"/>
                                          <w:sz w:val="18"/>
                                          <w:szCs w:val="18"/>
                                          <w:rPrChange w:id="2193" w:author="Mizener, Brendon J" w:date="2021-12-07T14:03:00Z">
                                            <w:rPr>
                                              <w:rFonts w:ascii="Times New Roman" w:hAnsi="Times New Roman" w:cs="Times New Roman"/>
                                              <w:w w:val="105"/>
                                              <w:sz w:val="18"/>
                                              <w:szCs w:val="18"/>
                                            </w:rPr>
                                          </w:rPrChange>
                                        </w:rPr>
                                        <w:delText>Genre</w:delText>
                                      </w:r>
                                    </w:del>
                                  </w:p>
                                </w:tc>
                              </w:tr>
                              <w:tr w:rsidR="002856E2" w14:paraId="1D4048A6" w14:textId="77777777" w:rsidTr="001F6A47">
                                <w:tblPrEx>
                                  <w:tblPrExChange w:id="2194" w:author="Mizener, Brendon J" w:date="2021-11-01T15:52:00Z">
                                    <w:tblPrEx>
                                      <w:tblW w:w="12857" w:type="dxa"/>
                                    </w:tblPrEx>
                                  </w:tblPrExChange>
                                </w:tblPrEx>
                                <w:trPr>
                                  <w:trHeight w:val="288"/>
                                  <w:trPrChange w:id="2195" w:author="Mizener, Brendon J" w:date="2021-11-01T15:52:00Z">
                                    <w:trPr>
                                      <w:gridAfter w:val="0"/>
                                      <w:trHeight w:val="374"/>
                                    </w:trPr>
                                  </w:trPrChange>
                                </w:trPr>
                                <w:tc>
                                  <w:tcPr>
                                    <w:tcW w:w="1784" w:type="dxa"/>
                                    <w:tcBorders>
                                      <w:top w:val="single" w:sz="4" w:space="0" w:color="auto"/>
                                    </w:tcBorders>
                                    <w:tcPrChange w:id="2196" w:author="Mizener, Brendon J" w:date="2021-11-01T15:52:00Z">
                                      <w:tcPr>
                                        <w:tcW w:w="1784" w:type="dxa"/>
                                        <w:tcBorders>
                                          <w:top w:val="single" w:sz="4" w:space="0" w:color="auto"/>
                                        </w:tcBorders>
                                      </w:tcPr>
                                    </w:tcPrChange>
                                  </w:tcPr>
                                  <w:p w14:paraId="0B5C6F70" w14:textId="06E9363B"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197" w:author="Mizener, Brendon J" w:date="2021-12-07T14:03:00Z">
                                          <w:rPr>
                                            <w:rFonts w:ascii="Times New Roman" w:hAnsi="Times New Roman" w:cs="Times New Roman"/>
                                            <w:w w:val="105"/>
                                            <w:sz w:val="18"/>
                                            <w:szCs w:val="18"/>
                                          </w:rPr>
                                        </w:rPrChange>
                                      </w:rPr>
                                      <w:pPrChange w:id="2198" w:author="Mizener, Brendon J" w:date="2021-11-01T15:51:00Z">
                                        <w:pPr>
                                          <w:pStyle w:val="TableParagraph"/>
                                          <w:ind w:left="119"/>
                                        </w:pPr>
                                      </w:pPrChange>
                                    </w:pPr>
                                    <w:ins w:id="2199" w:author="Mizener, Brendon J" w:date="2021-11-01T13:42:00Z">
                                      <w:r w:rsidRPr="00C83F79">
                                        <w:rPr>
                                          <w:rFonts w:ascii="Times New Roman" w:hAnsi="Times New Roman" w:cs="Times New Roman"/>
                                          <w:color w:val="403152" w:themeColor="accent4" w:themeShade="80"/>
                                          <w:sz w:val="18"/>
                                          <w:szCs w:val="18"/>
                                          <w:rPrChange w:id="2200" w:author="Mizener, Brendon J" w:date="2021-12-07T14:03:00Z">
                                            <w:rPr>
                                              <w:rFonts w:ascii="Times New Roman" w:hAnsi="Times New Roman" w:cs="Times New Roman"/>
                                              <w:w w:val="105"/>
                                              <w:sz w:val="18"/>
                                              <w:szCs w:val="18"/>
                                            </w:rPr>
                                          </w:rPrChange>
                                        </w:rPr>
                                        <w:t>Nationality</w:t>
                                      </w:r>
                                    </w:ins>
                                    <w:del w:id="2201" w:author="Mizener, Brendon J" w:date="2021-11-01T13:40:00Z">
                                      <w:r w:rsidRPr="00C83F79" w:rsidDel="002856E2">
                                        <w:rPr>
                                          <w:rFonts w:ascii="Times New Roman" w:hAnsi="Times New Roman" w:cs="Times New Roman"/>
                                          <w:color w:val="403152" w:themeColor="accent4" w:themeShade="80"/>
                                          <w:sz w:val="18"/>
                                          <w:szCs w:val="18"/>
                                          <w:rPrChange w:id="2202"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2203" w:author="Mizener, Brendon J" w:date="2021-12-07T14:03:00Z">
                                            <w:rPr>
                                              <w:rFonts w:ascii="Times New Roman" w:hAnsi="Times New Roman" w:cs="Times New Roman"/>
                                              <w:spacing w:val="3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204" w:author="Mizener, Brendon J" w:date="2021-12-07T14:03:00Z">
                                            <w:rPr>
                                              <w:rFonts w:ascii="Times New Roman" w:hAnsi="Times New Roman" w:cs="Times New Roman"/>
                                              <w:w w:val="105"/>
                                              <w:sz w:val="18"/>
                                              <w:szCs w:val="18"/>
                                            </w:rPr>
                                          </w:rPrChange>
                                        </w:rPr>
                                        <w:delText>Major</w:delText>
                                      </w:r>
                                    </w:del>
                                  </w:p>
                                </w:tc>
                                <w:tc>
                                  <w:tcPr>
                                    <w:tcW w:w="3339" w:type="dxa"/>
                                    <w:tcBorders>
                                      <w:top w:val="single" w:sz="4" w:space="0" w:color="auto"/>
                                    </w:tcBorders>
                                    <w:tcPrChange w:id="2205" w:author="Mizener, Brendon J" w:date="2021-11-01T15:52:00Z">
                                      <w:tcPr>
                                        <w:tcW w:w="2123" w:type="dxa"/>
                                        <w:tcBorders>
                                          <w:top w:val="single" w:sz="4" w:space="0" w:color="auto"/>
                                        </w:tcBorders>
                                      </w:tcPr>
                                    </w:tcPrChange>
                                  </w:tcPr>
                                  <w:p w14:paraId="742BCAAA" w14:textId="7E130C72" w:rsidR="002856E2" w:rsidRPr="00C83F79" w:rsidRDefault="002856E2">
                                    <w:pPr>
                                      <w:pStyle w:val="TableParagraph"/>
                                      <w:spacing w:line="276" w:lineRule="auto"/>
                                      <w:ind w:left="194"/>
                                      <w:rPr>
                                        <w:rFonts w:ascii="Times New Roman" w:hAnsi="Times New Roman" w:cs="Times New Roman"/>
                                        <w:color w:val="403152" w:themeColor="accent4" w:themeShade="80"/>
                                        <w:sz w:val="18"/>
                                        <w:szCs w:val="18"/>
                                        <w:rPrChange w:id="2206" w:author="Mizener, Brendon J" w:date="2021-12-07T14:03:00Z">
                                          <w:rPr>
                                            <w:rFonts w:ascii="Times New Roman" w:hAnsi="Times New Roman" w:cs="Times New Roman"/>
                                            <w:sz w:val="18"/>
                                            <w:szCs w:val="18"/>
                                          </w:rPr>
                                        </w:rPrChange>
                                      </w:rPr>
                                      <w:pPrChange w:id="2207" w:author="Mizener, Brendon J" w:date="2021-11-01T15:51:00Z">
                                        <w:pPr>
                                          <w:pStyle w:val="TableParagraph"/>
                                          <w:ind w:left="446"/>
                                        </w:pPr>
                                      </w:pPrChange>
                                    </w:pPr>
                                    <w:ins w:id="2208" w:author="Mizener, Brendon J" w:date="2021-11-01T13:42:00Z">
                                      <w:r w:rsidRPr="00C83F79">
                                        <w:rPr>
                                          <w:rFonts w:ascii="Times New Roman" w:hAnsi="Times New Roman" w:cs="Times New Roman"/>
                                          <w:color w:val="403152" w:themeColor="accent4" w:themeShade="80"/>
                                          <w:sz w:val="18"/>
                                          <w:szCs w:val="18"/>
                                          <w:rPrChange w:id="2209" w:author="Mizener, Brendon J" w:date="2021-12-07T14:03:00Z">
                                            <w:rPr>
                                              <w:rFonts w:ascii="Times New Roman" w:hAnsi="Times New Roman" w:cs="Times New Roman"/>
                                              <w:sz w:val="18"/>
                                              <w:szCs w:val="18"/>
                                            </w:rPr>
                                          </w:rPrChange>
                                        </w:rPr>
                                        <w:t>Gender identity</w:t>
                                      </w:r>
                                    </w:ins>
                                    <w:del w:id="2210" w:author="Mizener, Brendon J" w:date="2021-11-01T13:40:00Z">
                                      <w:r w:rsidRPr="00C83F79" w:rsidDel="002856E2">
                                        <w:rPr>
                                          <w:rFonts w:ascii="Times New Roman" w:hAnsi="Times New Roman" w:cs="Times New Roman"/>
                                          <w:color w:val="403152" w:themeColor="accent4" w:themeShade="80"/>
                                          <w:sz w:val="18"/>
                                          <w:szCs w:val="18"/>
                                          <w:rPrChange w:id="2211"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2212" w:author="Mizener, Brendon J" w:date="2021-12-07T14:03:00Z">
                                            <w:rPr>
                                              <w:rFonts w:ascii="Times New Roman" w:hAnsi="Times New Roman" w:cs="Times New Roman"/>
                                              <w:spacing w:val="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213" w:author="Mizener, Brendon J" w:date="2021-12-07T14:03:00Z">
                                            <w:rPr>
                                              <w:rFonts w:ascii="Times New Roman" w:hAnsi="Times New Roman" w:cs="Times New Roman"/>
                                              <w:sz w:val="18"/>
                                              <w:szCs w:val="18"/>
                                            </w:rPr>
                                          </w:rPrChange>
                                        </w:rPr>
                                        <w:delText>slow</w:delText>
                                      </w:r>
                                    </w:del>
                                  </w:p>
                                </w:tc>
                                <w:tc>
                                  <w:tcPr>
                                    <w:tcW w:w="3060" w:type="dxa"/>
                                    <w:tcBorders>
                                      <w:top w:val="single" w:sz="4" w:space="0" w:color="auto"/>
                                    </w:tcBorders>
                                    <w:tcPrChange w:id="2214" w:author="Mizener, Brendon J" w:date="2021-11-01T15:52:00Z">
                                      <w:tcPr>
                                        <w:tcW w:w="2316" w:type="dxa"/>
                                        <w:gridSpan w:val="2"/>
                                        <w:tcBorders>
                                          <w:top w:val="single" w:sz="4" w:space="0" w:color="auto"/>
                                        </w:tcBorders>
                                      </w:tcPr>
                                    </w:tcPrChange>
                                  </w:tcPr>
                                  <w:p w14:paraId="4F0AD7B0" w14:textId="7505E406"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215" w:author="Mizener, Brendon J" w:date="2021-12-07T14:03:00Z">
                                          <w:rPr>
                                            <w:rFonts w:ascii="Times New Roman" w:hAnsi="Times New Roman" w:cs="Times New Roman"/>
                                            <w:sz w:val="18"/>
                                            <w:szCs w:val="18"/>
                                          </w:rPr>
                                        </w:rPrChange>
                                      </w:rPr>
                                      <w:pPrChange w:id="2216" w:author="Mizener, Brendon J" w:date="2021-11-01T15:51:00Z">
                                        <w:pPr>
                                          <w:pStyle w:val="TableParagraph"/>
                                          <w:ind w:left="434"/>
                                        </w:pPr>
                                      </w:pPrChange>
                                    </w:pPr>
                                    <w:del w:id="2217" w:author="Mizener, Brendon J" w:date="2021-11-01T13:40:00Z">
                                      <w:r w:rsidRPr="00C83F79" w:rsidDel="002856E2">
                                        <w:rPr>
                                          <w:rFonts w:ascii="Times New Roman" w:hAnsi="Times New Roman" w:cs="Times New Roman"/>
                                          <w:color w:val="403152" w:themeColor="accent4" w:themeShade="80"/>
                                          <w:sz w:val="18"/>
                                          <w:szCs w:val="18"/>
                                          <w:rPrChange w:id="2218" w:author="Mizener, Brendon J" w:date="2021-12-07T14:03:00Z">
                                            <w:rPr>
                                              <w:rFonts w:ascii="Times New Roman" w:hAnsi="Times New Roman" w:cs="Times New Roman"/>
                                              <w:sz w:val="18"/>
                                              <w:szCs w:val="18"/>
                                            </w:rPr>
                                          </w:rPrChange>
                                        </w:rPr>
                                        <w:delText>Simple</w:delText>
                                      </w:r>
                                      <w:r w:rsidRPr="00C83F79" w:rsidDel="002856E2">
                                        <w:rPr>
                                          <w:rFonts w:ascii="Times New Roman" w:hAnsi="Times New Roman" w:cs="Times New Roman"/>
                                          <w:color w:val="403152" w:themeColor="accent4" w:themeShade="80"/>
                                          <w:sz w:val="18"/>
                                          <w:szCs w:val="18"/>
                                          <w:rPrChange w:id="2219" w:author="Mizener, Brendon J" w:date="2021-12-07T14:03:00Z">
                                            <w:rPr>
                                              <w:rFonts w:ascii="Times New Roman" w:hAnsi="Times New Roman" w:cs="Times New Roman"/>
                                              <w:spacing w:val="1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220" w:author="Mizener, Brendon J" w:date="2021-12-07T14:03:00Z">
                                            <w:rPr>
                                              <w:rFonts w:ascii="Times New Roman" w:hAnsi="Times New Roman" w:cs="Times New Roman"/>
                                              <w:sz w:val="18"/>
                                              <w:szCs w:val="18"/>
                                            </w:rPr>
                                          </w:rPrChange>
                                        </w:rPr>
                                        <w:delText>Duple</w:delText>
                                      </w:r>
                                    </w:del>
                                    <w:ins w:id="2221" w:author="Mizener, Brendon J" w:date="2021-11-01T13:42:00Z">
                                      <w:r w:rsidRPr="00C83F79">
                                        <w:rPr>
                                          <w:rFonts w:ascii="Times New Roman" w:hAnsi="Times New Roman" w:cs="Times New Roman"/>
                                          <w:color w:val="403152" w:themeColor="accent4" w:themeShade="80"/>
                                          <w:sz w:val="18"/>
                                          <w:szCs w:val="18"/>
                                          <w:rPrChange w:id="2222" w:author="Mizener, Brendon J" w:date="2021-12-07T14:03:00Z">
                                            <w:rPr>
                                              <w:rFonts w:ascii="Times New Roman" w:hAnsi="Times New Roman" w:cs="Times New Roman"/>
                                              <w:sz w:val="18"/>
                                              <w:szCs w:val="18"/>
                                            </w:rPr>
                                          </w:rPrChange>
                                        </w:rPr>
                                        <w:t>Age</w:t>
                                      </w:r>
                                    </w:ins>
                                    <w:ins w:id="2223" w:author="Mizener, Brendon J" w:date="2021-11-01T13:56:00Z">
                                      <w:r w:rsidR="0074150B" w:rsidRPr="00C83F79">
                                        <w:rPr>
                                          <w:rFonts w:ascii="Times New Roman" w:hAnsi="Times New Roman" w:cs="Times New Roman"/>
                                          <w:color w:val="403152" w:themeColor="accent4" w:themeShade="80"/>
                                          <w:sz w:val="18"/>
                                          <w:szCs w:val="18"/>
                                          <w:rPrChange w:id="2224" w:author="Mizener, Brendon J" w:date="2021-12-07T14:03:00Z">
                                            <w:rPr>
                                              <w:rFonts w:ascii="Times New Roman" w:hAnsi="Times New Roman" w:cs="Times New Roman"/>
                                              <w:sz w:val="18"/>
                                              <w:szCs w:val="18"/>
                                            </w:rPr>
                                          </w:rPrChange>
                                        </w:rPr>
                                        <w:t xml:space="preserve"> (years)</w:t>
                                      </w:r>
                                    </w:ins>
                                  </w:p>
                                </w:tc>
                                <w:tc>
                                  <w:tcPr>
                                    <w:tcW w:w="1800" w:type="dxa"/>
                                    <w:tcBorders>
                                      <w:top w:val="single" w:sz="4" w:space="0" w:color="auto"/>
                                    </w:tcBorders>
                                    <w:tcPrChange w:id="2225" w:author="Mizener, Brendon J" w:date="2021-11-01T15:52:00Z">
                                      <w:tcPr>
                                        <w:tcW w:w="2160" w:type="dxa"/>
                                        <w:gridSpan w:val="2"/>
                                        <w:tcBorders>
                                          <w:top w:val="single" w:sz="4" w:space="0" w:color="auto"/>
                                        </w:tcBorders>
                                      </w:tcPr>
                                    </w:tcPrChange>
                                  </w:tcPr>
                                  <w:p w14:paraId="6E01658F" w14:textId="73BA3B24"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226" w:author="Mizener, Brendon J" w:date="2021-12-07T14:03:00Z">
                                          <w:rPr>
                                            <w:rFonts w:ascii="Times New Roman" w:hAnsi="Times New Roman" w:cs="Times New Roman"/>
                                            <w:sz w:val="18"/>
                                            <w:szCs w:val="18"/>
                                          </w:rPr>
                                        </w:rPrChange>
                                      </w:rPr>
                                      <w:pPrChange w:id="2227" w:author="Mizener, Brendon J" w:date="2021-11-01T15:51:00Z">
                                        <w:pPr>
                                          <w:pStyle w:val="TableParagraph"/>
                                          <w:ind w:left="229"/>
                                        </w:pPr>
                                      </w:pPrChange>
                                    </w:pPr>
                                    <w:del w:id="2228" w:author="Mizener, Brendon J" w:date="2021-11-01T13:40:00Z">
                                      <w:r w:rsidRPr="00C83F79" w:rsidDel="002856E2">
                                        <w:rPr>
                                          <w:rFonts w:ascii="Times New Roman" w:hAnsi="Times New Roman" w:cs="Times New Roman"/>
                                          <w:color w:val="403152" w:themeColor="accent4" w:themeShade="80"/>
                                          <w:sz w:val="18"/>
                                          <w:szCs w:val="18"/>
                                          <w:rPrChange w:id="2229"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2230"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231" w:author="Mizener, Brendon J" w:date="2021-12-07T14:03:00Z">
                                            <w:rPr>
                                              <w:rFonts w:ascii="Times New Roman" w:hAnsi="Times New Roman" w:cs="Times New Roman"/>
                                              <w:sz w:val="18"/>
                                              <w:szCs w:val="18"/>
                                            </w:rPr>
                                          </w:rPrChange>
                                        </w:rPr>
                                        <w:delText>sparse</w:delText>
                                      </w:r>
                                    </w:del>
                                    <w:ins w:id="2232" w:author="Mizener, Brendon J" w:date="2021-11-01T13:43:00Z">
                                      <w:r w:rsidRPr="00C83F79">
                                        <w:rPr>
                                          <w:rFonts w:ascii="Times New Roman" w:hAnsi="Times New Roman" w:cs="Times New Roman"/>
                                          <w:color w:val="403152" w:themeColor="accent4" w:themeShade="80"/>
                                          <w:sz w:val="18"/>
                                          <w:szCs w:val="18"/>
                                          <w:rPrChange w:id="2233" w:author="Mizener, Brendon J" w:date="2021-12-07T14:03:00Z">
                                            <w:rPr>
                                              <w:rFonts w:ascii="Times New Roman" w:hAnsi="Times New Roman" w:cs="Times New Roman"/>
                                              <w:sz w:val="18"/>
                                              <w:szCs w:val="18"/>
                                            </w:rPr>
                                          </w:rPrChange>
                                        </w:rPr>
                                        <w:t>Age range</w:t>
                                      </w:r>
                                    </w:ins>
                                  </w:p>
                                </w:tc>
                                <w:tc>
                                  <w:tcPr>
                                    <w:tcW w:w="2610" w:type="dxa"/>
                                    <w:tcBorders>
                                      <w:top w:val="single" w:sz="4" w:space="0" w:color="auto"/>
                                    </w:tcBorders>
                                    <w:tcPrChange w:id="2234" w:author="Mizener, Brendon J" w:date="2021-11-01T15:52:00Z">
                                      <w:tcPr>
                                        <w:tcW w:w="1960" w:type="dxa"/>
                                        <w:gridSpan w:val="2"/>
                                        <w:tcBorders>
                                          <w:top w:val="single" w:sz="4" w:space="0" w:color="auto"/>
                                        </w:tcBorders>
                                      </w:tcPr>
                                    </w:tcPrChange>
                                  </w:tcPr>
                                  <w:p w14:paraId="46A20AFF" w14:textId="57BD947F" w:rsidR="002856E2" w:rsidRPr="00C83F79" w:rsidRDefault="002856E2">
                                    <w:pPr>
                                      <w:pStyle w:val="TableParagraph"/>
                                      <w:spacing w:line="276" w:lineRule="auto"/>
                                      <w:ind w:left="2"/>
                                      <w:rPr>
                                        <w:rFonts w:ascii="Times New Roman" w:hAnsi="Times New Roman" w:cs="Times New Roman"/>
                                        <w:color w:val="403152" w:themeColor="accent4" w:themeShade="80"/>
                                        <w:sz w:val="18"/>
                                        <w:szCs w:val="18"/>
                                        <w:rPrChange w:id="2235" w:author="Mizener, Brendon J" w:date="2021-12-07T14:03:00Z">
                                          <w:rPr>
                                            <w:rFonts w:ascii="Times New Roman" w:hAnsi="Times New Roman" w:cs="Times New Roman"/>
                                            <w:w w:val="105"/>
                                            <w:sz w:val="18"/>
                                            <w:szCs w:val="18"/>
                                          </w:rPr>
                                        </w:rPrChange>
                                      </w:rPr>
                                      <w:pPrChange w:id="2236" w:author="Mizener, Brendon J" w:date="2021-11-01T15:51:00Z">
                                        <w:pPr>
                                          <w:pStyle w:val="TableParagraph"/>
                                          <w:ind w:left="180"/>
                                        </w:pPr>
                                      </w:pPrChange>
                                    </w:pPr>
                                    <w:del w:id="2237" w:author="Mizener, Brendon J" w:date="2021-11-01T13:40:00Z">
                                      <w:r w:rsidRPr="00C83F79" w:rsidDel="002856E2">
                                        <w:rPr>
                                          <w:rFonts w:ascii="Times New Roman" w:hAnsi="Times New Roman" w:cs="Times New Roman"/>
                                          <w:color w:val="403152" w:themeColor="accent4" w:themeShade="80"/>
                                          <w:sz w:val="18"/>
                                          <w:szCs w:val="18"/>
                                          <w:rPrChange w:id="2238" w:author="Mizener, Brendon J" w:date="2021-12-07T14:03:00Z">
                                            <w:rPr>
                                              <w:rFonts w:ascii="Times New Roman" w:hAnsi="Times New Roman" w:cs="Times New Roman"/>
                                              <w:w w:val="105"/>
                                              <w:sz w:val="18"/>
                                              <w:szCs w:val="18"/>
                                            </w:rPr>
                                          </w:rPrChange>
                                        </w:rPr>
                                        <w:delText>Baroque</w:delText>
                                      </w:r>
                                    </w:del>
                                    <w:ins w:id="2239" w:author="Mizener, Brendon J" w:date="2021-11-01T13:43:00Z">
                                      <w:r w:rsidRPr="00C83F79">
                                        <w:rPr>
                                          <w:rFonts w:ascii="Times New Roman" w:hAnsi="Times New Roman" w:cs="Times New Roman"/>
                                          <w:color w:val="403152" w:themeColor="accent4" w:themeShade="80"/>
                                          <w:sz w:val="18"/>
                                          <w:szCs w:val="18"/>
                                          <w:rPrChange w:id="2240" w:author="Mizener, Brendon J" w:date="2021-12-07T14:03:00Z">
                                            <w:rPr>
                                              <w:rFonts w:ascii="Times New Roman" w:hAnsi="Times New Roman" w:cs="Times New Roman"/>
                                              <w:w w:val="105"/>
                                              <w:sz w:val="18"/>
                                              <w:szCs w:val="18"/>
                                            </w:rPr>
                                          </w:rPrChange>
                                        </w:rPr>
                                        <w:t>Years of Training</w:t>
                                      </w:r>
                                    </w:ins>
                                  </w:p>
                                </w:tc>
                              </w:tr>
                              <w:tr w:rsidR="002856E2" w14:paraId="5377A26E" w14:textId="77777777" w:rsidTr="001F6A47">
                                <w:tblPrEx>
                                  <w:tblPrExChange w:id="2241" w:author="Mizener, Brendon J" w:date="2021-11-01T15:52:00Z">
                                    <w:tblPrEx>
                                      <w:tblW w:w="12857" w:type="dxa"/>
                                    </w:tblPrEx>
                                  </w:tblPrExChange>
                                </w:tblPrEx>
                                <w:trPr>
                                  <w:trHeight w:val="288"/>
                                  <w:trPrChange w:id="2242" w:author="Mizener, Brendon J" w:date="2021-11-01T15:52:00Z">
                                    <w:trPr>
                                      <w:gridAfter w:val="0"/>
                                      <w:trHeight w:val="374"/>
                                    </w:trPr>
                                  </w:trPrChange>
                                </w:trPr>
                                <w:tc>
                                  <w:tcPr>
                                    <w:tcW w:w="1784" w:type="dxa"/>
                                    <w:tcPrChange w:id="2243" w:author="Mizener, Brendon J" w:date="2021-11-01T15:52:00Z">
                                      <w:tcPr>
                                        <w:tcW w:w="1784" w:type="dxa"/>
                                      </w:tcPr>
                                    </w:tcPrChange>
                                  </w:tcPr>
                                  <w:p w14:paraId="462FDC99" w14:textId="75E87605"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244" w:author="Mizener, Brendon J" w:date="2021-12-07T14:03:00Z">
                                          <w:rPr>
                                            <w:rFonts w:ascii="Times New Roman" w:hAnsi="Times New Roman" w:cs="Times New Roman"/>
                                            <w:w w:val="105"/>
                                            <w:sz w:val="18"/>
                                            <w:szCs w:val="18"/>
                                          </w:rPr>
                                        </w:rPrChange>
                                      </w:rPr>
                                      <w:pPrChange w:id="2245" w:author="Mizener, Brendon J" w:date="2021-11-01T15:51:00Z">
                                        <w:pPr>
                                          <w:pStyle w:val="TableParagraph"/>
                                          <w:ind w:left="119"/>
                                        </w:pPr>
                                      </w:pPrChange>
                                    </w:pPr>
                                    <w:ins w:id="2246" w:author="Mizener, Brendon J" w:date="2021-11-01T13:43:00Z">
                                      <w:r w:rsidRPr="00C83F79">
                                        <w:rPr>
                                          <w:rFonts w:ascii="Times New Roman" w:hAnsi="Times New Roman" w:cs="Times New Roman"/>
                                          <w:color w:val="403152" w:themeColor="accent4" w:themeShade="80"/>
                                          <w:sz w:val="18"/>
                                          <w:szCs w:val="18"/>
                                          <w:rPrChange w:id="2247" w:author="Mizener, Brendon J" w:date="2021-12-07T14:03:00Z">
                                            <w:rPr>
                                              <w:rFonts w:ascii="Times New Roman" w:hAnsi="Times New Roman" w:cs="Times New Roman"/>
                                              <w:w w:val="105"/>
                                              <w:sz w:val="18"/>
                                              <w:szCs w:val="18"/>
                                            </w:rPr>
                                          </w:rPrChange>
                                        </w:rPr>
                                        <w:t>France</w:t>
                                      </w:r>
                                    </w:ins>
                                    <w:del w:id="2248" w:author="Mizener, Brendon J" w:date="2021-11-01T13:40:00Z">
                                      <w:r w:rsidRPr="00C83F79" w:rsidDel="002856E2">
                                        <w:rPr>
                                          <w:rFonts w:ascii="Times New Roman" w:hAnsi="Times New Roman" w:cs="Times New Roman"/>
                                          <w:color w:val="403152" w:themeColor="accent4" w:themeShade="80"/>
                                          <w:sz w:val="18"/>
                                          <w:szCs w:val="18"/>
                                          <w:rPrChange w:id="2249"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2250" w:author="Mizener, Brendon J" w:date="2021-12-07T14:03:00Z">
                                            <w:rPr>
                                              <w:rFonts w:ascii="Times New Roman" w:hAnsi="Times New Roman" w:cs="Times New Roman"/>
                                              <w:spacing w:val="2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251" w:author="Mizener, Brendon J" w:date="2021-12-07T14:03:00Z">
                                            <w:rPr>
                                              <w:rFonts w:ascii="Times New Roman" w:hAnsi="Times New Roman" w:cs="Times New Roman"/>
                                              <w:w w:val="105"/>
                                              <w:sz w:val="18"/>
                                              <w:szCs w:val="18"/>
                                            </w:rPr>
                                          </w:rPrChange>
                                        </w:rPr>
                                        <w:delText>Minor</w:delText>
                                      </w:r>
                                    </w:del>
                                  </w:p>
                                </w:tc>
                                <w:tc>
                                  <w:tcPr>
                                    <w:tcW w:w="3339" w:type="dxa"/>
                                    <w:tcPrChange w:id="2252" w:author="Mizener, Brendon J" w:date="2021-11-01T15:52:00Z">
                                      <w:tcPr>
                                        <w:tcW w:w="2123" w:type="dxa"/>
                                      </w:tcPr>
                                    </w:tcPrChange>
                                  </w:tcPr>
                                  <w:p w14:paraId="352EC0AF" w14:textId="744FDA40"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2253" w:author="Mizener, Brendon J" w:date="2021-12-07T14:03:00Z">
                                          <w:rPr>
                                            <w:rFonts w:ascii="Times New Roman" w:hAnsi="Times New Roman" w:cs="Times New Roman"/>
                                            <w:sz w:val="18"/>
                                            <w:szCs w:val="18"/>
                                          </w:rPr>
                                        </w:rPrChange>
                                      </w:rPr>
                                      <w:pPrChange w:id="2254" w:author="Mizener, Brendon J" w:date="2021-11-01T15:51:00Z">
                                        <w:pPr>
                                          <w:pStyle w:val="TableParagraph"/>
                                          <w:ind w:left="446"/>
                                        </w:pPr>
                                      </w:pPrChange>
                                    </w:pPr>
                                    <w:ins w:id="2255" w:author="Mizener, Brendon J" w:date="2021-11-01T13:48:00Z">
                                      <w:r w:rsidRPr="00C83F79">
                                        <w:rPr>
                                          <w:rFonts w:ascii="Times New Roman" w:hAnsi="Times New Roman" w:cs="Times New Roman"/>
                                          <w:color w:val="403152" w:themeColor="accent4" w:themeShade="80"/>
                                          <w:sz w:val="18"/>
                                          <w:szCs w:val="18"/>
                                          <w:rPrChange w:id="2256" w:author="Mizener, Brendon J" w:date="2021-12-07T14:03:00Z">
                                            <w:rPr>
                                              <w:rFonts w:ascii="Times New Roman" w:hAnsi="Times New Roman" w:cs="Times New Roman"/>
                                              <w:sz w:val="18"/>
                                              <w:szCs w:val="18"/>
                                            </w:rPr>
                                          </w:rPrChange>
                                        </w:rPr>
                                        <w:t>F</w:t>
                                      </w:r>
                                    </w:ins>
                                    <w:ins w:id="2257" w:author="Mizener, Brendon J" w:date="2021-11-01T15:08:00Z">
                                      <w:r w:rsidR="00CA4B9C" w:rsidRPr="00C83F79">
                                        <w:rPr>
                                          <w:rFonts w:ascii="Times New Roman" w:hAnsi="Times New Roman" w:cs="Times New Roman"/>
                                          <w:color w:val="403152" w:themeColor="accent4" w:themeShade="80"/>
                                          <w:sz w:val="18"/>
                                          <w:szCs w:val="18"/>
                                          <w:rPrChange w:id="2258" w:author="Mizener, Brendon J" w:date="2021-12-07T14:03:00Z">
                                            <w:rPr>
                                              <w:rFonts w:ascii="Times New Roman" w:hAnsi="Times New Roman" w:cs="Times New Roman"/>
                                              <w:sz w:val="18"/>
                                              <w:szCs w:val="18"/>
                                            </w:rPr>
                                          </w:rPrChange>
                                        </w:rPr>
                                        <w:t xml:space="preserve"> (</w:t>
                                      </w:r>
                                      <w:r w:rsidR="00CA4B9C" w:rsidRPr="00C83F79">
                                        <w:rPr>
                                          <w:rFonts w:ascii="Times New Roman" w:hAnsi="Times New Roman" w:cs="Times New Roman"/>
                                          <w:i/>
                                          <w:iCs/>
                                          <w:color w:val="403152" w:themeColor="accent4" w:themeShade="80"/>
                                          <w:sz w:val="18"/>
                                          <w:szCs w:val="18"/>
                                          <w:rPrChange w:id="2259" w:author="Mizener, Brendon J" w:date="2021-12-07T14:03:00Z">
                                            <w:rPr>
                                              <w:rFonts w:ascii="Times New Roman" w:hAnsi="Times New Roman" w:cs="Times New Roman"/>
                                              <w:sz w:val="18"/>
                                              <w:szCs w:val="18"/>
                                            </w:rPr>
                                          </w:rPrChange>
                                        </w:rPr>
                                        <w:t>N</w:t>
                                      </w:r>
                                      <w:r w:rsidR="00CA4B9C" w:rsidRPr="00C83F79">
                                        <w:rPr>
                                          <w:rFonts w:ascii="Times New Roman" w:hAnsi="Times New Roman" w:cs="Times New Roman"/>
                                          <w:color w:val="403152" w:themeColor="accent4" w:themeShade="80"/>
                                          <w:sz w:val="18"/>
                                          <w:szCs w:val="18"/>
                                          <w:rPrChange w:id="2260" w:author="Mizener, Brendon J" w:date="2021-12-07T14:03:00Z">
                                            <w:rPr>
                                              <w:rFonts w:ascii="Times New Roman" w:hAnsi="Times New Roman" w:cs="Times New Roman"/>
                                              <w:sz w:val="18"/>
                                              <w:szCs w:val="18"/>
                                            </w:rPr>
                                          </w:rPrChange>
                                        </w:rPr>
                                        <w:t xml:space="preserve"> = 4)</w:t>
                                      </w:r>
                                    </w:ins>
                                    <w:del w:id="2261" w:author="Mizener, Brendon J" w:date="2021-11-01T13:40:00Z">
                                      <w:r w:rsidR="002856E2" w:rsidRPr="00C83F79" w:rsidDel="002856E2">
                                        <w:rPr>
                                          <w:rFonts w:ascii="Times New Roman" w:hAnsi="Times New Roman" w:cs="Times New Roman"/>
                                          <w:color w:val="403152" w:themeColor="accent4" w:themeShade="80"/>
                                          <w:sz w:val="18"/>
                                          <w:szCs w:val="18"/>
                                          <w:rPrChange w:id="2262" w:author="Mizener, Brendon J" w:date="2021-12-07T14:03:00Z">
                                            <w:rPr>
                                              <w:rFonts w:ascii="Times New Roman" w:hAnsi="Times New Roman" w:cs="Times New Roman"/>
                                              <w:sz w:val="18"/>
                                              <w:szCs w:val="18"/>
                                            </w:rPr>
                                          </w:rPrChange>
                                        </w:rPr>
                                        <w:delText>Slow</w:delText>
                                      </w:r>
                                    </w:del>
                                  </w:p>
                                </w:tc>
                                <w:tc>
                                  <w:tcPr>
                                    <w:tcW w:w="3060" w:type="dxa"/>
                                    <w:tcPrChange w:id="2263" w:author="Mizener, Brendon J" w:date="2021-11-01T15:52:00Z">
                                      <w:tcPr>
                                        <w:tcW w:w="2316" w:type="dxa"/>
                                        <w:gridSpan w:val="2"/>
                                      </w:tcPr>
                                    </w:tcPrChange>
                                  </w:tcPr>
                                  <w:p w14:paraId="5DA2D104" w14:textId="7F8CE837"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264" w:author="Mizener, Brendon J" w:date="2021-12-07T14:03:00Z">
                                          <w:rPr>
                                            <w:rFonts w:ascii="Times New Roman" w:hAnsi="Times New Roman" w:cs="Times New Roman"/>
                                            <w:sz w:val="18"/>
                                            <w:szCs w:val="18"/>
                                          </w:rPr>
                                        </w:rPrChange>
                                      </w:rPr>
                                      <w:pPrChange w:id="2265" w:author="Mizener, Brendon J" w:date="2021-11-01T15:51:00Z">
                                        <w:pPr>
                                          <w:pStyle w:val="TableParagraph"/>
                                          <w:ind w:left="434"/>
                                        </w:pPr>
                                      </w:pPrChange>
                                    </w:pPr>
                                    <w:ins w:id="2266" w:author="Mizener, Brendon J" w:date="2021-11-01T15:10:00Z">
                                      <w:r w:rsidRPr="00C83F79">
                                        <w:rPr>
                                          <w:rFonts w:ascii="Times New Roman" w:hAnsi="Times New Roman" w:cs="Times New Roman"/>
                                          <w:i/>
                                          <w:iCs/>
                                          <w:color w:val="403152" w:themeColor="accent4" w:themeShade="80"/>
                                          <w:sz w:val="18"/>
                                          <w:szCs w:val="18"/>
                                          <w:rPrChange w:id="2267"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268" w:author="Mizener, Brendon J" w:date="2021-12-07T14:03:00Z">
                                            <w:rPr>
                                              <w:rFonts w:ascii="Times New Roman" w:hAnsi="Times New Roman" w:cs="Times New Roman"/>
                                              <w:w w:val="105"/>
                                              <w:sz w:val="18"/>
                                              <w:szCs w:val="18"/>
                                            </w:rPr>
                                          </w:rPrChange>
                                        </w:rPr>
                                        <w:t xml:space="preserve"> = 41.</w:t>
                                      </w:r>
                                    </w:ins>
                                    <w:ins w:id="2269" w:author="Mizener, Brendon J" w:date="2021-11-01T15:11:00Z">
                                      <w:r w:rsidRPr="00C83F79">
                                        <w:rPr>
                                          <w:rFonts w:ascii="Times New Roman" w:hAnsi="Times New Roman" w:cs="Times New Roman"/>
                                          <w:color w:val="403152" w:themeColor="accent4" w:themeShade="80"/>
                                          <w:sz w:val="18"/>
                                          <w:szCs w:val="18"/>
                                          <w:rPrChange w:id="2270" w:author="Mizener, Brendon J" w:date="2021-12-07T14:03:00Z">
                                            <w:rPr>
                                              <w:rFonts w:ascii="Times New Roman" w:hAnsi="Times New Roman" w:cs="Times New Roman"/>
                                              <w:w w:val="105"/>
                                              <w:sz w:val="18"/>
                                              <w:szCs w:val="18"/>
                                            </w:rPr>
                                          </w:rPrChange>
                                        </w:rPr>
                                        <w:t>25</w:t>
                                      </w:r>
                                    </w:ins>
                                    <w:ins w:id="2271" w:author="Mizener, Brendon J" w:date="2021-11-01T15:10:00Z">
                                      <w:r w:rsidRPr="00C83F79">
                                        <w:rPr>
                                          <w:rFonts w:ascii="Times New Roman" w:hAnsi="Times New Roman" w:cs="Times New Roman"/>
                                          <w:color w:val="403152" w:themeColor="accent4" w:themeShade="80"/>
                                          <w:sz w:val="18"/>
                                          <w:szCs w:val="18"/>
                                          <w:rPrChange w:id="2272"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2273"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274" w:author="Mizener, Brendon J" w:date="2021-12-07T14:03:00Z">
                                            <w:rPr>
                                              <w:rFonts w:ascii="Times New Roman" w:hAnsi="Times New Roman" w:cs="Times New Roman"/>
                                              <w:w w:val="105"/>
                                              <w:sz w:val="18"/>
                                              <w:szCs w:val="18"/>
                                            </w:rPr>
                                          </w:rPrChange>
                                        </w:rPr>
                                        <w:t xml:space="preserve"> = 13.59</w:t>
                                      </w:r>
                                    </w:ins>
                                    <w:del w:id="2275" w:author="Mizener, Brendon J" w:date="2021-11-01T13:40:00Z">
                                      <w:r w:rsidR="002856E2" w:rsidRPr="00C83F79" w:rsidDel="002856E2">
                                        <w:rPr>
                                          <w:rFonts w:ascii="Times New Roman" w:hAnsi="Times New Roman" w:cs="Times New Roman"/>
                                          <w:color w:val="403152" w:themeColor="accent4" w:themeShade="80"/>
                                          <w:sz w:val="18"/>
                                          <w:szCs w:val="18"/>
                                          <w:rPrChange w:id="2276" w:author="Mizener, Brendon J" w:date="2021-12-07T14:03:00Z">
                                            <w:rPr>
                                              <w:rFonts w:ascii="Times New Roman" w:hAnsi="Times New Roman" w:cs="Times New Roman"/>
                                              <w:w w:val="105"/>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2277" w:author="Mizener, Brendon J" w:date="2021-12-07T14:03:00Z">
                                            <w:rPr>
                                              <w:rFonts w:ascii="Times New Roman" w:hAnsi="Times New Roman" w:cs="Times New Roman"/>
                                              <w:spacing w:val="-1"/>
                                              <w:w w:val="105"/>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278" w:author="Mizener, Brendon J" w:date="2021-12-07T14:03:00Z">
                                            <w:rPr>
                                              <w:rFonts w:ascii="Times New Roman" w:hAnsi="Times New Roman" w:cs="Times New Roman"/>
                                              <w:w w:val="105"/>
                                              <w:sz w:val="18"/>
                                              <w:szCs w:val="18"/>
                                            </w:rPr>
                                          </w:rPrChange>
                                        </w:rPr>
                                        <w:delText>Triple</w:delText>
                                      </w:r>
                                    </w:del>
                                  </w:p>
                                </w:tc>
                                <w:tc>
                                  <w:tcPr>
                                    <w:tcW w:w="1800" w:type="dxa"/>
                                    <w:tcPrChange w:id="2279" w:author="Mizener, Brendon J" w:date="2021-11-01T15:52:00Z">
                                      <w:tcPr>
                                        <w:tcW w:w="2160" w:type="dxa"/>
                                        <w:gridSpan w:val="2"/>
                                      </w:tcPr>
                                    </w:tcPrChange>
                                  </w:tcPr>
                                  <w:p w14:paraId="4A395F51" w14:textId="7CC43A12"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280" w:author="Mizener, Brendon J" w:date="2021-12-07T14:03:00Z">
                                          <w:rPr>
                                            <w:rFonts w:ascii="Times New Roman" w:hAnsi="Times New Roman" w:cs="Times New Roman"/>
                                            <w:sz w:val="18"/>
                                            <w:szCs w:val="18"/>
                                          </w:rPr>
                                        </w:rPrChange>
                                      </w:rPr>
                                      <w:pPrChange w:id="2281" w:author="Mizener, Brendon J" w:date="2021-11-01T15:51:00Z">
                                        <w:pPr>
                                          <w:pStyle w:val="TableParagraph"/>
                                          <w:ind w:left="229"/>
                                        </w:pPr>
                                      </w:pPrChange>
                                    </w:pPr>
                                    <w:ins w:id="2282" w:author="Mizener, Brendon J" w:date="2021-11-01T15:12:00Z">
                                      <w:r w:rsidRPr="00C83F79">
                                        <w:rPr>
                                          <w:rFonts w:ascii="Times New Roman" w:hAnsi="Times New Roman" w:cs="Times New Roman"/>
                                          <w:color w:val="403152" w:themeColor="accent4" w:themeShade="80"/>
                                          <w:sz w:val="18"/>
                                          <w:szCs w:val="18"/>
                                          <w:rPrChange w:id="2283" w:author="Mizener, Brendon J" w:date="2021-12-07T14:03:00Z">
                                            <w:rPr>
                                              <w:rFonts w:ascii="Times New Roman" w:hAnsi="Times New Roman" w:cs="Times New Roman"/>
                                              <w:sz w:val="18"/>
                                              <w:szCs w:val="18"/>
                                            </w:rPr>
                                          </w:rPrChange>
                                        </w:rPr>
                                        <w:t xml:space="preserve">28 </w:t>
                                      </w:r>
                                    </w:ins>
                                    <w:ins w:id="2284" w:author="Hervé" w:date="2021-12-03T11:31:00Z">
                                      <w:r w:rsidR="00777D0F" w:rsidRPr="00C83F79">
                                        <w:rPr>
                                          <w:rFonts w:ascii="Times New Roman" w:hAnsi="Times New Roman" w:cs="Times New Roman"/>
                                          <w:color w:val="403152" w:themeColor="accent4" w:themeShade="80"/>
                                          <w:sz w:val="18"/>
                                          <w:szCs w:val="18"/>
                                          <w:rPrChange w:id="2285" w:author="Mizener, Brendon J" w:date="2021-12-07T14:03:00Z">
                                            <w:rPr>
                                              <w:rFonts w:ascii="Times New Roman" w:hAnsi="Times New Roman" w:cs="Times New Roman"/>
                                              <w:sz w:val="18"/>
                                              <w:szCs w:val="18"/>
                                            </w:rPr>
                                          </w:rPrChange>
                                        </w:rPr>
                                        <w:t>–</w:t>
                                      </w:r>
                                    </w:ins>
                                    <w:ins w:id="2286" w:author="Mizener, Brendon J" w:date="2021-11-01T15:12:00Z">
                                      <w:del w:id="2287" w:author="Hervé" w:date="2021-12-03T11:31:00Z">
                                        <w:r w:rsidRPr="00C83F79" w:rsidDel="00777D0F">
                                          <w:rPr>
                                            <w:rFonts w:ascii="Times New Roman" w:hAnsi="Times New Roman" w:cs="Times New Roman"/>
                                            <w:color w:val="403152" w:themeColor="accent4" w:themeShade="80"/>
                                            <w:sz w:val="18"/>
                                            <w:szCs w:val="18"/>
                                            <w:rPrChange w:id="2288"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2289" w:author="Mizener, Brendon J" w:date="2021-12-07T14:03:00Z">
                                            <w:rPr>
                                              <w:rFonts w:ascii="Times New Roman" w:hAnsi="Times New Roman" w:cs="Times New Roman"/>
                                              <w:sz w:val="18"/>
                                              <w:szCs w:val="18"/>
                                            </w:rPr>
                                          </w:rPrChange>
                                        </w:rPr>
                                        <w:t xml:space="preserve"> 60</w:t>
                                      </w:r>
                                    </w:ins>
                                    <w:del w:id="2290" w:author="Mizener, Brendon J" w:date="2021-11-01T13:40:00Z">
                                      <w:r w:rsidR="002856E2" w:rsidRPr="00C83F79" w:rsidDel="002856E2">
                                        <w:rPr>
                                          <w:rFonts w:ascii="Times New Roman" w:hAnsi="Times New Roman" w:cs="Times New Roman"/>
                                          <w:color w:val="403152" w:themeColor="accent4" w:themeShade="80"/>
                                          <w:sz w:val="18"/>
                                          <w:szCs w:val="18"/>
                                          <w:rPrChange w:id="2291"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2292" w:author="Mizener, Brendon J" w:date="2021-12-07T14:03:00Z">
                                            <w:rPr>
                                              <w:rFonts w:ascii="Times New Roman" w:hAnsi="Times New Roman" w:cs="Times New Roman"/>
                                              <w:spacing w:val="27"/>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293" w:author="Mizener, Brendon J" w:date="2021-12-07T14:03:00Z">
                                            <w:rPr>
                                              <w:rFonts w:ascii="Times New Roman" w:hAnsi="Times New Roman" w:cs="Times New Roman"/>
                                              <w:sz w:val="18"/>
                                              <w:szCs w:val="18"/>
                                            </w:rPr>
                                          </w:rPrChange>
                                        </w:rPr>
                                        <w:delText>sparse</w:delText>
                                      </w:r>
                                    </w:del>
                                  </w:p>
                                </w:tc>
                                <w:tc>
                                  <w:tcPr>
                                    <w:tcW w:w="2610" w:type="dxa"/>
                                    <w:tcPrChange w:id="2294" w:author="Mizener, Brendon J" w:date="2021-11-01T15:52:00Z">
                                      <w:tcPr>
                                        <w:tcW w:w="1960" w:type="dxa"/>
                                        <w:gridSpan w:val="2"/>
                                      </w:tcPr>
                                    </w:tcPrChange>
                                  </w:tcPr>
                                  <w:p w14:paraId="160A909A" w14:textId="161D8750"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2295" w:author="Mizener, Brendon J" w:date="2021-12-07T14:03:00Z">
                                          <w:rPr>
                                            <w:rFonts w:ascii="Times New Roman" w:hAnsi="Times New Roman" w:cs="Times New Roman"/>
                                            <w:w w:val="105"/>
                                            <w:sz w:val="18"/>
                                            <w:szCs w:val="18"/>
                                          </w:rPr>
                                        </w:rPrChange>
                                      </w:rPr>
                                      <w:pPrChange w:id="2296" w:author="Mizener, Brendon J" w:date="2021-11-01T15:51:00Z">
                                        <w:pPr>
                                          <w:pStyle w:val="TableParagraph"/>
                                          <w:ind w:left="180"/>
                                        </w:pPr>
                                      </w:pPrChange>
                                    </w:pPr>
                                    <w:ins w:id="2297" w:author="Mizener, Brendon J" w:date="2021-11-01T15:12:00Z">
                                      <w:r w:rsidRPr="00C83F79">
                                        <w:rPr>
                                          <w:rFonts w:ascii="Times New Roman" w:hAnsi="Times New Roman" w:cs="Times New Roman"/>
                                          <w:i/>
                                          <w:iCs/>
                                          <w:color w:val="403152" w:themeColor="accent4" w:themeShade="80"/>
                                          <w:sz w:val="18"/>
                                          <w:szCs w:val="18"/>
                                          <w:rPrChange w:id="2298"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299" w:author="Mizener, Brendon J" w:date="2021-12-07T14:03:00Z">
                                            <w:rPr>
                                              <w:rFonts w:ascii="Times New Roman" w:hAnsi="Times New Roman" w:cs="Times New Roman"/>
                                              <w:w w:val="105"/>
                                              <w:sz w:val="18"/>
                                              <w:szCs w:val="18"/>
                                            </w:rPr>
                                          </w:rPrChange>
                                        </w:rPr>
                                        <w:t xml:space="preserve"> = 15.5</w:t>
                                      </w:r>
                                    </w:ins>
                                    <w:ins w:id="2300" w:author="Mizener, Brendon J" w:date="2021-11-01T15:13:00Z">
                                      <w:r w:rsidRPr="00C83F79">
                                        <w:rPr>
                                          <w:rFonts w:ascii="Times New Roman" w:hAnsi="Times New Roman" w:cs="Times New Roman"/>
                                          <w:color w:val="403152" w:themeColor="accent4" w:themeShade="80"/>
                                          <w:sz w:val="18"/>
                                          <w:szCs w:val="18"/>
                                          <w:rPrChange w:id="2301" w:author="Mizener, Brendon J" w:date="2021-12-07T14:03:00Z">
                                            <w:rPr>
                                              <w:rFonts w:ascii="Times New Roman" w:hAnsi="Times New Roman" w:cs="Times New Roman"/>
                                              <w:w w:val="105"/>
                                              <w:sz w:val="18"/>
                                              <w:szCs w:val="18"/>
                                            </w:rPr>
                                          </w:rPrChange>
                                        </w:rPr>
                                        <w:t>0</w:t>
                                      </w:r>
                                    </w:ins>
                                    <w:ins w:id="2302" w:author="Mizener, Brendon J" w:date="2021-11-01T15:12:00Z">
                                      <w:r w:rsidRPr="00C83F79">
                                        <w:rPr>
                                          <w:rFonts w:ascii="Times New Roman" w:hAnsi="Times New Roman" w:cs="Times New Roman"/>
                                          <w:color w:val="403152" w:themeColor="accent4" w:themeShade="80"/>
                                          <w:sz w:val="18"/>
                                          <w:szCs w:val="18"/>
                                          <w:rPrChange w:id="2303"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2304"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305" w:author="Mizener, Brendon J" w:date="2021-12-07T14:03:00Z">
                                            <w:rPr>
                                              <w:rFonts w:ascii="Times New Roman" w:hAnsi="Times New Roman" w:cs="Times New Roman"/>
                                              <w:w w:val="105"/>
                                              <w:sz w:val="18"/>
                                              <w:szCs w:val="18"/>
                                            </w:rPr>
                                          </w:rPrChange>
                                        </w:rPr>
                                        <w:t xml:space="preserve"> </w:t>
                                      </w:r>
                                    </w:ins>
                                    <w:ins w:id="2306" w:author="Mizener, Brendon J" w:date="2021-11-01T15:13:00Z">
                                      <w:r w:rsidRPr="00C83F79">
                                        <w:rPr>
                                          <w:rFonts w:ascii="Times New Roman" w:hAnsi="Times New Roman" w:cs="Times New Roman"/>
                                          <w:color w:val="403152" w:themeColor="accent4" w:themeShade="80"/>
                                          <w:sz w:val="18"/>
                                          <w:szCs w:val="18"/>
                                          <w:rPrChange w:id="2307" w:author="Mizener, Brendon J" w:date="2021-12-07T14:03:00Z">
                                            <w:rPr>
                                              <w:rFonts w:ascii="Times New Roman" w:hAnsi="Times New Roman" w:cs="Times New Roman"/>
                                              <w:w w:val="105"/>
                                              <w:sz w:val="18"/>
                                              <w:szCs w:val="18"/>
                                            </w:rPr>
                                          </w:rPrChange>
                                        </w:rPr>
                                        <w:t>= 3.32</w:t>
                                      </w:r>
                                    </w:ins>
                                    <w:del w:id="2308" w:author="Mizener, Brendon J" w:date="2021-11-01T13:40:00Z">
                                      <w:r w:rsidR="002856E2" w:rsidRPr="00C83F79" w:rsidDel="002856E2">
                                        <w:rPr>
                                          <w:rFonts w:ascii="Times New Roman" w:hAnsi="Times New Roman" w:cs="Times New Roman"/>
                                          <w:color w:val="403152" w:themeColor="accent4" w:themeShade="80"/>
                                          <w:sz w:val="18"/>
                                          <w:szCs w:val="18"/>
                                          <w:rPrChange w:id="2309" w:author="Mizener, Brendon J" w:date="2021-12-07T14:03:00Z">
                                            <w:rPr>
                                              <w:rFonts w:ascii="Times New Roman" w:hAnsi="Times New Roman" w:cs="Times New Roman"/>
                                              <w:w w:val="105"/>
                                              <w:sz w:val="18"/>
                                              <w:szCs w:val="18"/>
                                            </w:rPr>
                                          </w:rPrChange>
                                        </w:rPr>
                                        <w:delText>Classical</w:delText>
                                      </w:r>
                                    </w:del>
                                  </w:p>
                                </w:tc>
                              </w:tr>
                              <w:tr w:rsidR="002856E2" w14:paraId="10853543" w14:textId="77777777" w:rsidTr="001F6A47">
                                <w:tblPrEx>
                                  <w:tblPrExChange w:id="2310" w:author="Mizener, Brendon J" w:date="2021-11-01T15:52:00Z">
                                    <w:tblPrEx>
                                      <w:tblW w:w="12857" w:type="dxa"/>
                                    </w:tblPrEx>
                                  </w:tblPrExChange>
                                </w:tblPrEx>
                                <w:trPr>
                                  <w:trHeight w:val="288"/>
                                  <w:trPrChange w:id="2311" w:author="Mizener, Brendon J" w:date="2021-11-01T15:52:00Z">
                                    <w:trPr>
                                      <w:gridAfter w:val="0"/>
                                      <w:trHeight w:val="374"/>
                                    </w:trPr>
                                  </w:trPrChange>
                                </w:trPr>
                                <w:tc>
                                  <w:tcPr>
                                    <w:tcW w:w="1784" w:type="dxa"/>
                                    <w:tcPrChange w:id="2312" w:author="Mizener, Brendon J" w:date="2021-11-01T15:52:00Z">
                                      <w:tcPr>
                                        <w:tcW w:w="1784" w:type="dxa"/>
                                      </w:tcPr>
                                    </w:tcPrChange>
                                  </w:tcPr>
                                  <w:p w14:paraId="2F9F2922" w14:textId="44C8CC7D"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313" w:author="Mizener, Brendon J" w:date="2021-12-07T14:03:00Z">
                                          <w:rPr>
                                            <w:rFonts w:ascii="Times New Roman" w:hAnsi="Times New Roman" w:cs="Times New Roman"/>
                                            <w:w w:val="105"/>
                                            <w:sz w:val="18"/>
                                            <w:szCs w:val="18"/>
                                          </w:rPr>
                                        </w:rPrChange>
                                      </w:rPr>
                                      <w:pPrChange w:id="2314" w:author="Mizener, Brendon J" w:date="2021-11-01T15:51:00Z">
                                        <w:pPr>
                                          <w:pStyle w:val="TableParagraph"/>
                                          <w:ind w:left="119"/>
                                        </w:pPr>
                                      </w:pPrChange>
                                    </w:pPr>
                                    <w:del w:id="2315" w:author="Mizener, Brendon J" w:date="2021-11-01T13:40:00Z">
                                      <w:r w:rsidRPr="00C83F79" w:rsidDel="002856E2">
                                        <w:rPr>
                                          <w:rFonts w:ascii="Times New Roman" w:hAnsi="Times New Roman" w:cs="Times New Roman"/>
                                          <w:color w:val="403152" w:themeColor="accent4" w:themeShade="80"/>
                                          <w:sz w:val="18"/>
                                          <w:szCs w:val="18"/>
                                          <w:rPrChange w:id="2316" w:author="Mizener, Brendon J" w:date="2021-12-07T14:03:00Z">
                                            <w:rPr>
                                              <w:rFonts w:ascii="Times New Roman" w:hAnsi="Times New Roman" w:cs="Times New Roman"/>
                                              <w:w w:val="105"/>
                                              <w:sz w:val="18"/>
                                              <w:szCs w:val="18"/>
                                            </w:rPr>
                                          </w:rPrChange>
                                        </w:rPr>
                                        <w:delText>Blues</w:delText>
                                      </w:r>
                                    </w:del>
                                  </w:p>
                                </w:tc>
                                <w:tc>
                                  <w:tcPr>
                                    <w:tcW w:w="3339" w:type="dxa"/>
                                    <w:tcPrChange w:id="2317" w:author="Mizener, Brendon J" w:date="2021-11-01T15:52:00Z">
                                      <w:tcPr>
                                        <w:tcW w:w="2123" w:type="dxa"/>
                                      </w:tcPr>
                                    </w:tcPrChange>
                                  </w:tcPr>
                                  <w:p w14:paraId="07F9C8A9" w14:textId="43C40799"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2318" w:author="Mizener, Brendon J" w:date="2021-12-07T14:03:00Z">
                                          <w:rPr>
                                            <w:rFonts w:ascii="Times New Roman" w:hAnsi="Times New Roman" w:cs="Times New Roman"/>
                                            <w:sz w:val="18"/>
                                            <w:szCs w:val="18"/>
                                          </w:rPr>
                                        </w:rPrChange>
                                      </w:rPr>
                                      <w:pPrChange w:id="2319" w:author="Mizener, Brendon J" w:date="2021-11-01T15:51:00Z">
                                        <w:pPr>
                                          <w:pStyle w:val="TableParagraph"/>
                                          <w:ind w:left="446"/>
                                        </w:pPr>
                                      </w:pPrChange>
                                    </w:pPr>
                                    <w:ins w:id="2320" w:author="Mizener, Brendon J" w:date="2021-11-01T13:48:00Z">
                                      <w:r w:rsidRPr="00C83F79">
                                        <w:rPr>
                                          <w:rFonts w:ascii="Times New Roman" w:hAnsi="Times New Roman" w:cs="Times New Roman"/>
                                          <w:color w:val="403152" w:themeColor="accent4" w:themeShade="80"/>
                                          <w:sz w:val="18"/>
                                          <w:szCs w:val="18"/>
                                          <w:rPrChange w:id="2321" w:author="Mizener, Brendon J" w:date="2021-12-07T14:03:00Z">
                                            <w:rPr>
                                              <w:rFonts w:ascii="Times New Roman" w:hAnsi="Times New Roman" w:cs="Times New Roman"/>
                                              <w:sz w:val="18"/>
                                              <w:szCs w:val="18"/>
                                            </w:rPr>
                                          </w:rPrChange>
                                        </w:rPr>
                                        <w:t>M</w:t>
                                      </w:r>
                                    </w:ins>
                                    <w:ins w:id="2322" w:author="Mizener, Brendon J" w:date="2021-11-01T15:08:00Z">
                                      <w:r w:rsidR="00CA4B9C" w:rsidRPr="00C83F79">
                                        <w:rPr>
                                          <w:rFonts w:ascii="Times New Roman" w:hAnsi="Times New Roman" w:cs="Times New Roman"/>
                                          <w:color w:val="403152" w:themeColor="accent4" w:themeShade="80"/>
                                          <w:sz w:val="18"/>
                                          <w:szCs w:val="18"/>
                                          <w:rPrChange w:id="2323" w:author="Mizener, Brendon J" w:date="2021-12-07T14:03:00Z">
                                            <w:rPr>
                                              <w:rFonts w:ascii="Times New Roman" w:hAnsi="Times New Roman" w:cs="Times New Roman"/>
                                              <w:sz w:val="18"/>
                                              <w:szCs w:val="18"/>
                                            </w:rPr>
                                          </w:rPrChange>
                                        </w:rPr>
                                        <w:t xml:space="preserve"> (</w:t>
                                      </w:r>
                                    </w:ins>
                                    <w:ins w:id="2324" w:author="Mizener, Brendon J" w:date="2021-11-01T15:09:00Z">
                                      <w:r w:rsidR="00CA4B9C" w:rsidRPr="00C83F79">
                                        <w:rPr>
                                          <w:rFonts w:ascii="Times New Roman" w:hAnsi="Times New Roman" w:cs="Times New Roman"/>
                                          <w:i/>
                                          <w:iCs/>
                                          <w:color w:val="403152" w:themeColor="accent4" w:themeShade="80"/>
                                          <w:sz w:val="18"/>
                                          <w:szCs w:val="18"/>
                                          <w:rPrChange w:id="2325"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2326" w:author="Mizener, Brendon J" w:date="2021-12-07T14:03:00Z">
                                            <w:rPr>
                                              <w:rFonts w:ascii="Times New Roman" w:hAnsi="Times New Roman" w:cs="Times New Roman"/>
                                              <w:sz w:val="18"/>
                                              <w:szCs w:val="18"/>
                                            </w:rPr>
                                          </w:rPrChange>
                                        </w:rPr>
                                        <w:t xml:space="preserve"> </w:t>
                                      </w:r>
                                    </w:ins>
                                    <w:ins w:id="2327" w:author="Mizener, Brendon J" w:date="2021-11-01T15:08:00Z">
                                      <w:r w:rsidR="00CA4B9C" w:rsidRPr="00C83F79">
                                        <w:rPr>
                                          <w:rFonts w:ascii="Times New Roman" w:hAnsi="Times New Roman" w:cs="Times New Roman"/>
                                          <w:color w:val="403152" w:themeColor="accent4" w:themeShade="80"/>
                                          <w:sz w:val="18"/>
                                          <w:szCs w:val="18"/>
                                          <w:rPrChange w:id="2328" w:author="Mizener, Brendon J" w:date="2021-12-07T14:03:00Z">
                                            <w:rPr>
                                              <w:rFonts w:ascii="Times New Roman" w:hAnsi="Times New Roman" w:cs="Times New Roman"/>
                                              <w:sz w:val="18"/>
                                              <w:szCs w:val="18"/>
                                            </w:rPr>
                                          </w:rPrChange>
                                        </w:rPr>
                                        <w:t>= 5)</w:t>
                                      </w:r>
                                    </w:ins>
                                    <w:del w:id="2329" w:author="Mizener, Brendon J" w:date="2021-11-01T13:40:00Z">
                                      <w:r w:rsidR="002856E2" w:rsidRPr="00C83F79" w:rsidDel="002856E2">
                                        <w:rPr>
                                          <w:rFonts w:ascii="Times New Roman" w:hAnsi="Times New Roman" w:cs="Times New Roman"/>
                                          <w:color w:val="403152" w:themeColor="accent4" w:themeShade="80"/>
                                          <w:sz w:val="18"/>
                                          <w:szCs w:val="18"/>
                                          <w:rPrChange w:id="2330"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2331" w:author="Mizener, Brendon J" w:date="2021-12-07T14:03:00Z">
                                            <w:rPr>
                                              <w:rFonts w:ascii="Times New Roman" w:hAnsi="Times New Roman" w:cs="Times New Roman"/>
                                              <w:spacing w:val="22"/>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32" w:author="Mizener, Brendon J" w:date="2021-12-07T14:03:00Z">
                                            <w:rPr>
                                              <w:rFonts w:ascii="Times New Roman" w:hAnsi="Times New Roman" w:cs="Times New Roman"/>
                                              <w:sz w:val="18"/>
                                              <w:szCs w:val="18"/>
                                            </w:rPr>
                                          </w:rPrChange>
                                        </w:rPr>
                                        <w:delText>Slow</w:delText>
                                      </w:r>
                                    </w:del>
                                  </w:p>
                                </w:tc>
                                <w:tc>
                                  <w:tcPr>
                                    <w:tcW w:w="3060" w:type="dxa"/>
                                    <w:tcPrChange w:id="2333" w:author="Mizener, Brendon J" w:date="2021-11-01T15:52:00Z">
                                      <w:tcPr>
                                        <w:tcW w:w="2316" w:type="dxa"/>
                                        <w:gridSpan w:val="2"/>
                                      </w:tcPr>
                                    </w:tcPrChange>
                                  </w:tcPr>
                                  <w:p w14:paraId="14939D91" w14:textId="71F0F11B"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334" w:author="Mizener, Brendon J" w:date="2021-12-07T14:03:00Z">
                                          <w:rPr>
                                            <w:rFonts w:ascii="Times New Roman" w:hAnsi="Times New Roman" w:cs="Times New Roman"/>
                                            <w:sz w:val="18"/>
                                            <w:szCs w:val="18"/>
                                          </w:rPr>
                                        </w:rPrChange>
                                      </w:rPr>
                                      <w:pPrChange w:id="2335" w:author="Mizener, Brendon J" w:date="2021-11-01T15:51:00Z">
                                        <w:pPr>
                                          <w:pStyle w:val="TableParagraph"/>
                                          <w:ind w:left="434"/>
                                        </w:pPr>
                                      </w:pPrChange>
                                    </w:pPr>
                                    <w:ins w:id="2336" w:author="Mizener, Brendon J" w:date="2021-11-01T15:10:00Z">
                                      <w:r w:rsidRPr="00C83F79">
                                        <w:rPr>
                                          <w:rFonts w:ascii="Times New Roman" w:hAnsi="Times New Roman" w:cs="Times New Roman"/>
                                          <w:i/>
                                          <w:iCs/>
                                          <w:color w:val="403152" w:themeColor="accent4" w:themeShade="80"/>
                                          <w:sz w:val="18"/>
                                          <w:szCs w:val="18"/>
                                          <w:rPrChange w:id="233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338" w:author="Mizener, Brendon J" w:date="2021-12-07T14:03:00Z">
                                            <w:rPr>
                                              <w:rFonts w:ascii="Times New Roman" w:hAnsi="Times New Roman" w:cs="Times New Roman"/>
                                              <w:sz w:val="18"/>
                                              <w:szCs w:val="18"/>
                                            </w:rPr>
                                          </w:rPrChange>
                                        </w:rPr>
                                        <w:t xml:space="preserve"> = 32.0, </w:t>
                                      </w:r>
                                    </w:ins>
                                    <w:ins w:id="2339" w:author="Mizener, Brendon J" w:date="2021-11-01T15:11:00Z">
                                      <w:r w:rsidRPr="00C83F79">
                                        <w:rPr>
                                          <w:rFonts w:ascii="Times New Roman" w:hAnsi="Times New Roman" w:cs="Times New Roman"/>
                                          <w:i/>
                                          <w:iCs/>
                                          <w:color w:val="403152" w:themeColor="accent4" w:themeShade="80"/>
                                          <w:sz w:val="18"/>
                                          <w:szCs w:val="18"/>
                                          <w:rPrChange w:id="2340"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341" w:author="Mizener, Brendon J" w:date="2021-12-07T14:03:00Z">
                                            <w:rPr>
                                              <w:rFonts w:ascii="Times New Roman" w:hAnsi="Times New Roman" w:cs="Times New Roman"/>
                                              <w:sz w:val="18"/>
                                              <w:szCs w:val="18"/>
                                            </w:rPr>
                                          </w:rPrChange>
                                        </w:rPr>
                                        <w:t xml:space="preserve"> = 2.73</w:t>
                                      </w:r>
                                    </w:ins>
                                    <w:del w:id="2342" w:author="Mizener, Brendon J" w:date="2021-11-01T13:40:00Z">
                                      <w:r w:rsidR="002856E2" w:rsidRPr="00C83F79" w:rsidDel="002856E2">
                                        <w:rPr>
                                          <w:rFonts w:ascii="Times New Roman" w:hAnsi="Times New Roman" w:cs="Times New Roman"/>
                                          <w:color w:val="403152" w:themeColor="accent4" w:themeShade="80"/>
                                          <w:sz w:val="18"/>
                                          <w:szCs w:val="18"/>
                                          <w:rPrChange w:id="2343" w:author="Mizener, Brendon J" w:date="2021-12-07T14:03:00Z">
                                            <w:rPr>
                                              <w:rFonts w:ascii="Times New Roman" w:hAnsi="Times New Roman" w:cs="Times New Roman"/>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2344"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45" w:author="Mizener, Brendon J" w:date="2021-12-07T14:03:00Z">
                                            <w:rPr>
                                              <w:rFonts w:ascii="Times New Roman" w:hAnsi="Times New Roman" w:cs="Times New Roman"/>
                                              <w:sz w:val="18"/>
                                              <w:szCs w:val="18"/>
                                            </w:rPr>
                                          </w:rPrChange>
                                        </w:rPr>
                                        <w:delText>Quadruple</w:delText>
                                      </w:r>
                                    </w:del>
                                  </w:p>
                                </w:tc>
                                <w:tc>
                                  <w:tcPr>
                                    <w:tcW w:w="1800" w:type="dxa"/>
                                    <w:tcPrChange w:id="2346" w:author="Mizener, Brendon J" w:date="2021-11-01T15:52:00Z">
                                      <w:tcPr>
                                        <w:tcW w:w="2160" w:type="dxa"/>
                                        <w:gridSpan w:val="2"/>
                                      </w:tcPr>
                                    </w:tcPrChange>
                                  </w:tcPr>
                                  <w:p w14:paraId="7E10708E" w14:textId="4702777D"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347" w:author="Mizener, Brendon J" w:date="2021-12-07T14:03:00Z">
                                          <w:rPr>
                                            <w:rFonts w:ascii="Times New Roman" w:hAnsi="Times New Roman" w:cs="Times New Roman"/>
                                            <w:sz w:val="18"/>
                                            <w:szCs w:val="18"/>
                                          </w:rPr>
                                        </w:rPrChange>
                                      </w:rPr>
                                      <w:pPrChange w:id="2348" w:author="Mizener, Brendon J" w:date="2021-11-01T15:51:00Z">
                                        <w:pPr>
                                          <w:pStyle w:val="TableParagraph"/>
                                          <w:ind w:left="229"/>
                                        </w:pPr>
                                      </w:pPrChange>
                                    </w:pPr>
                                    <w:ins w:id="2349" w:author="Mizener, Brendon J" w:date="2021-11-01T15:12:00Z">
                                      <w:r w:rsidRPr="00C83F79">
                                        <w:rPr>
                                          <w:rFonts w:ascii="Times New Roman" w:hAnsi="Times New Roman" w:cs="Times New Roman"/>
                                          <w:color w:val="403152" w:themeColor="accent4" w:themeShade="80"/>
                                          <w:sz w:val="18"/>
                                          <w:szCs w:val="18"/>
                                          <w:rPrChange w:id="2350" w:author="Mizener, Brendon J" w:date="2021-12-07T14:03:00Z">
                                            <w:rPr>
                                              <w:rFonts w:ascii="Times New Roman" w:hAnsi="Times New Roman" w:cs="Times New Roman"/>
                                              <w:sz w:val="18"/>
                                              <w:szCs w:val="18"/>
                                            </w:rPr>
                                          </w:rPrChange>
                                        </w:rPr>
                                        <w:t xml:space="preserve">29 </w:t>
                                      </w:r>
                                    </w:ins>
                                    <w:ins w:id="2351" w:author="Hervé" w:date="2021-12-03T11:31:00Z">
                                      <w:r w:rsidR="00777D0F" w:rsidRPr="00C83F79">
                                        <w:rPr>
                                          <w:rFonts w:ascii="Times New Roman" w:hAnsi="Times New Roman" w:cs="Times New Roman"/>
                                          <w:color w:val="403152" w:themeColor="accent4" w:themeShade="80"/>
                                          <w:sz w:val="18"/>
                                          <w:szCs w:val="18"/>
                                          <w:rPrChange w:id="2352" w:author="Mizener, Brendon J" w:date="2021-12-07T14:03:00Z">
                                            <w:rPr>
                                              <w:rFonts w:ascii="Times New Roman" w:hAnsi="Times New Roman" w:cs="Times New Roman"/>
                                              <w:sz w:val="18"/>
                                              <w:szCs w:val="18"/>
                                            </w:rPr>
                                          </w:rPrChange>
                                        </w:rPr>
                                        <w:t>–</w:t>
                                      </w:r>
                                    </w:ins>
                                    <w:ins w:id="2353" w:author="Mizener, Brendon J" w:date="2021-11-01T15:12:00Z">
                                      <w:del w:id="2354" w:author="Hervé" w:date="2021-12-03T11:31:00Z">
                                        <w:r w:rsidRPr="00C83F79" w:rsidDel="00777D0F">
                                          <w:rPr>
                                            <w:rFonts w:ascii="Times New Roman" w:hAnsi="Times New Roman" w:cs="Times New Roman"/>
                                            <w:color w:val="403152" w:themeColor="accent4" w:themeShade="80"/>
                                            <w:sz w:val="18"/>
                                            <w:szCs w:val="18"/>
                                            <w:rPrChange w:id="2355"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2356" w:author="Mizener, Brendon J" w:date="2021-12-07T14:03:00Z">
                                            <w:rPr>
                                              <w:rFonts w:ascii="Times New Roman" w:hAnsi="Times New Roman" w:cs="Times New Roman"/>
                                              <w:sz w:val="18"/>
                                              <w:szCs w:val="18"/>
                                            </w:rPr>
                                          </w:rPrChange>
                                        </w:rPr>
                                        <w:t xml:space="preserve"> 36</w:t>
                                      </w:r>
                                    </w:ins>
                                    <w:del w:id="2357" w:author="Mizener, Brendon J" w:date="2021-11-01T13:40:00Z">
                                      <w:r w:rsidR="002856E2" w:rsidRPr="00C83F79" w:rsidDel="002856E2">
                                        <w:rPr>
                                          <w:rFonts w:ascii="Times New Roman" w:hAnsi="Times New Roman" w:cs="Times New Roman"/>
                                          <w:color w:val="403152" w:themeColor="accent4" w:themeShade="80"/>
                                          <w:sz w:val="18"/>
                                          <w:szCs w:val="18"/>
                                          <w:rPrChange w:id="2358" w:author="Mizener, Brendon J" w:date="2021-12-07T14:03:00Z">
                                            <w:rPr>
                                              <w:rFonts w:ascii="Times New Roman" w:hAnsi="Times New Roman" w:cs="Times New Roman"/>
                                              <w:sz w:val="18"/>
                                              <w:szCs w:val="18"/>
                                            </w:rPr>
                                          </w:rPrChange>
                                        </w:rPr>
                                        <w:delText>More</w:delText>
                                      </w:r>
                                      <w:r w:rsidR="002856E2" w:rsidRPr="00C83F79" w:rsidDel="002856E2">
                                        <w:rPr>
                                          <w:rFonts w:ascii="Times New Roman" w:hAnsi="Times New Roman" w:cs="Times New Roman"/>
                                          <w:color w:val="403152" w:themeColor="accent4" w:themeShade="80"/>
                                          <w:sz w:val="18"/>
                                          <w:szCs w:val="18"/>
                                          <w:rPrChange w:id="2359"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60" w:author="Mizener, Brendon J" w:date="2021-12-07T14:03:00Z">
                                            <w:rPr>
                                              <w:rFonts w:ascii="Times New Roman" w:hAnsi="Times New Roman" w:cs="Times New Roman"/>
                                              <w:sz w:val="18"/>
                                              <w:szCs w:val="18"/>
                                            </w:rPr>
                                          </w:rPrChange>
                                        </w:rPr>
                                        <w:delText>sparse</w:delText>
                                      </w:r>
                                      <w:r w:rsidR="002856E2" w:rsidRPr="00C83F79" w:rsidDel="002856E2">
                                        <w:rPr>
                                          <w:rFonts w:ascii="Times New Roman" w:hAnsi="Times New Roman" w:cs="Times New Roman"/>
                                          <w:color w:val="403152" w:themeColor="accent4" w:themeShade="80"/>
                                          <w:sz w:val="18"/>
                                          <w:szCs w:val="18"/>
                                          <w:rPrChange w:id="2361" w:author="Mizener, Brendon J" w:date="2021-12-07T14:03:00Z">
                                            <w:rPr>
                                              <w:rFonts w:ascii="Times New Roman" w:hAnsi="Times New Roman" w:cs="Times New Roman"/>
                                              <w:spacing w:val="21"/>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62" w:author="Mizener, Brendon J" w:date="2021-12-07T14:03:00Z">
                                            <w:rPr>
                                              <w:rFonts w:ascii="Times New Roman" w:hAnsi="Times New Roman" w:cs="Times New Roman"/>
                                              <w:sz w:val="18"/>
                                              <w:szCs w:val="18"/>
                                            </w:rPr>
                                          </w:rPrChange>
                                        </w:rPr>
                                        <w:delText>than</w:delText>
                                      </w:r>
                                      <w:r w:rsidR="002856E2" w:rsidRPr="00C83F79" w:rsidDel="002856E2">
                                        <w:rPr>
                                          <w:rFonts w:ascii="Times New Roman" w:hAnsi="Times New Roman" w:cs="Times New Roman"/>
                                          <w:color w:val="403152" w:themeColor="accent4" w:themeShade="80"/>
                                          <w:sz w:val="18"/>
                                          <w:szCs w:val="18"/>
                                          <w:rPrChange w:id="2363"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64" w:author="Mizener, Brendon J" w:date="2021-12-07T14:03:00Z">
                                            <w:rPr>
                                              <w:rFonts w:ascii="Times New Roman" w:hAnsi="Times New Roman" w:cs="Times New Roman"/>
                                              <w:sz w:val="18"/>
                                              <w:szCs w:val="18"/>
                                            </w:rPr>
                                          </w:rPrChange>
                                        </w:rPr>
                                        <w:delText>dense</w:delText>
                                      </w:r>
                                    </w:del>
                                  </w:p>
                                </w:tc>
                                <w:tc>
                                  <w:tcPr>
                                    <w:tcW w:w="2610" w:type="dxa"/>
                                    <w:tcPrChange w:id="2365" w:author="Mizener, Brendon J" w:date="2021-11-01T15:52:00Z">
                                      <w:tcPr>
                                        <w:tcW w:w="1960" w:type="dxa"/>
                                        <w:gridSpan w:val="2"/>
                                      </w:tcPr>
                                    </w:tcPrChange>
                                  </w:tcPr>
                                  <w:p w14:paraId="57BAF038" w14:textId="2FAE4531"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2366" w:author="Mizener, Brendon J" w:date="2021-12-07T14:03:00Z">
                                          <w:rPr>
                                            <w:rFonts w:ascii="Times New Roman" w:hAnsi="Times New Roman" w:cs="Times New Roman"/>
                                            <w:w w:val="105"/>
                                            <w:sz w:val="18"/>
                                            <w:szCs w:val="18"/>
                                          </w:rPr>
                                        </w:rPrChange>
                                      </w:rPr>
                                      <w:pPrChange w:id="2367" w:author="Mizener, Brendon J" w:date="2021-11-01T15:51:00Z">
                                        <w:pPr>
                                          <w:pStyle w:val="TableParagraph"/>
                                          <w:ind w:left="180"/>
                                        </w:pPr>
                                      </w:pPrChange>
                                    </w:pPr>
                                    <w:ins w:id="2368" w:author="Mizener, Brendon J" w:date="2021-11-01T15:13:00Z">
                                      <w:r w:rsidRPr="00C83F79">
                                        <w:rPr>
                                          <w:rFonts w:ascii="Times New Roman" w:hAnsi="Times New Roman" w:cs="Times New Roman"/>
                                          <w:i/>
                                          <w:iCs/>
                                          <w:color w:val="403152" w:themeColor="accent4" w:themeShade="80"/>
                                          <w:sz w:val="18"/>
                                          <w:szCs w:val="18"/>
                                          <w:rPrChange w:id="2369"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370" w:author="Mizener, Brendon J" w:date="2021-12-07T14:03:00Z">
                                            <w:rPr>
                                              <w:rFonts w:ascii="Times New Roman" w:hAnsi="Times New Roman" w:cs="Times New Roman"/>
                                              <w:w w:val="105"/>
                                              <w:sz w:val="18"/>
                                              <w:szCs w:val="18"/>
                                            </w:rPr>
                                          </w:rPrChange>
                                        </w:rPr>
                                        <w:t xml:space="preserve"> = 16.80, </w:t>
                                      </w:r>
                                      <w:r w:rsidRPr="00C83F79">
                                        <w:rPr>
                                          <w:rFonts w:ascii="Times New Roman" w:hAnsi="Times New Roman" w:cs="Times New Roman"/>
                                          <w:i/>
                                          <w:iCs/>
                                          <w:color w:val="403152" w:themeColor="accent4" w:themeShade="80"/>
                                          <w:sz w:val="18"/>
                                          <w:szCs w:val="18"/>
                                          <w:rPrChange w:id="2371"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372" w:author="Mizener, Brendon J" w:date="2021-12-07T14:03:00Z">
                                            <w:rPr>
                                              <w:rFonts w:ascii="Times New Roman" w:hAnsi="Times New Roman" w:cs="Times New Roman"/>
                                              <w:w w:val="105"/>
                                              <w:sz w:val="18"/>
                                              <w:szCs w:val="18"/>
                                            </w:rPr>
                                          </w:rPrChange>
                                        </w:rPr>
                                        <w:t xml:space="preserve"> = 6.30</w:t>
                                      </w:r>
                                    </w:ins>
                                    <w:del w:id="2373" w:author="Mizener, Brendon J" w:date="2021-11-01T13:40:00Z">
                                      <w:r w:rsidR="002856E2" w:rsidRPr="00C83F79" w:rsidDel="002856E2">
                                        <w:rPr>
                                          <w:rFonts w:ascii="Times New Roman" w:hAnsi="Times New Roman" w:cs="Times New Roman"/>
                                          <w:color w:val="403152" w:themeColor="accent4" w:themeShade="80"/>
                                          <w:sz w:val="18"/>
                                          <w:szCs w:val="18"/>
                                          <w:rPrChange w:id="2374" w:author="Mizener, Brendon J" w:date="2021-12-07T14:03:00Z">
                                            <w:rPr>
                                              <w:rFonts w:ascii="Times New Roman" w:hAnsi="Times New Roman" w:cs="Times New Roman"/>
                                              <w:w w:val="105"/>
                                              <w:sz w:val="18"/>
                                              <w:szCs w:val="18"/>
                                            </w:rPr>
                                          </w:rPrChange>
                                        </w:rPr>
                                        <w:delText>Romantic</w:delText>
                                      </w:r>
                                    </w:del>
                                  </w:p>
                                </w:tc>
                              </w:tr>
                              <w:tr w:rsidR="002856E2" w:rsidDel="00CA4B9C" w14:paraId="09B961E4" w14:textId="29B6BC13" w:rsidTr="001F6A47">
                                <w:tblPrEx>
                                  <w:tblPrExChange w:id="2375" w:author="Mizener, Brendon J" w:date="2021-11-01T15:52:00Z">
                                    <w:tblPrEx>
                                      <w:tblW w:w="12857" w:type="dxa"/>
                                    </w:tblPrEx>
                                  </w:tblPrExChange>
                                </w:tblPrEx>
                                <w:trPr>
                                  <w:trHeight w:val="288"/>
                                  <w:del w:id="2376" w:author="Mizener, Brendon J" w:date="2021-11-01T15:08:00Z"/>
                                  <w:trPrChange w:id="2377" w:author="Mizener, Brendon J" w:date="2021-11-01T15:52:00Z">
                                    <w:trPr>
                                      <w:gridAfter w:val="0"/>
                                      <w:trHeight w:val="374"/>
                                    </w:trPr>
                                  </w:trPrChange>
                                </w:trPr>
                                <w:tc>
                                  <w:tcPr>
                                    <w:tcW w:w="1784" w:type="dxa"/>
                                    <w:tcPrChange w:id="2378" w:author="Mizener, Brendon J" w:date="2021-11-01T15:52:00Z">
                                      <w:tcPr>
                                        <w:tcW w:w="1784" w:type="dxa"/>
                                      </w:tcPr>
                                    </w:tcPrChange>
                                  </w:tcPr>
                                  <w:p w14:paraId="615911D8" w14:textId="4BFDB730" w:rsidR="002856E2" w:rsidRPr="00C83F79" w:rsidDel="00CA4B9C" w:rsidRDefault="002856E2">
                                    <w:pPr>
                                      <w:pStyle w:val="TableParagraph"/>
                                      <w:spacing w:line="276" w:lineRule="auto"/>
                                      <w:rPr>
                                        <w:del w:id="2379" w:author="Mizener, Brendon J" w:date="2021-11-01T15:08:00Z"/>
                                        <w:rFonts w:ascii="Times New Roman" w:hAnsi="Times New Roman" w:cs="Times New Roman"/>
                                        <w:color w:val="403152" w:themeColor="accent4" w:themeShade="80"/>
                                        <w:sz w:val="18"/>
                                        <w:szCs w:val="18"/>
                                        <w:rPrChange w:id="2380" w:author="Mizener, Brendon J" w:date="2021-12-07T14:03:00Z">
                                          <w:rPr>
                                            <w:del w:id="2381" w:author="Mizener, Brendon J" w:date="2021-11-01T15:08:00Z"/>
                                            <w:rFonts w:ascii="Times New Roman" w:hAnsi="Times New Roman" w:cs="Times New Roman"/>
                                            <w:w w:val="105"/>
                                            <w:sz w:val="18"/>
                                            <w:szCs w:val="18"/>
                                          </w:rPr>
                                        </w:rPrChange>
                                      </w:rPr>
                                      <w:pPrChange w:id="2382" w:author="Mizener, Brendon J" w:date="2021-11-01T15:51:00Z">
                                        <w:pPr>
                                          <w:pStyle w:val="TableParagraph"/>
                                          <w:ind w:left="119"/>
                                        </w:pPr>
                                      </w:pPrChange>
                                    </w:pPr>
                                    <w:del w:id="2383" w:author="Mizener, Brendon J" w:date="2021-11-01T13:40:00Z">
                                      <w:r w:rsidRPr="00C83F79" w:rsidDel="002856E2">
                                        <w:rPr>
                                          <w:rFonts w:ascii="Times New Roman" w:hAnsi="Times New Roman" w:cs="Times New Roman"/>
                                          <w:color w:val="403152" w:themeColor="accent4" w:themeShade="80"/>
                                          <w:sz w:val="18"/>
                                          <w:szCs w:val="18"/>
                                          <w:rPrChange w:id="2384" w:author="Mizener, Brendon J" w:date="2021-12-07T14:03:00Z">
                                            <w:rPr>
                                              <w:rFonts w:ascii="Times New Roman" w:hAnsi="Times New Roman" w:cs="Times New Roman"/>
                                              <w:w w:val="105"/>
                                              <w:sz w:val="18"/>
                                              <w:szCs w:val="18"/>
                                            </w:rPr>
                                          </w:rPrChange>
                                        </w:rPr>
                                        <w:delText>Chromatic</w:delText>
                                      </w:r>
                                    </w:del>
                                  </w:p>
                                </w:tc>
                                <w:tc>
                                  <w:tcPr>
                                    <w:tcW w:w="3339" w:type="dxa"/>
                                    <w:tcPrChange w:id="2385" w:author="Mizener, Brendon J" w:date="2021-11-01T15:52:00Z">
                                      <w:tcPr>
                                        <w:tcW w:w="2123" w:type="dxa"/>
                                      </w:tcPr>
                                    </w:tcPrChange>
                                  </w:tcPr>
                                  <w:p w14:paraId="310E88C0" w14:textId="2820DBDB" w:rsidR="002856E2" w:rsidRPr="00C83F79" w:rsidDel="00CA4B9C" w:rsidRDefault="002856E2">
                                    <w:pPr>
                                      <w:pStyle w:val="TableParagraph"/>
                                      <w:spacing w:line="276" w:lineRule="auto"/>
                                      <w:rPr>
                                        <w:del w:id="2386" w:author="Mizener, Brendon J" w:date="2021-11-01T15:08:00Z"/>
                                        <w:rFonts w:ascii="Times New Roman" w:hAnsi="Times New Roman" w:cs="Times New Roman"/>
                                        <w:color w:val="403152" w:themeColor="accent4" w:themeShade="80"/>
                                        <w:sz w:val="18"/>
                                        <w:szCs w:val="18"/>
                                        <w:rPrChange w:id="2387" w:author="Mizener, Brendon J" w:date="2021-12-07T14:03:00Z">
                                          <w:rPr>
                                            <w:del w:id="2388" w:author="Mizener, Brendon J" w:date="2021-11-01T15:08:00Z"/>
                                            <w:rFonts w:ascii="Times New Roman" w:hAnsi="Times New Roman" w:cs="Times New Roman"/>
                                            <w:sz w:val="18"/>
                                            <w:szCs w:val="18"/>
                                          </w:rPr>
                                        </w:rPrChange>
                                      </w:rPr>
                                      <w:pPrChange w:id="2389" w:author="Mizener, Brendon J" w:date="2021-11-01T15:51:00Z">
                                        <w:pPr>
                                          <w:pStyle w:val="TableParagraph"/>
                                          <w:ind w:left="446"/>
                                        </w:pPr>
                                      </w:pPrChange>
                                    </w:pPr>
                                    <w:del w:id="2390" w:author="Mizener, Brendon J" w:date="2021-11-01T13:40:00Z">
                                      <w:r w:rsidRPr="00C83F79" w:rsidDel="002856E2">
                                        <w:rPr>
                                          <w:rFonts w:ascii="Times New Roman" w:hAnsi="Times New Roman" w:cs="Times New Roman"/>
                                          <w:color w:val="403152" w:themeColor="accent4" w:themeShade="80"/>
                                          <w:sz w:val="18"/>
                                          <w:szCs w:val="18"/>
                                          <w:rPrChange w:id="2391" w:author="Mizener, Brendon J" w:date="2021-12-07T14:03:00Z">
                                            <w:rPr>
                                              <w:rFonts w:ascii="Times New Roman" w:hAnsi="Times New Roman" w:cs="Times New Roman"/>
                                              <w:w w:val="105"/>
                                              <w:sz w:val="18"/>
                                              <w:szCs w:val="18"/>
                                            </w:rPr>
                                          </w:rPrChange>
                                        </w:rPr>
                                        <w:delText>Moderate</w:delText>
                                      </w:r>
                                    </w:del>
                                  </w:p>
                                </w:tc>
                                <w:tc>
                                  <w:tcPr>
                                    <w:tcW w:w="3060" w:type="dxa"/>
                                    <w:tcPrChange w:id="2392" w:author="Mizener, Brendon J" w:date="2021-11-01T15:52:00Z">
                                      <w:tcPr>
                                        <w:tcW w:w="2316" w:type="dxa"/>
                                        <w:gridSpan w:val="2"/>
                                      </w:tcPr>
                                    </w:tcPrChange>
                                  </w:tcPr>
                                  <w:p w14:paraId="15A0FC34" w14:textId="0F9F2173" w:rsidR="002856E2" w:rsidRPr="00C83F79" w:rsidDel="00CA4B9C" w:rsidRDefault="002856E2">
                                    <w:pPr>
                                      <w:pStyle w:val="TableParagraph"/>
                                      <w:spacing w:line="276" w:lineRule="auto"/>
                                      <w:rPr>
                                        <w:del w:id="2393" w:author="Mizener, Brendon J" w:date="2021-11-01T15:08:00Z"/>
                                        <w:rFonts w:ascii="Times New Roman" w:hAnsi="Times New Roman" w:cs="Times New Roman"/>
                                        <w:color w:val="403152" w:themeColor="accent4" w:themeShade="80"/>
                                        <w:sz w:val="18"/>
                                        <w:szCs w:val="18"/>
                                        <w:rPrChange w:id="2394" w:author="Mizener, Brendon J" w:date="2021-12-07T14:03:00Z">
                                          <w:rPr>
                                            <w:del w:id="2395" w:author="Mizener, Brendon J" w:date="2021-11-01T15:08:00Z"/>
                                            <w:rFonts w:ascii="Times New Roman" w:hAnsi="Times New Roman" w:cs="Times New Roman"/>
                                            <w:sz w:val="18"/>
                                            <w:szCs w:val="18"/>
                                          </w:rPr>
                                        </w:rPrChange>
                                      </w:rPr>
                                      <w:pPrChange w:id="2396" w:author="Mizener, Brendon J" w:date="2021-11-01T15:51:00Z">
                                        <w:pPr>
                                          <w:pStyle w:val="TableParagraph"/>
                                          <w:ind w:left="434"/>
                                        </w:pPr>
                                      </w:pPrChange>
                                    </w:pPr>
                                    <w:del w:id="2397" w:author="Mizener, Brendon J" w:date="2021-11-01T13:40:00Z">
                                      <w:r w:rsidRPr="00C83F79" w:rsidDel="002856E2">
                                        <w:rPr>
                                          <w:rFonts w:ascii="Times New Roman" w:hAnsi="Times New Roman" w:cs="Times New Roman"/>
                                          <w:color w:val="403152" w:themeColor="accent4" w:themeShade="80"/>
                                          <w:sz w:val="18"/>
                                          <w:szCs w:val="18"/>
                                          <w:rPrChange w:id="2398"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2399" w:author="Mizener, Brendon J" w:date="2021-12-07T14:03:00Z">
                                            <w:rPr>
                                              <w:rFonts w:ascii="Times New Roman" w:hAnsi="Times New Roman" w:cs="Times New Roman"/>
                                              <w:spacing w:val="1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00" w:author="Mizener, Brendon J" w:date="2021-12-07T14:03:00Z">
                                            <w:rPr>
                                              <w:rFonts w:ascii="Times New Roman" w:hAnsi="Times New Roman" w:cs="Times New Roman"/>
                                              <w:sz w:val="18"/>
                                              <w:szCs w:val="18"/>
                                            </w:rPr>
                                          </w:rPrChange>
                                        </w:rPr>
                                        <w:delText>Duple</w:delText>
                                      </w:r>
                                    </w:del>
                                  </w:p>
                                </w:tc>
                                <w:tc>
                                  <w:tcPr>
                                    <w:tcW w:w="1800" w:type="dxa"/>
                                    <w:tcPrChange w:id="2401" w:author="Mizener, Brendon J" w:date="2021-11-01T15:52:00Z">
                                      <w:tcPr>
                                        <w:tcW w:w="2160" w:type="dxa"/>
                                        <w:gridSpan w:val="2"/>
                                      </w:tcPr>
                                    </w:tcPrChange>
                                  </w:tcPr>
                                  <w:p w14:paraId="5BF8112F" w14:textId="66D2F7CA" w:rsidR="002856E2" w:rsidRPr="00C83F79" w:rsidDel="00CA4B9C" w:rsidRDefault="002856E2">
                                    <w:pPr>
                                      <w:pStyle w:val="TableParagraph"/>
                                      <w:spacing w:line="276" w:lineRule="auto"/>
                                      <w:rPr>
                                        <w:del w:id="2402" w:author="Mizener, Brendon J" w:date="2021-11-01T15:08:00Z"/>
                                        <w:rFonts w:ascii="Times New Roman" w:hAnsi="Times New Roman" w:cs="Times New Roman"/>
                                        <w:color w:val="403152" w:themeColor="accent4" w:themeShade="80"/>
                                        <w:sz w:val="18"/>
                                        <w:szCs w:val="18"/>
                                        <w:rPrChange w:id="2403" w:author="Mizener, Brendon J" w:date="2021-12-07T14:03:00Z">
                                          <w:rPr>
                                            <w:del w:id="2404" w:author="Mizener, Brendon J" w:date="2021-11-01T15:08:00Z"/>
                                            <w:rFonts w:ascii="Times New Roman" w:hAnsi="Times New Roman" w:cs="Times New Roman"/>
                                            <w:sz w:val="18"/>
                                            <w:szCs w:val="18"/>
                                          </w:rPr>
                                        </w:rPrChange>
                                      </w:rPr>
                                      <w:pPrChange w:id="2405" w:author="Mizener, Brendon J" w:date="2021-11-01T15:51:00Z">
                                        <w:pPr>
                                          <w:pStyle w:val="TableParagraph"/>
                                          <w:ind w:left="229"/>
                                        </w:pPr>
                                      </w:pPrChange>
                                    </w:pPr>
                                    <w:del w:id="2406" w:author="Mizener, Brendon J" w:date="2021-11-01T13:40:00Z">
                                      <w:r w:rsidRPr="00C83F79" w:rsidDel="002856E2">
                                        <w:rPr>
                                          <w:rFonts w:ascii="Times New Roman" w:hAnsi="Times New Roman" w:cs="Times New Roman"/>
                                          <w:color w:val="403152" w:themeColor="accent4" w:themeShade="80"/>
                                          <w:sz w:val="18"/>
                                          <w:szCs w:val="18"/>
                                          <w:rPrChange w:id="2407" w:author="Mizener, Brendon J" w:date="2021-12-07T14:03:00Z">
                                            <w:rPr>
                                              <w:rFonts w:ascii="Times New Roman" w:hAnsi="Times New Roman" w:cs="Times New Roman"/>
                                              <w:sz w:val="18"/>
                                              <w:szCs w:val="18"/>
                                            </w:rPr>
                                          </w:rPrChange>
                                        </w:rPr>
                                        <w:delText>More</w:delText>
                                      </w:r>
                                      <w:r w:rsidRPr="00C83F79" w:rsidDel="002856E2">
                                        <w:rPr>
                                          <w:rFonts w:ascii="Times New Roman" w:hAnsi="Times New Roman" w:cs="Times New Roman"/>
                                          <w:color w:val="403152" w:themeColor="accent4" w:themeShade="80"/>
                                          <w:sz w:val="18"/>
                                          <w:szCs w:val="18"/>
                                          <w:rPrChange w:id="2408"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09" w:author="Mizener, Brendon J" w:date="2021-12-07T14:03:00Z">
                                            <w:rPr>
                                              <w:rFonts w:ascii="Times New Roman" w:hAnsi="Times New Roman" w:cs="Times New Roman"/>
                                              <w:sz w:val="18"/>
                                              <w:szCs w:val="18"/>
                                            </w:rPr>
                                          </w:rPrChange>
                                        </w:rPr>
                                        <w:delText>dense</w:delText>
                                      </w:r>
                                      <w:r w:rsidRPr="00C83F79" w:rsidDel="002856E2">
                                        <w:rPr>
                                          <w:rFonts w:ascii="Times New Roman" w:hAnsi="Times New Roman" w:cs="Times New Roman"/>
                                          <w:color w:val="403152" w:themeColor="accent4" w:themeShade="80"/>
                                          <w:sz w:val="18"/>
                                          <w:szCs w:val="18"/>
                                          <w:rPrChange w:id="2410" w:author="Mizener, Brendon J" w:date="2021-12-07T14:03:00Z">
                                            <w:rPr>
                                              <w:rFonts w:ascii="Times New Roman" w:hAnsi="Times New Roman" w:cs="Times New Roman"/>
                                              <w:spacing w:val="21"/>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11" w:author="Mizener, Brendon J" w:date="2021-12-07T14:03:00Z">
                                            <w:rPr>
                                              <w:rFonts w:ascii="Times New Roman" w:hAnsi="Times New Roman" w:cs="Times New Roman"/>
                                              <w:sz w:val="18"/>
                                              <w:szCs w:val="18"/>
                                            </w:rPr>
                                          </w:rPrChange>
                                        </w:rPr>
                                        <w:delText>than</w:delText>
                                      </w:r>
                                      <w:r w:rsidRPr="00C83F79" w:rsidDel="002856E2">
                                        <w:rPr>
                                          <w:rFonts w:ascii="Times New Roman" w:hAnsi="Times New Roman" w:cs="Times New Roman"/>
                                          <w:color w:val="403152" w:themeColor="accent4" w:themeShade="80"/>
                                          <w:sz w:val="18"/>
                                          <w:szCs w:val="18"/>
                                          <w:rPrChange w:id="2412"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13" w:author="Mizener, Brendon J" w:date="2021-12-07T14:03:00Z">
                                            <w:rPr>
                                              <w:rFonts w:ascii="Times New Roman" w:hAnsi="Times New Roman" w:cs="Times New Roman"/>
                                              <w:sz w:val="18"/>
                                              <w:szCs w:val="18"/>
                                            </w:rPr>
                                          </w:rPrChange>
                                        </w:rPr>
                                        <w:delText>sparse</w:delText>
                                      </w:r>
                                    </w:del>
                                  </w:p>
                                </w:tc>
                                <w:tc>
                                  <w:tcPr>
                                    <w:tcW w:w="2610" w:type="dxa"/>
                                    <w:tcPrChange w:id="2414" w:author="Mizener, Brendon J" w:date="2021-11-01T15:52:00Z">
                                      <w:tcPr>
                                        <w:tcW w:w="1960" w:type="dxa"/>
                                        <w:gridSpan w:val="2"/>
                                      </w:tcPr>
                                    </w:tcPrChange>
                                  </w:tcPr>
                                  <w:p w14:paraId="56B81E0D" w14:textId="4678F75E" w:rsidR="002856E2" w:rsidRPr="00C83F79" w:rsidDel="00CA4B9C" w:rsidRDefault="002856E2">
                                    <w:pPr>
                                      <w:pStyle w:val="TableParagraph"/>
                                      <w:spacing w:line="276" w:lineRule="auto"/>
                                      <w:ind w:left="2"/>
                                      <w:rPr>
                                        <w:del w:id="2415" w:author="Mizener, Brendon J" w:date="2021-11-01T15:08:00Z"/>
                                        <w:rFonts w:ascii="Times New Roman" w:hAnsi="Times New Roman" w:cs="Times New Roman"/>
                                        <w:color w:val="403152" w:themeColor="accent4" w:themeShade="80"/>
                                        <w:sz w:val="18"/>
                                        <w:szCs w:val="18"/>
                                        <w:rPrChange w:id="2416" w:author="Mizener, Brendon J" w:date="2021-12-07T14:03:00Z">
                                          <w:rPr>
                                            <w:del w:id="2417" w:author="Mizener, Brendon J" w:date="2021-11-01T15:08:00Z"/>
                                            <w:rFonts w:ascii="Times New Roman" w:hAnsi="Times New Roman" w:cs="Times New Roman"/>
                                            <w:w w:val="105"/>
                                            <w:sz w:val="18"/>
                                            <w:szCs w:val="18"/>
                                          </w:rPr>
                                        </w:rPrChange>
                                      </w:rPr>
                                      <w:pPrChange w:id="2418" w:author="Mizener, Brendon J" w:date="2021-11-01T15:51:00Z">
                                        <w:pPr>
                                          <w:pStyle w:val="TableParagraph"/>
                                          <w:ind w:left="180"/>
                                        </w:pPr>
                                      </w:pPrChange>
                                    </w:pPr>
                                    <w:del w:id="2419" w:author="Mizener, Brendon J" w:date="2021-11-01T13:40:00Z">
                                      <w:r w:rsidRPr="00C83F79" w:rsidDel="002856E2">
                                        <w:rPr>
                                          <w:rFonts w:ascii="Times New Roman" w:hAnsi="Times New Roman" w:cs="Times New Roman"/>
                                          <w:color w:val="403152" w:themeColor="accent4" w:themeShade="80"/>
                                          <w:sz w:val="18"/>
                                          <w:szCs w:val="18"/>
                                          <w:rPrChange w:id="2420" w:author="Mizener, Brendon J" w:date="2021-12-07T14:03:00Z">
                                            <w:rPr>
                                              <w:rFonts w:ascii="Times New Roman" w:hAnsi="Times New Roman" w:cs="Times New Roman"/>
                                              <w:sz w:val="18"/>
                                              <w:szCs w:val="18"/>
                                            </w:rPr>
                                          </w:rPrChange>
                                        </w:rPr>
                                        <w:delText>Impressionist</w:delText>
                                      </w:r>
                                    </w:del>
                                  </w:p>
                                </w:tc>
                              </w:tr>
                              <w:tr w:rsidR="0074150B" w14:paraId="4B5C291B" w14:textId="77777777" w:rsidTr="001F6A47">
                                <w:tblPrEx>
                                  <w:tblPrExChange w:id="2421" w:author="Mizener, Brendon J" w:date="2021-11-01T15:52:00Z">
                                    <w:tblPrEx>
                                      <w:tblW w:w="12857" w:type="dxa"/>
                                    </w:tblPrEx>
                                  </w:tblPrExChange>
                                </w:tblPrEx>
                                <w:trPr>
                                  <w:trHeight w:val="288"/>
                                  <w:trPrChange w:id="2422" w:author="Mizener, Brendon J" w:date="2021-11-01T15:52:00Z">
                                    <w:trPr>
                                      <w:gridAfter w:val="0"/>
                                      <w:trHeight w:val="374"/>
                                    </w:trPr>
                                  </w:trPrChange>
                                </w:trPr>
                                <w:tc>
                                  <w:tcPr>
                                    <w:tcW w:w="1784" w:type="dxa"/>
                                    <w:tcPrChange w:id="2423" w:author="Mizener, Brendon J" w:date="2021-11-01T15:52:00Z">
                                      <w:tcPr>
                                        <w:tcW w:w="1784" w:type="dxa"/>
                                      </w:tcPr>
                                    </w:tcPrChange>
                                  </w:tcPr>
                                  <w:p w14:paraId="27ED2618" w14:textId="00C9353A" w:rsidR="0074150B" w:rsidRPr="00C83F79" w:rsidRDefault="0074150B">
                                    <w:pPr>
                                      <w:pStyle w:val="TableParagraph"/>
                                      <w:spacing w:line="276" w:lineRule="auto"/>
                                      <w:ind w:left="2"/>
                                      <w:rPr>
                                        <w:rFonts w:ascii="Times New Roman" w:hAnsi="Times New Roman" w:cs="Times New Roman"/>
                                        <w:color w:val="403152" w:themeColor="accent4" w:themeShade="80"/>
                                        <w:sz w:val="18"/>
                                        <w:szCs w:val="18"/>
                                        <w:rPrChange w:id="2424" w:author="Mizener, Brendon J" w:date="2021-12-07T14:03:00Z">
                                          <w:rPr>
                                            <w:rFonts w:ascii="Times New Roman" w:hAnsi="Times New Roman" w:cs="Times New Roman"/>
                                            <w:w w:val="105"/>
                                            <w:sz w:val="18"/>
                                            <w:szCs w:val="18"/>
                                          </w:rPr>
                                        </w:rPrChange>
                                      </w:rPr>
                                      <w:pPrChange w:id="2425" w:author="Mizener, Brendon J" w:date="2021-11-01T15:51:00Z">
                                        <w:pPr>
                                          <w:pStyle w:val="TableParagraph"/>
                                          <w:ind w:left="119"/>
                                        </w:pPr>
                                      </w:pPrChange>
                                    </w:pPr>
                                    <w:ins w:id="2426" w:author="Mizener, Brendon J" w:date="2021-11-01T13:49:00Z">
                                      <w:r w:rsidRPr="00C83F79">
                                        <w:rPr>
                                          <w:rFonts w:ascii="Times New Roman" w:hAnsi="Times New Roman" w:cs="Times New Roman"/>
                                          <w:color w:val="403152" w:themeColor="accent4" w:themeShade="80"/>
                                          <w:sz w:val="18"/>
                                          <w:szCs w:val="18"/>
                                          <w:rPrChange w:id="2427" w:author="Mizener, Brendon J" w:date="2021-12-07T14:03:00Z">
                                            <w:rPr>
                                              <w:rFonts w:ascii="Times New Roman" w:hAnsi="Times New Roman" w:cs="Times New Roman"/>
                                              <w:w w:val="105"/>
                                              <w:sz w:val="18"/>
                                              <w:szCs w:val="18"/>
                                            </w:rPr>
                                          </w:rPrChange>
                                        </w:rPr>
                                        <w:t>US</w:t>
                                      </w:r>
                                    </w:ins>
                                    <w:del w:id="2428" w:author="Mizener, Brendon J" w:date="2021-11-01T13:40:00Z">
                                      <w:r w:rsidRPr="00C83F79" w:rsidDel="002856E2">
                                        <w:rPr>
                                          <w:rFonts w:ascii="Times New Roman" w:hAnsi="Times New Roman" w:cs="Times New Roman"/>
                                          <w:color w:val="403152" w:themeColor="accent4" w:themeShade="80"/>
                                          <w:sz w:val="18"/>
                                          <w:szCs w:val="18"/>
                                          <w:rPrChange w:id="2429" w:author="Mizener, Brendon J" w:date="2021-12-07T14:03:00Z">
                                            <w:rPr>
                                              <w:rFonts w:ascii="Times New Roman" w:hAnsi="Times New Roman" w:cs="Times New Roman"/>
                                              <w:w w:val="105"/>
                                              <w:sz w:val="18"/>
                                              <w:szCs w:val="18"/>
                                            </w:rPr>
                                          </w:rPrChange>
                                        </w:rPr>
                                        <w:delText>Whole</w:delText>
                                      </w:r>
                                      <w:r w:rsidRPr="00C83F79" w:rsidDel="002856E2">
                                        <w:rPr>
                                          <w:rFonts w:ascii="Times New Roman" w:hAnsi="Times New Roman" w:cs="Times New Roman"/>
                                          <w:color w:val="403152" w:themeColor="accent4" w:themeShade="80"/>
                                          <w:sz w:val="18"/>
                                          <w:szCs w:val="18"/>
                                          <w:rPrChange w:id="2430" w:author="Mizener, Brendon J" w:date="2021-12-07T14:03:00Z">
                                            <w:rPr>
                                              <w:rFonts w:ascii="Times New Roman" w:hAnsi="Times New Roman" w:cs="Times New Roman"/>
                                              <w:spacing w:val="5"/>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31" w:author="Mizener, Brendon J" w:date="2021-12-07T14:03:00Z">
                                            <w:rPr>
                                              <w:rFonts w:ascii="Times New Roman" w:hAnsi="Times New Roman" w:cs="Times New Roman"/>
                                              <w:w w:val="105"/>
                                              <w:sz w:val="18"/>
                                              <w:szCs w:val="18"/>
                                            </w:rPr>
                                          </w:rPrChange>
                                        </w:rPr>
                                        <w:delText>tone</w:delText>
                                      </w:r>
                                    </w:del>
                                  </w:p>
                                </w:tc>
                                <w:tc>
                                  <w:tcPr>
                                    <w:tcW w:w="3339" w:type="dxa"/>
                                    <w:tcPrChange w:id="2432" w:author="Mizener, Brendon J" w:date="2021-11-01T15:52:00Z">
                                      <w:tcPr>
                                        <w:tcW w:w="2123" w:type="dxa"/>
                                      </w:tcPr>
                                    </w:tcPrChange>
                                  </w:tcPr>
                                  <w:p w14:paraId="4FDB3E62" w14:textId="4B92CF5D" w:rsidR="0074150B"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2433" w:author="Mizener, Brendon J" w:date="2021-12-07T14:03:00Z">
                                          <w:rPr>
                                            <w:rFonts w:ascii="Times New Roman" w:hAnsi="Times New Roman" w:cs="Times New Roman"/>
                                            <w:sz w:val="18"/>
                                            <w:szCs w:val="18"/>
                                          </w:rPr>
                                        </w:rPrChange>
                                      </w:rPr>
                                      <w:pPrChange w:id="2434" w:author="Mizener, Brendon J" w:date="2021-11-01T15:51:00Z">
                                        <w:pPr>
                                          <w:pStyle w:val="TableParagraph"/>
                                          <w:ind w:left="446"/>
                                        </w:pPr>
                                      </w:pPrChange>
                                    </w:pPr>
                                    <w:ins w:id="2435" w:author="Mizener, Brendon J" w:date="2021-11-01T13:49:00Z">
                                      <w:r w:rsidRPr="00C83F79">
                                        <w:rPr>
                                          <w:rFonts w:ascii="Times New Roman" w:hAnsi="Times New Roman" w:cs="Times New Roman"/>
                                          <w:color w:val="403152" w:themeColor="accent4" w:themeShade="80"/>
                                          <w:sz w:val="18"/>
                                          <w:szCs w:val="18"/>
                                          <w:rPrChange w:id="2436" w:author="Mizener, Brendon J" w:date="2021-12-07T14:03:00Z">
                                            <w:rPr>
                                              <w:rFonts w:ascii="Times New Roman" w:hAnsi="Times New Roman" w:cs="Times New Roman"/>
                                              <w:sz w:val="18"/>
                                              <w:szCs w:val="18"/>
                                            </w:rPr>
                                          </w:rPrChange>
                                        </w:rPr>
                                        <w:t>F</w:t>
                                      </w:r>
                                    </w:ins>
                                    <w:ins w:id="2437" w:author="Mizener, Brendon J" w:date="2021-11-01T15:08:00Z">
                                      <w:r w:rsidR="00CA4B9C" w:rsidRPr="00C83F79">
                                        <w:rPr>
                                          <w:rFonts w:ascii="Times New Roman" w:hAnsi="Times New Roman" w:cs="Times New Roman"/>
                                          <w:color w:val="403152" w:themeColor="accent4" w:themeShade="80"/>
                                          <w:sz w:val="18"/>
                                          <w:szCs w:val="18"/>
                                          <w:rPrChange w:id="2438" w:author="Mizener, Brendon J" w:date="2021-12-07T14:03:00Z">
                                            <w:rPr>
                                              <w:rFonts w:ascii="Times New Roman" w:hAnsi="Times New Roman" w:cs="Times New Roman"/>
                                              <w:sz w:val="18"/>
                                              <w:szCs w:val="18"/>
                                            </w:rPr>
                                          </w:rPrChange>
                                        </w:rPr>
                                        <w:t xml:space="preserve"> (</w:t>
                                      </w:r>
                                    </w:ins>
                                    <w:ins w:id="2439" w:author="Mizener, Brendon J" w:date="2021-11-01T15:09:00Z">
                                      <w:r w:rsidR="00CA4B9C" w:rsidRPr="00C83F79">
                                        <w:rPr>
                                          <w:rFonts w:ascii="Times New Roman" w:hAnsi="Times New Roman" w:cs="Times New Roman"/>
                                          <w:i/>
                                          <w:iCs/>
                                          <w:color w:val="403152" w:themeColor="accent4" w:themeShade="80"/>
                                          <w:sz w:val="18"/>
                                          <w:szCs w:val="18"/>
                                          <w:rPrChange w:id="2440"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2441" w:author="Mizener, Brendon J" w:date="2021-12-07T14:03:00Z">
                                            <w:rPr>
                                              <w:rFonts w:ascii="Times New Roman" w:hAnsi="Times New Roman" w:cs="Times New Roman"/>
                                              <w:sz w:val="18"/>
                                              <w:szCs w:val="18"/>
                                            </w:rPr>
                                          </w:rPrChange>
                                        </w:rPr>
                                        <w:t xml:space="preserve"> </w:t>
                                      </w:r>
                                    </w:ins>
                                    <w:ins w:id="2442" w:author="Mizener, Brendon J" w:date="2021-11-01T15:08:00Z">
                                      <w:r w:rsidR="00CA4B9C" w:rsidRPr="00C83F79">
                                        <w:rPr>
                                          <w:rFonts w:ascii="Times New Roman" w:hAnsi="Times New Roman" w:cs="Times New Roman"/>
                                          <w:color w:val="403152" w:themeColor="accent4" w:themeShade="80"/>
                                          <w:sz w:val="18"/>
                                          <w:szCs w:val="18"/>
                                          <w:rPrChange w:id="2443" w:author="Mizener, Brendon J" w:date="2021-12-07T14:03:00Z">
                                            <w:rPr>
                                              <w:rFonts w:ascii="Times New Roman" w:hAnsi="Times New Roman" w:cs="Times New Roman"/>
                                              <w:sz w:val="18"/>
                                              <w:szCs w:val="18"/>
                                            </w:rPr>
                                          </w:rPrChange>
                                        </w:rPr>
                                        <w:t>= 7)</w:t>
                                      </w:r>
                                    </w:ins>
                                    <w:del w:id="2444" w:author="Mizener, Brendon J" w:date="2021-11-01T13:40:00Z">
                                      <w:r w:rsidRPr="00C83F79" w:rsidDel="002856E2">
                                        <w:rPr>
                                          <w:rFonts w:ascii="Times New Roman" w:hAnsi="Times New Roman" w:cs="Times New Roman"/>
                                          <w:color w:val="403152" w:themeColor="accent4" w:themeShade="80"/>
                                          <w:sz w:val="18"/>
                                          <w:szCs w:val="18"/>
                                          <w:rPrChange w:id="2445" w:author="Mizener, Brendon J" w:date="2021-12-07T14:03:00Z">
                                            <w:rPr>
                                              <w:rFonts w:ascii="Times New Roman" w:hAnsi="Times New Roman" w:cs="Times New Roman"/>
                                              <w:w w:val="105"/>
                                              <w:sz w:val="18"/>
                                              <w:szCs w:val="18"/>
                                            </w:rPr>
                                          </w:rPrChange>
                                        </w:rPr>
                                        <w:delText>Moderately</w:delText>
                                      </w:r>
                                      <w:r w:rsidRPr="00C83F79" w:rsidDel="002856E2">
                                        <w:rPr>
                                          <w:rFonts w:ascii="Times New Roman" w:hAnsi="Times New Roman" w:cs="Times New Roman"/>
                                          <w:color w:val="403152" w:themeColor="accent4" w:themeShade="80"/>
                                          <w:sz w:val="18"/>
                                          <w:szCs w:val="18"/>
                                          <w:rPrChange w:id="2446" w:author="Mizener, Brendon J" w:date="2021-12-07T14:03:00Z">
                                            <w:rPr>
                                              <w:rFonts w:ascii="Times New Roman" w:hAnsi="Times New Roman" w:cs="Times New Roman"/>
                                              <w:spacing w:val="8"/>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47" w:author="Mizener, Brendon J" w:date="2021-12-07T14:03:00Z">
                                            <w:rPr>
                                              <w:rFonts w:ascii="Times New Roman" w:hAnsi="Times New Roman" w:cs="Times New Roman"/>
                                              <w:w w:val="105"/>
                                              <w:sz w:val="18"/>
                                              <w:szCs w:val="18"/>
                                            </w:rPr>
                                          </w:rPrChange>
                                        </w:rPr>
                                        <w:delText>Fast</w:delText>
                                      </w:r>
                                    </w:del>
                                  </w:p>
                                </w:tc>
                                <w:tc>
                                  <w:tcPr>
                                    <w:tcW w:w="3060" w:type="dxa"/>
                                    <w:tcPrChange w:id="2448" w:author="Mizener, Brendon J" w:date="2021-11-01T15:52:00Z">
                                      <w:tcPr>
                                        <w:tcW w:w="2316" w:type="dxa"/>
                                        <w:gridSpan w:val="2"/>
                                      </w:tcPr>
                                    </w:tcPrChange>
                                  </w:tcPr>
                                  <w:p w14:paraId="28F52360" w14:textId="2F5C571E"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2449" w:author="Mizener, Brendon J" w:date="2021-12-07T14:03:00Z">
                                          <w:rPr>
                                            <w:rFonts w:ascii="Times New Roman" w:hAnsi="Times New Roman" w:cs="Times New Roman"/>
                                            <w:sz w:val="18"/>
                                            <w:szCs w:val="18"/>
                                          </w:rPr>
                                        </w:rPrChange>
                                      </w:rPr>
                                      <w:pPrChange w:id="2450" w:author="Mizener, Brendon J" w:date="2021-11-01T15:51:00Z">
                                        <w:pPr>
                                          <w:pStyle w:val="TableParagraph"/>
                                          <w:ind w:left="434"/>
                                        </w:pPr>
                                      </w:pPrChange>
                                    </w:pPr>
                                    <w:ins w:id="2451" w:author="Mizener, Brendon J" w:date="2021-11-01T15:11:00Z">
                                      <w:r w:rsidRPr="00C83F79">
                                        <w:rPr>
                                          <w:rFonts w:ascii="Times New Roman" w:hAnsi="Times New Roman" w:cs="Times New Roman"/>
                                          <w:i/>
                                          <w:iCs/>
                                          <w:color w:val="403152" w:themeColor="accent4" w:themeShade="80"/>
                                          <w:sz w:val="18"/>
                                          <w:szCs w:val="18"/>
                                          <w:rPrChange w:id="2452"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453" w:author="Mizener, Brendon J" w:date="2021-12-07T14:03:00Z">
                                            <w:rPr>
                                              <w:rFonts w:ascii="Times New Roman" w:hAnsi="Times New Roman" w:cs="Times New Roman"/>
                                              <w:sz w:val="18"/>
                                              <w:szCs w:val="18"/>
                                            </w:rPr>
                                          </w:rPrChange>
                                        </w:rPr>
                                        <w:t xml:space="preserve"> = 27.71, </w:t>
                                      </w:r>
                                      <w:r w:rsidRPr="00C83F79">
                                        <w:rPr>
                                          <w:rFonts w:ascii="Times New Roman" w:hAnsi="Times New Roman" w:cs="Times New Roman"/>
                                          <w:i/>
                                          <w:iCs/>
                                          <w:color w:val="403152" w:themeColor="accent4" w:themeShade="80"/>
                                          <w:sz w:val="18"/>
                                          <w:szCs w:val="18"/>
                                          <w:rPrChange w:id="2454"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455" w:author="Mizener, Brendon J" w:date="2021-12-07T14:03:00Z">
                                            <w:rPr>
                                              <w:rFonts w:ascii="Times New Roman" w:hAnsi="Times New Roman" w:cs="Times New Roman"/>
                                              <w:sz w:val="18"/>
                                              <w:szCs w:val="18"/>
                                            </w:rPr>
                                          </w:rPrChange>
                                        </w:rPr>
                                        <w:t xml:space="preserve"> = 10.7</w:t>
                                      </w:r>
                                    </w:ins>
                                    <w:del w:id="2456" w:author="Mizener, Brendon J" w:date="2021-11-01T13:40:00Z">
                                      <w:r w:rsidR="0074150B" w:rsidRPr="00C83F79" w:rsidDel="002856E2">
                                        <w:rPr>
                                          <w:rFonts w:ascii="Times New Roman" w:hAnsi="Times New Roman" w:cs="Times New Roman"/>
                                          <w:color w:val="403152" w:themeColor="accent4" w:themeShade="80"/>
                                          <w:sz w:val="18"/>
                                          <w:szCs w:val="18"/>
                                          <w:rPrChange w:id="2457" w:author="Mizener, Brendon J" w:date="2021-12-07T14:03:00Z">
                                            <w:rPr>
                                              <w:rFonts w:ascii="Times New Roman" w:hAnsi="Times New Roman" w:cs="Times New Roman"/>
                                              <w:sz w:val="18"/>
                                              <w:szCs w:val="18"/>
                                            </w:rPr>
                                          </w:rPrChange>
                                        </w:rPr>
                                        <w:delText>Compound</w:delText>
                                      </w:r>
                                      <w:r w:rsidR="0074150B" w:rsidRPr="00C83F79" w:rsidDel="002856E2">
                                        <w:rPr>
                                          <w:rFonts w:ascii="Times New Roman" w:hAnsi="Times New Roman" w:cs="Times New Roman"/>
                                          <w:color w:val="403152" w:themeColor="accent4" w:themeShade="80"/>
                                          <w:sz w:val="18"/>
                                          <w:szCs w:val="18"/>
                                          <w:rPrChange w:id="2458" w:author="Mizener, Brendon J" w:date="2021-12-07T14:03:00Z">
                                            <w:rPr>
                                              <w:rFonts w:ascii="Times New Roman" w:hAnsi="Times New Roman" w:cs="Times New Roman"/>
                                              <w:spacing w:val="21"/>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2459" w:author="Mizener, Brendon J" w:date="2021-12-07T14:03:00Z">
                                            <w:rPr>
                                              <w:rFonts w:ascii="Times New Roman" w:hAnsi="Times New Roman" w:cs="Times New Roman"/>
                                              <w:sz w:val="18"/>
                                              <w:szCs w:val="18"/>
                                            </w:rPr>
                                          </w:rPrChange>
                                        </w:rPr>
                                        <w:delText>Triple</w:delText>
                                      </w:r>
                                    </w:del>
                                  </w:p>
                                </w:tc>
                                <w:tc>
                                  <w:tcPr>
                                    <w:tcW w:w="1800" w:type="dxa"/>
                                    <w:tcPrChange w:id="2460" w:author="Mizener, Brendon J" w:date="2021-11-01T15:52:00Z">
                                      <w:tcPr>
                                        <w:tcW w:w="2160" w:type="dxa"/>
                                        <w:gridSpan w:val="2"/>
                                      </w:tcPr>
                                    </w:tcPrChange>
                                  </w:tcPr>
                                  <w:p w14:paraId="5F5AD152" w14:textId="1DAEB4EA"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2461" w:author="Mizener, Brendon J" w:date="2021-12-07T14:03:00Z">
                                          <w:rPr>
                                            <w:rFonts w:ascii="Times New Roman" w:hAnsi="Times New Roman" w:cs="Times New Roman"/>
                                            <w:sz w:val="18"/>
                                            <w:szCs w:val="18"/>
                                          </w:rPr>
                                        </w:rPrChange>
                                      </w:rPr>
                                      <w:pPrChange w:id="2462" w:author="Mizener, Brendon J" w:date="2021-11-01T15:51:00Z">
                                        <w:pPr>
                                          <w:pStyle w:val="TableParagraph"/>
                                          <w:ind w:left="229"/>
                                        </w:pPr>
                                      </w:pPrChange>
                                    </w:pPr>
                                    <w:ins w:id="2463" w:author="Mizener, Brendon J" w:date="2021-11-01T15:12:00Z">
                                      <w:r w:rsidRPr="00C83F79">
                                        <w:rPr>
                                          <w:rFonts w:ascii="Times New Roman" w:hAnsi="Times New Roman" w:cs="Times New Roman"/>
                                          <w:color w:val="403152" w:themeColor="accent4" w:themeShade="80"/>
                                          <w:sz w:val="18"/>
                                          <w:szCs w:val="18"/>
                                          <w:rPrChange w:id="2464" w:author="Mizener, Brendon J" w:date="2021-12-07T14:03:00Z">
                                            <w:rPr>
                                              <w:rFonts w:ascii="Times New Roman" w:hAnsi="Times New Roman" w:cs="Times New Roman"/>
                                              <w:sz w:val="18"/>
                                              <w:szCs w:val="18"/>
                                            </w:rPr>
                                          </w:rPrChange>
                                        </w:rPr>
                                        <w:t xml:space="preserve">19 </w:t>
                                      </w:r>
                                    </w:ins>
                                    <w:ins w:id="2465" w:author="Hervé" w:date="2021-12-03T11:31:00Z">
                                      <w:r w:rsidR="00777D0F" w:rsidRPr="00C83F79">
                                        <w:rPr>
                                          <w:rFonts w:ascii="Times New Roman" w:hAnsi="Times New Roman" w:cs="Times New Roman"/>
                                          <w:color w:val="403152" w:themeColor="accent4" w:themeShade="80"/>
                                          <w:sz w:val="18"/>
                                          <w:szCs w:val="18"/>
                                          <w:rPrChange w:id="2466" w:author="Mizener, Brendon J" w:date="2021-12-07T14:03:00Z">
                                            <w:rPr>
                                              <w:rFonts w:ascii="Times New Roman" w:hAnsi="Times New Roman" w:cs="Times New Roman"/>
                                              <w:sz w:val="18"/>
                                              <w:szCs w:val="18"/>
                                            </w:rPr>
                                          </w:rPrChange>
                                        </w:rPr>
                                        <w:t>–</w:t>
                                      </w:r>
                                    </w:ins>
                                    <w:ins w:id="2467" w:author="Mizener, Brendon J" w:date="2021-12-03T13:35:00Z">
                                      <w:r w:rsidR="00500988" w:rsidRPr="00C83F79">
                                        <w:rPr>
                                          <w:rFonts w:ascii="Times New Roman" w:hAnsi="Times New Roman" w:cs="Times New Roman"/>
                                          <w:color w:val="403152" w:themeColor="accent4" w:themeShade="80"/>
                                          <w:sz w:val="18"/>
                                          <w:szCs w:val="18"/>
                                          <w:rPrChange w:id="2468" w:author="Mizener, Brendon J" w:date="2021-12-07T14:03:00Z">
                                            <w:rPr>
                                              <w:rFonts w:ascii="Times New Roman" w:hAnsi="Times New Roman" w:cs="Times New Roman"/>
                                              <w:sz w:val="18"/>
                                              <w:szCs w:val="18"/>
                                            </w:rPr>
                                          </w:rPrChange>
                                        </w:rPr>
                                        <w:t xml:space="preserve"> </w:t>
                                      </w:r>
                                    </w:ins>
                                    <w:ins w:id="2469" w:author="Mizener, Brendon J" w:date="2021-11-01T15:12:00Z">
                                      <w:del w:id="2470" w:author="Hervé" w:date="2021-12-03T11:31:00Z">
                                        <w:r w:rsidRPr="00C83F79" w:rsidDel="00777D0F">
                                          <w:rPr>
                                            <w:rFonts w:ascii="Times New Roman" w:hAnsi="Times New Roman" w:cs="Times New Roman"/>
                                            <w:color w:val="403152" w:themeColor="accent4" w:themeShade="80"/>
                                            <w:sz w:val="18"/>
                                            <w:szCs w:val="18"/>
                                            <w:rPrChange w:id="2471" w:author="Mizener, Brendon J" w:date="2021-12-07T14:03:00Z">
                                              <w:rPr>
                                                <w:rFonts w:ascii="Times New Roman" w:hAnsi="Times New Roman" w:cs="Times New Roman"/>
                                                <w:sz w:val="18"/>
                                                <w:szCs w:val="18"/>
                                              </w:rPr>
                                            </w:rPrChange>
                                          </w:rPr>
                                          <w:delText xml:space="preserve"> </w:delText>
                                        </w:r>
                                      </w:del>
                                      <w:r w:rsidRPr="00C83F79">
                                        <w:rPr>
                                          <w:rFonts w:ascii="Times New Roman" w:hAnsi="Times New Roman" w:cs="Times New Roman"/>
                                          <w:color w:val="403152" w:themeColor="accent4" w:themeShade="80"/>
                                          <w:sz w:val="18"/>
                                          <w:szCs w:val="18"/>
                                          <w:rPrChange w:id="2472" w:author="Mizener, Brendon J" w:date="2021-12-07T14:03:00Z">
                                            <w:rPr>
                                              <w:rFonts w:ascii="Times New Roman" w:hAnsi="Times New Roman" w:cs="Times New Roman"/>
                                              <w:sz w:val="18"/>
                                              <w:szCs w:val="18"/>
                                            </w:rPr>
                                          </w:rPrChange>
                                        </w:rPr>
                                        <w:t>49</w:t>
                                      </w:r>
                                    </w:ins>
                                    <w:del w:id="2473" w:author="Mizener, Brendon J" w:date="2021-11-01T13:40:00Z">
                                      <w:r w:rsidR="0074150B" w:rsidRPr="00C83F79" w:rsidDel="002856E2">
                                        <w:rPr>
                                          <w:rFonts w:ascii="Times New Roman" w:hAnsi="Times New Roman" w:cs="Times New Roman"/>
                                          <w:color w:val="403152" w:themeColor="accent4" w:themeShade="80"/>
                                          <w:sz w:val="18"/>
                                          <w:szCs w:val="18"/>
                                          <w:rPrChange w:id="2474" w:author="Mizener, Brendon J" w:date="2021-12-07T14:03:00Z">
                                            <w:rPr>
                                              <w:rFonts w:ascii="Times New Roman" w:hAnsi="Times New Roman" w:cs="Times New Roman"/>
                                              <w:sz w:val="18"/>
                                              <w:szCs w:val="18"/>
                                            </w:rPr>
                                          </w:rPrChange>
                                        </w:rPr>
                                        <w:delText>Moderately</w:delText>
                                      </w:r>
                                      <w:r w:rsidR="0074150B" w:rsidRPr="00C83F79" w:rsidDel="002856E2">
                                        <w:rPr>
                                          <w:rFonts w:ascii="Times New Roman" w:hAnsi="Times New Roman" w:cs="Times New Roman"/>
                                          <w:color w:val="403152" w:themeColor="accent4" w:themeShade="80"/>
                                          <w:sz w:val="18"/>
                                          <w:szCs w:val="18"/>
                                          <w:rPrChange w:id="2475" w:author="Mizener, Brendon J" w:date="2021-12-07T14:03:00Z">
                                            <w:rPr>
                                              <w:rFonts w:ascii="Times New Roman" w:hAnsi="Times New Roman" w:cs="Times New Roman"/>
                                              <w:spacing w:val="27"/>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2476" w:author="Mizener, Brendon J" w:date="2021-12-07T14:03:00Z">
                                            <w:rPr>
                                              <w:rFonts w:ascii="Times New Roman" w:hAnsi="Times New Roman" w:cs="Times New Roman"/>
                                              <w:sz w:val="18"/>
                                              <w:szCs w:val="18"/>
                                            </w:rPr>
                                          </w:rPrChange>
                                        </w:rPr>
                                        <w:delText>Dense</w:delText>
                                      </w:r>
                                    </w:del>
                                  </w:p>
                                </w:tc>
                                <w:tc>
                                  <w:tcPr>
                                    <w:tcW w:w="2610" w:type="dxa"/>
                                    <w:tcPrChange w:id="2477" w:author="Mizener, Brendon J" w:date="2021-11-01T15:52:00Z">
                                      <w:tcPr>
                                        <w:tcW w:w="1960" w:type="dxa"/>
                                        <w:gridSpan w:val="2"/>
                                      </w:tcPr>
                                    </w:tcPrChange>
                                  </w:tcPr>
                                  <w:p w14:paraId="3A1D2083" w14:textId="401C6847" w:rsidR="0074150B"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2478" w:author="Mizener, Brendon J" w:date="2021-12-07T14:03:00Z">
                                          <w:rPr>
                                            <w:rFonts w:ascii="Times New Roman" w:hAnsi="Times New Roman" w:cs="Times New Roman"/>
                                            <w:w w:val="105"/>
                                            <w:sz w:val="18"/>
                                            <w:szCs w:val="18"/>
                                          </w:rPr>
                                        </w:rPrChange>
                                      </w:rPr>
                                      <w:pPrChange w:id="2479" w:author="Mizener, Brendon J" w:date="2021-11-01T15:51:00Z">
                                        <w:pPr>
                                          <w:pStyle w:val="TableParagraph"/>
                                          <w:ind w:left="180"/>
                                        </w:pPr>
                                      </w:pPrChange>
                                    </w:pPr>
                                    <w:ins w:id="2480" w:author="Mizener, Brendon J" w:date="2021-11-01T15:13:00Z">
                                      <w:r w:rsidRPr="00C83F79">
                                        <w:rPr>
                                          <w:rFonts w:ascii="Times New Roman" w:hAnsi="Times New Roman" w:cs="Times New Roman"/>
                                          <w:i/>
                                          <w:iCs/>
                                          <w:color w:val="403152" w:themeColor="accent4" w:themeShade="80"/>
                                          <w:sz w:val="18"/>
                                          <w:szCs w:val="18"/>
                                          <w:rPrChange w:id="2481"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482" w:author="Mizener, Brendon J" w:date="2021-12-07T14:03:00Z">
                                            <w:rPr>
                                              <w:rFonts w:ascii="Times New Roman" w:hAnsi="Times New Roman" w:cs="Times New Roman"/>
                                              <w:sz w:val="18"/>
                                              <w:szCs w:val="18"/>
                                            </w:rPr>
                                          </w:rPrChange>
                                        </w:rPr>
                                        <w:t xml:space="preserve"> = 17.14, </w:t>
                                      </w:r>
                                      <w:r w:rsidRPr="00C83F79">
                                        <w:rPr>
                                          <w:rFonts w:ascii="Times New Roman" w:hAnsi="Times New Roman" w:cs="Times New Roman"/>
                                          <w:i/>
                                          <w:iCs/>
                                          <w:color w:val="403152" w:themeColor="accent4" w:themeShade="80"/>
                                          <w:sz w:val="18"/>
                                          <w:szCs w:val="18"/>
                                          <w:rPrChange w:id="2483"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484" w:author="Mizener, Brendon J" w:date="2021-12-07T14:03:00Z">
                                            <w:rPr>
                                              <w:rFonts w:ascii="Times New Roman" w:hAnsi="Times New Roman" w:cs="Times New Roman"/>
                                              <w:sz w:val="18"/>
                                              <w:szCs w:val="18"/>
                                            </w:rPr>
                                          </w:rPrChange>
                                        </w:rPr>
                                        <w:t xml:space="preserve"> = 12.38</w:t>
                                      </w:r>
                                    </w:ins>
                                    <w:del w:id="2485" w:author="Mizener, Brendon J" w:date="2021-11-01T13:40:00Z">
                                      <w:r w:rsidR="0074150B" w:rsidRPr="00C83F79" w:rsidDel="002856E2">
                                        <w:rPr>
                                          <w:rFonts w:ascii="Times New Roman" w:hAnsi="Times New Roman" w:cs="Times New Roman"/>
                                          <w:color w:val="403152" w:themeColor="accent4" w:themeShade="80"/>
                                          <w:sz w:val="18"/>
                                          <w:szCs w:val="18"/>
                                          <w:rPrChange w:id="2486" w:author="Mizener, Brendon J" w:date="2021-12-07T14:03:00Z">
                                            <w:rPr>
                                              <w:rFonts w:ascii="Times New Roman" w:hAnsi="Times New Roman" w:cs="Times New Roman"/>
                                              <w:sz w:val="18"/>
                                              <w:szCs w:val="18"/>
                                            </w:rPr>
                                          </w:rPrChange>
                                        </w:rPr>
                                        <w:delText>Modern</w:delText>
                                      </w:r>
                                    </w:del>
                                  </w:p>
                                </w:tc>
                              </w:tr>
                              <w:tr w:rsidR="00D13C56" w14:paraId="0F9EBABC" w14:textId="77777777" w:rsidTr="001F6A47">
                                <w:trPr>
                                  <w:trHeight w:val="288"/>
                                  <w:ins w:id="2487" w:author="Mizener, Brendon J" w:date="2021-11-01T15:23:00Z"/>
                                  <w:trPrChange w:id="2488" w:author="Mizener, Brendon J" w:date="2021-11-01T15:52:00Z">
                                    <w:trPr>
                                      <w:trHeight w:val="374"/>
                                    </w:trPr>
                                  </w:trPrChange>
                                </w:trPr>
                                <w:tc>
                                  <w:tcPr>
                                    <w:tcW w:w="1784" w:type="dxa"/>
                                    <w:tcBorders>
                                      <w:bottom w:val="single" w:sz="4" w:space="0" w:color="auto"/>
                                    </w:tcBorders>
                                    <w:tcPrChange w:id="2489" w:author="Mizener, Brendon J" w:date="2021-11-01T15:52:00Z">
                                      <w:tcPr>
                                        <w:tcW w:w="1784" w:type="dxa"/>
                                      </w:tcPr>
                                    </w:tcPrChange>
                                  </w:tcPr>
                                  <w:p w14:paraId="76B89777" w14:textId="77777777" w:rsidR="00D13C56" w:rsidRPr="00C83F79" w:rsidRDefault="00D13C56">
                                    <w:pPr>
                                      <w:pStyle w:val="TableParagraph"/>
                                      <w:spacing w:line="276" w:lineRule="auto"/>
                                      <w:ind w:left="119"/>
                                      <w:rPr>
                                        <w:ins w:id="2490" w:author="Mizener, Brendon J" w:date="2021-11-01T15:23:00Z"/>
                                        <w:rFonts w:ascii="Times New Roman" w:hAnsi="Times New Roman" w:cs="Times New Roman"/>
                                        <w:color w:val="403152" w:themeColor="accent4" w:themeShade="80"/>
                                        <w:sz w:val="18"/>
                                        <w:szCs w:val="18"/>
                                        <w:rPrChange w:id="2491" w:author="Mizener, Brendon J" w:date="2021-12-07T14:03:00Z">
                                          <w:rPr>
                                            <w:ins w:id="2492" w:author="Mizener, Brendon J" w:date="2021-11-01T15:23:00Z"/>
                                            <w:rFonts w:ascii="Times New Roman" w:hAnsi="Times New Roman" w:cs="Times New Roman"/>
                                            <w:w w:val="105"/>
                                            <w:sz w:val="18"/>
                                            <w:szCs w:val="18"/>
                                          </w:rPr>
                                        </w:rPrChange>
                                      </w:rPr>
                                      <w:pPrChange w:id="2493" w:author="Mizener, Brendon J" w:date="2021-11-01T15:51:00Z">
                                        <w:pPr>
                                          <w:pStyle w:val="TableParagraph"/>
                                          <w:ind w:left="119"/>
                                        </w:pPr>
                                      </w:pPrChange>
                                    </w:pPr>
                                  </w:p>
                                </w:tc>
                                <w:tc>
                                  <w:tcPr>
                                    <w:tcW w:w="3339" w:type="dxa"/>
                                    <w:tcBorders>
                                      <w:bottom w:val="single" w:sz="4" w:space="0" w:color="auto"/>
                                    </w:tcBorders>
                                    <w:tcPrChange w:id="2494" w:author="Mizener, Brendon J" w:date="2021-11-01T15:52:00Z">
                                      <w:tcPr>
                                        <w:tcW w:w="3339" w:type="dxa"/>
                                        <w:gridSpan w:val="2"/>
                                      </w:tcPr>
                                    </w:tcPrChange>
                                  </w:tcPr>
                                  <w:p w14:paraId="229794DC" w14:textId="1B7C05C7" w:rsidR="00D13C56" w:rsidRPr="00C83F79" w:rsidRDefault="00D13C56">
                                    <w:pPr>
                                      <w:pStyle w:val="TableParagraph"/>
                                      <w:spacing w:line="276" w:lineRule="auto"/>
                                      <w:ind w:left="194"/>
                                      <w:rPr>
                                        <w:ins w:id="2495" w:author="Mizener, Brendon J" w:date="2021-11-01T15:23:00Z"/>
                                        <w:rFonts w:ascii="Times New Roman" w:hAnsi="Times New Roman" w:cs="Times New Roman"/>
                                        <w:color w:val="403152" w:themeColor="accent4" w:themeShade="80"/>
                                        <w:sz w:val="18"/>
                                        <w:szCs w:val="18"/>
                                        <w:rPrChange w:id="2496" w:author="Mizener, Brendon J" w:date="2021-12-07T14:03:00Z">
                                          <w:rPr>
                                            <w:ins w:id="2497" w:author="Mizener, Brendon J" w:date="2021-11-01T15:23:00Z"/>
                                            <w:rFonts w:ascii="Times New Roman" w:hAnsi="Times New Roman" w:cs="Times New Roman"/>
                                            <w:sz w:val="18"/>
                                            <w:szCs w:val="18"/>
                                          </w:rPr>
                                        </w:rPrChange>
                                      </w:rPr>
                                      <w:pPrChange w:id="2498" w:author="Mizener, Brendon J" w:date="2021-11-01T15:51:00Z">
                                        <w:pPr>
                                          <w:pStyle w:val="TableParagraph"/>
                                          <w:ind w:left="446"/>
                                        </w:pPr>
                                      </w:pPrChange>
                                    </w:pPr>
                                    <w:ins w:id="2499" w:author="Mizener, Brendon J" w:date="2021-11-01T15:23:00Z">
                                      <w:r w:rsidRPr="00C83F79">
                                        <w:rPr>
                                          <w:rFonts w:ascii="Times New Roman" w:hAnsi="Times New Roman" w:cs="Times New Roman"/>
                                          <w:color w:val="403152" w:themeColor="accent4" w:themeShade="80"/>
                                          <w:sz w:val="18"/>
                                          <w:szCs w:val="18"/>
                                          <w:rPrChange w:id="2500" w:author="Mizener, Brendon J" w:date="2021-12-07T14:03:00Z">
                                            <w:rPr>
                                              <w:rFonts w:ascii="Times New Roman" w:hAnsi="Times New Roman" w:cs="Times New Roman"/>
                                              <w:sz w:val="18"/>
                                              <w:szCs w:val="18"/>
                                            </w:rPr>
                                          </w:rPrChange>
                                        </w:rPr>
                                        <w:t>M (</w:t>
                                      </w:r>
                                      <w:r w:rsidRPr="00C83F79">
                                        <w:rPr>
                                          <w:rFonts w:ascii="Times New Roman" w:hAnsi="Times New Roman" w:cs="Times New Roman"/>
                                          <w:i/>
                                          <w:iCs/>
                                          <w:color w:val="403152" w:themeColor="accent4" w:themeShade="80"/>
                                          <w:sz w:val="18"/>
                                          <w:szCs w:val="18"/>
                                          <w:rPrChange w:id="2501"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502" w:author="Mizener, Brendon J" w:date="2021-12-07T14:03:00Z">
                                            <w:rPr>
                                              <w:rFonts w:ascii="Times New Roman" w:hAnsi="Times New Roman" w:cs="Times New Roman"/>
                                              <w:sz w:val="18"/>
                                              <w:szCs w:val="18"/>
                                            </w:rPr>
                                          </w:rPrChange>
                                        </w:rPr>
                                        <w:t xml:space="preserve"> = 11)</w:t>
                                      </w:r>
                                    </w:ins>
                                  </w:p>
                                </w:tc>
                                <w:tc>
                                  <w:tcPr>
                                    <w:tcW w:w="3060" w:type="dxa"/>
                                    <w:tcBorders>
                                      <w:bottom w:val="single" w:sz="4" w:space="0" w:color="auto"/>
                                    </w:tcBorders>
                                    <w:tcPrChange w:id="2503" w:author="Mizener, Brendon J" w:date="2021-11-01T15:52:00Z">
                                      <w:tcPr>
                                        <w:tcW w:w="3060" w:type="dxa"/>
                                        <w:gridSpan w:val="2"/>
                                      </w:tcPr>
                                    </w:tcPrChange>
                                  </w:tcPr>
                                  <w:p w14:paraId="2C3693AA" w14:textId="7FF6647A" w:rsidR="00D13C56" w:rsidRPr="00C83F79" w:rsidRDefault="00D13C56">
                                    <w:pPr>
                                      <w:pStyle w:val="TableParagraph"/>
                                      <w:spacing w:line="276" w:lineRule="auto"/>
                                      <w:rPr>
                                        <w:ins w:id="2504" w:author="Mizener, Brendon J" w:date="2021-11-01T15:23:00Z"/>
                                        <w:rFonts w:ascii="Times New Roman" w:hAnsi="Times New Roman" w:cs="Times New Roman"/>
                                        <w:color w:val="403152" w:themeColor="accent4" w:themeShade="80"/>
                                        <w:sz w:val="18"/>
                                        <w:szCs w:val="18"/>
                                        <w:rPrChange w:id="2505" w:author="Mizener, Brendon J" w:date="2021-12-07T14:03:00Z">
                                          <w:rPr>
                                            <w:ins w:id="2506" w:author="Mizener, Brendon J" w:date="2021-11-01T15:23:00Z"/>
                                            <w:rFonts w:ascii="Times New Roman" w:hAnsi="Times New Roman" w:cs="Times New Roman"/>
                                            <w:sz w:val="18"/>
                                            <w:szCs w:val="18"/>
                                          </w:rPr>
                                        </w:rPrChange>
                                      </w:rPr>
                                      <w:pPrChange w:id="2507" w:author="Mizener, Brendon J" w:date="2021-11-01T15:51:00Z">
                                        <w:pPr>
                                          <w:pStyle w:val="TableParagraph"/>
                                          <w:ind w:left="434"/>
                                        </w:pPr>
                                      </w:pPrChange>
                                    </w:pPr>
                                    <w:ins w:id="2508" w:author="Mizener, Brendon J" w:date="2021-11-01T15:23:00Z">
                                      <w:r w:rsidRPr="00C83F79">
                                        <w:rPr>
                                          <w:rFonts w:ascii="Times New Roman" w:hAnsi="Times New Roman" w:cs="Times New Roman"/>
                                          <w:i/>
                                          <w:iCs/>
                                          <w:color w:val="403152" w:themeColor="accent4" w:themeShade="80"/>
                                          <w:sz w:val="18"/>
                                          <w:szCs w:val="18"/>
                                          <w:rPrChange w:id="2509"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510" w:author="Mizener, Brendon J" w:date="2021-12-07T14:03:00Z">
                                            <w:rPr>
                                              <w:rFonts w:ascii="Times New Roman" w:hAnsi="Times New Roman" w:cs="Times New Roman"/>
                                              <w:sz w:val="18"/>
                                              <w:szCs w:val="18"/>
                                            </w:rPr>
                                          </w:rPrChange>
                                        </w:rPr>
                                        <w:t xml:space="preserve"> = 30.91, </w:t>
                                      </w:r>
                                      <w:r w:rsidRPr="00C83F79">
                                        <w:rPr>
                                          <w:rFonts w:ascii="Times New Roman" w:hAnsi="Times New Roman" w:cs="Times New Roman"/>
                                          <w:i/>
                                          <w:iCs/>
                                          <w:color w:val="403152" w:themeColor="accent4" w:themeShade="80"/>
                                          <w:sz w:val="18"/>
                                          <w:szCs w:val="18"/>
                                          <w:rPrChange w:id="2511"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512" w:author="Mizener, Brendon J" w:date="2021-12-07T14:03:00Z">
                                            <w:rPr>
                                              <w:rFonts w:ascii="Times New Roman" w:hAnsi="Times New Roman" w:cs="Times New Roman"/>
                                              <w:sz w:val="18"/>
                                              <w:szCs w:val="18"/>
                                            </w:rPr>
                                          </w:rPrChange>
                                        </w:rPr>
                                        <w:t xml:space="preserve"> = 11.69</w:t>
                                      </w:r>
                                    </w:ins>
                                  </w:p>
                                </w:tc>
                                <w:tc>
                                  <w:tcPr>
                                    <w:tcW w:w="1800" w:type="dxa"/>
                                    <w:tcBorders>
                                      <w:bottom w:val="single" w:sz="4" w:space="0" w:color="auto"/>
                                    </w:tcBorders>
                                    <w:tcPrChange w:id="2513" w:author="Mizener, Brendon J" w:date="2021-11-01T15:52:00Z">
                                      <w:tcPr>
                                        <w:tcW w:w="1800" w:type="dxa"/>
                                        <w:gridSpan w:val="2"/>
                                      </w:tcPr>
                                    </w:tcPrChange>
                                  </w:tcPr>
                                  <w:p w14:paraId="44CBAF22" w14:textId="665578AC" w:rsidR="00D13C56" w:rsidRPr="00C83F79" w:rsidRDefault="00D13C56">
                                    <w:pPr>
                                      <w:pStyle w:val="TableParagraph"/>
                                      <w:spacing w:line="276" w:lineRule="auto"/>
                                      <w:rPr>
                                        <w:ins w:id="2514" w:author="Mizener, Brendon J" w:date="2021-11-01T15:23:00Z"/>
                                        <w:rFonts w:ascii="Times New Roman" w:hAnsi="Times New Roman" w:cs="Times New Roman"/>
                                        <w:color w:val="403152" w:themeColor="accent4" w:themeShade="80"/>
                                        <w:sz w:val="18"/>
                                        <w:szCs w:val="18"/>
                                        <w:rPrChange w:id="2515" w:author="Mizener, Brendon J" w:date="2021-12-07T14:03:00Z">
                                          <w:rPr>
                                            <w:ins w:id="2516" w:author="Mizener, Brendon J" w:date="2021-11-01T15:23:00Z"/>
                                            <w:rFonts w:ascii="Times New Roman" w:hAnsi="Times New Roman" w:cs="Times New Roman"/>
                                            <w:sz w:val="18"/>
                                            <w:szCs w:val="18"/>
                                          </w:rPr>
                                        </w:rPrChange>
                                      </w:rPr>
                                      <w:pPrChange w:id="2517" w:author="Mizener, Brendon J" w:date="2021-11-01T15:51:00Z">
                                        <w:pPr>
                                          <w:pStyle w:val="TableParagraph"/>
                                          <w:ind w:left="229"/>
                                        </w:pPr>
                                      </w:pPrChange>
                                    </w:pPr>
                                    <w:ins w:id="2518" w:author="Mizener, Brendon J" w:date="2021-11-01T15:23:00Z">
                                      <w:r w:rsidRPr="00C83F79">
                                        <w:rPr>
                                          <w:rFonts w:ascii="Times New Roman" w:hAnsi="Times New Roman" w:cs="Times New Roman"/>
                                          <w:color w:val="403152" w:themeColor="accent4" w:themeShade="80"/>
                                          <w:sz w:val="18"/>
                                          <w:szCs w:val="18"/>
                                          <w:rPrChange w:id="2519" w:author="Mizener, Brendon J" w:date="2021-12-07T14:03:00Z">
                                            <w:rPr>
                                              <w:rFonts w:ascii="Times New Roman" w:hAnsi="Times New Roman" w:cs="Times New Roman"/>
                                              <w:sz w:val="18"/>
                                              <w:szCs w:val="18"/>
                                            </w:rPr>
                                          </w:rPrChange>
                                        </w:rPr>
                                        <w:t xml:space="preserve">19 </w:t>
                                      </w:r>
                                    </w:ins>
                                    <w:ins w:id="2520" w:author="Hervé" w:date="2021-12-03T11:31:00Z">
                                      <w:r w:rsidR="00777D0F" w:rsidRPr="00C83F79">
                                        <w:rPr>
                                          <w:rFonts w:ascii="Times New Roman" w:hAnsi="Times New Roman" w:cs="Times New Roman"/>
                                          <w:color w:val="403152" w:themeColor="accent4" w:themeShade="80"/>
                                          <w:sz w:val="18"/>
                                          <w:szCs w:val="18"/>
                                          <w:rPrChange w:id="2521" w:author="Mizener, Brendon J" w:date="2021-12-07T14:03:00Z">
                                            <w:rPr>
                                              <w:rFonts w:ascii="Times New Roman" w:hAnsi="Times New Roman" w:cs="Times New Roman"/>
                                              <w:sz w:val="18"/>
                                              <w:szCs w:val="18"/>
                                            </w:rPr>
                                          </w:rPrChange>
                                        </w:rPr>
                                        <w:t>–</w:t>
                                      </w:r>
                                    </w:ins>
                                    <w:ins w:id="2522" w:author="Mizener, Brendon J" w:date="2021-11-01T15:23:00Z">
                                      <w:del w:id="2523" w:author="Hervé" w:date="2021-12-03T11:31:00Z">
                                        <w:r w:rsidRPr="00C83F79" w:rsidDel="00777D0F">
                                          <w:rPr>
                                            <w:rFonts w:ascii="Times New Roman" w:hAnsi="Times New Roman" w:cs="Times New Roman"/>
                                            <w:color w:val="403152" w:themeColor="accent4" w:themeShade="80"/>
                                            <w:sz w:val="18"/>
                                            <w:szCs w:val="18"/>
                                            <w:rPrChange w:id="2524"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2525" w:author="Mizener, Brendon J" w:date="2021-12-07T14:03:00Z">
                                            <w:rPr>
                                              <w:rFonts w:ascii="Times New Roman" w:hAnsi="Times New Roman" w:cs="Times New Roman"/>
                                              <w:sz w:val="18"/>
                                              <w:szCs w:val="18"/>
                                            </w:rPr>
                                          </w:rPrChange>
                                        </w:rPr>
                                        <w:t xml:space="preserve"> 61</w:t>
                                      </w:r>
                                    </w:ins>
                                  </w:p>
                                </w:tc>
                                <w:tc>
                                  <w:tcPr>
                                    <w:tcW w:w="2610" w:type="dxa"/>
                                    <w:tcBorders>
                                      <w:bottom w:val="single" w:sz="4" w:space="0" w:color="auto"/>
                                    </w:tcBorders>
                                    <w:tcPrChange w:id="2526" w:author="Mizener, Brendon J" w:date="2021-11-01T15:52:00Z">
                                      <w:tcPr>
                                        <w:tcW w:w="2610" w:type="dxa"/>
                                        <w:gridSpan w:val="2"/>
                                      </w:tcPr>
                                    </w:tcPrChange>
                                  </w:tcPr>
                                  <w:p w14:paraId="550A850A" w14:textId="169ED09E" w:rsidR="00D13C56" w:rsidRPr="00C83F79" w:rsidRDefault="00D13C56">
                                    <w:pPr>
                                      <w:pStyle w:val="TableParagraph"/>
                                      <w:spacing w:line="276" w:lineRule="auto"/>
                                      <w:ind w:left="2"/>
                                      <w:rPr>
                                        <w:ins w:id="2527" w:author="Mizener, Brendon J" w:date="2021-11-01T15:23:00Z"/>
                                        <w:rFonts w:ascii="Times New Roman" w:hAnsi="Times New Roman" w:cs="Times New Roman"/>
                                        <w:color w:val="403152" w:themeColor="accent4" w:themeShade="80"/>
                                        <w:sz w:val="18"/>
                                        <w:szCs w:val="18"/>
                                        <w:rPrChange w:id="2528" w:author="Mizener, Brendon J" w:date="2021-12-07T14:03:00Z">
                                          <w:rPr>
                                            <w:ins w:id="2529" w:author="Mizener, Brendon J" w:date="2021-11-01T15:23:00Z"/>
                                            <w:rFonts w:ascii="Times New Roman" w:hAnsi="Times New Roman" w:cs="Times New Roman"/>
                                            <w:sz w:val="18"/>
                                            <w:szCs w:val="18"/>
                                          </w:rPr>
                                        </w:rPrChange>
                                      </w:rPr>
                                      <w:pPrChange w:id="2530" w:author="Mizener, Brendon J" w:date="2021-11-01T15:51:00Z">
                                        <w:pPr>
                                          <w:pStyle w:val="TableParagraph"/>
                                          <w:ind w:left="180"/>
                                        </w:pPr>
                                      </w:pPrChange>
                                    </w:pPr>
                                    <w:ins w:id="2531" w:author="Mizener, Brendon J" w:date="2021-11-01T15:23:00Z">
                                      <w:r w:rsidRPr="00C83F79">
                                        <w:rPr>
                                          <w:rFonts w:ascii="Times New Roman" w:hAnsi="Times New Roman" w:cs="Times New Roman"/>
                                          <w:i/>
                                          <w:iCs/>
                                          <w:color w:val="403152" w:themeColor="accent4" w:themeShade="80"/>
                                          <w:sz w:val="18"/>
                                          <w:szCs w:val="18"/>
                                          <w:rPrChange w:id="2532" w:author="Mizener, Brendon J" w:date="2021-12-07T14:03:00Z">
                                            <w:rPr>
                                              <w:rFonts w:ascii="Times New Roman" w:hAnsi="Times New Roman" w:cs="Times New Roman"/>
                                              <w:w w:val="110"/>
                                              <w:sz w:val="18"/>
                                              <w:szCs w:val="18"/>
                                            </w:rPr>
                                          </w:rPrChange>
                                        </w:rPr>
                                        <w:t>M</w:t>
                                      </w:r>
                                      <w:r w:rsidRPr="00C83F79">
                                        <w:rPr>
                                          <w:rFonts w:ascii="Times New Roman" w:hAnsi="Times New Roman" w:cs="Times New Roman"/>
                                          <w:color w:val="403152" w:themeColor="accent4" w:themeShade="80"/>
                                          <w:sz w:val="18"/>
                                          <w:szCs w:val="18"/>
                                          <w:rPrChange w:id="2533" w:author="Mizener, Brendon J" w:date="2021-12-07T14:03:00Z">
                                            <w:rPr>
                                              <w:rFonts w:ascii="Times New Roman" w:hAnsi="Times New Roman" w:cs="Times New Roman"/>
                                              <w:w w:val="110"/>
                                              <w:sz w:val="18"/>
                                              <w:szCs w:val="18"/>
                                            </w:rPr>
                                          </w:rPrChange>
                                        </w:rPr>
                                        <w:t xml:space="preserve"> = 18.64, </w:t>
                                      </w:r>
                                      <w:r w:rsidRPr="00C83F79">
                                        <w:rPr>
                                          <w:rFonts w:ascii="Times New Roman" w:hAnsi="Times New Roman" w:cs="Times New Roman"/>
                                          <w:i/>
                                          <w:iCs/>
                                          <w:color w:val="403152" w:themeColor="accent4" w:themeShade="80"/>
                                          <w:sz w:val="18"/>
                                          <w:szCs w:val="18"/>
                                          <w:rPrChange w:id="2534" w:author="Mizener, Brendon J" w:date="2021-12-07T14:03:00Z">
                                            <w:rPr>
                                              <w:rFonts w:ascii="Times New Roman" w:hAnsi="Times New Roman" w:cs="Times New Roman"/>
                                              <w:w w:val="110"/>
                                              <w:sz w:val="18"/>
                                              <w:szCs w:val="18"/>
                                            </w:rPr>
                                          </w:rPrChange>
                                        </w:rPr>
                                        <w:t>SD</w:t>
                                      </w:r>
                                      <w:r w:rsidRPr="00C83F79">
                                        <w:rPr>
                                          <w:rFonts w:ascii="Times New Roman" w:hAnsi="Times New Roman" w:cs="Times New Roman"/>
                                          <w:color w:val="403152" w:themeColor="accent4" w:themeShade="80"/>
                                          <w:sz w:val="18"/>
                                          <w:szCs w:val="18"/>
                                          <w:rPrChange w:id="2535" w:author="Mizener, Brendon J" w:date="2021-12-07T14:03:00Z">
                                            <w:rPr>
                                              <w:rFonts w:ascii="Times New Roman" w:hAnsi="Times New Roman" w:cs="Times New Roman"/>
                                              <w:w w:val="110"/>
                                              <w:sz w:val="18"/>
                                              <w:szCs w:val="18"/>
                                            </w:rPr>
                                          </w:rPrChange>
                                        </w:rPr>
                                        <w:t xml:space="preserve"> = 11.58</w:t>
                                      </w:r>
                                    </w:ins>
                                  </w:p>
                                </w:tc>
                              </w:tr>
                              <w:tr w:rsidR="00D13C56" w14:paraId="7BEED9BD" w14:textId="77777777" w:rsidTr="001F6A47">
                                <w:trPr>
                                  <w:trHeight w:val="288"/>
                                  <w:ins w:id="2536" w:author="Mizener, Brendon J" w:date="2021-11-01T15:23:00Z"/>
                                  <w:trPrChange w:id="2537" w:author="Mizener, Brendon J" w:date="2021-11-01T15:52:00Z">
                                    <w:trPr>
                                      <w:trHeight w:val="374"/>
                                    </w:trPr>
                                  </w:trPrChange>
                                </w:trPr>
                                <w:tc>
                                  <w:tcPr>
                                    <w:tcW w:w="12593" w:type="dxa"/>
                                    <w:gridSpan w:val="5"/>
                                    <w:tcBorders>
                                      <w:top w:val="single" w:sz="4" w:space="0" w:color="auto"/>
                                    </w:tcBorders>
                                    <w:tcPrChange w:id="2538" w:author="Mizener, Brendon J" w:date="2021-11-01T15:52:00Z">
                                      <w:tcPr>
                                        <w:tcW w:w="12593" w:type="dxa"/>
                                        <w:gridSpan w:val="9"/>
                                      </w:tcPr>
                                    </w:tcPrChange>
                                  </w:tcPr>
                                  <w:p w14:paraId="4CCD52D0" w14:textId="1CCBFA8F" w:rsidR="00D13C56" w:rsidRPr="00C83F79" w:rsidRDefault="00D13C56">
                                    <w:pPr>
                                      <w:pStyle w:val="TableParagraph"/>
                                      <w:spacing w:line="276" w:lineRule="auto"/>
                                      <w:rPr>
                                        <w:ins w:id="2539" w:author="Mizener, Brendon J" w:date="2021-11-01T15:23:00Z"/>
                                        <w:rFonts w:ascii="Times New Roman" w:hAnsi="Times New Roman" w:cs="Times New Roman"/>
                                        <w:color w:val="403152" w:themeColor="accent4" w:themeShade="80"/>
                                        <w:sz w:val="18"/>
                                        <w:szCs w:val="18"/>
                                        <w:rPrChange w:id="2540" w:author="Mizener, Brendon J" w:date="2021-12-07T14:03:00Z">
                                          <w:rPr>
                                            <w:ins w:id="2541" w:author="Mizener, Brendon J" w:date="2021-11-01T15:23:00Z"/>
                                            <w:rFonts w:ascii="Times New Roman" w:hAnsi="Times New Roman" w:cs="Times New Roman"/>
                                            <w:w w:val="110"/>
                                            <w:sz w:val="18"/>
                                            <w:szCs w:val="18"/>
                                          </w:rPr>
                                        </w:rPrChange>
                                      </w:rPr>
                                      <w:pPrChange w:id="2542" w:author="Mizener, Brendon J" w:date="2021-11-01T15:51:00Z">
                                        <w:pPr>
                                          <w:pStyle w:val="TableParagraph"/>
                                          <w:ind w:left="180"/>
                                        </w:pPr>
                                      </w:pPrChange>
                                    </w:pPr>
                                    <w:ins w:id="2543" w:author="Mizener, Brendon J" w:date="2021-11-01T15:23:00Z">
                                      <w:r w:rsidRPr="00C83F79">
                                        <w:rPr>
                                          <w:rFonts w:ascii="Times New Roman" w:hAnsi="Times New Roman" w:cs="Times New Roman"/>
                                          <w:color w:val="403152" w:themeColor="accent4" w:themeShade="80"/>
                                          <w:sz w:val="18"/>
                                          <w:szCs w:val="18"/>
                                          <w:rPrChange w:id="2544" w:author="Mizener, Brendon J" w:date="2021-12-07T14:03:00Z">
                                            <w:rPr>
                                              <w:rFonts w:ascii="Times New Roman" w:hAnsi="Times New Roman" w:cs="Times New Roman"/>
                                              <w:w w:val="110"/>
                                              <w:sz w:val="18"/>
                                              <w:szCs w:val="18"/>
                                            </w:rPr>
                                          </w:rPrChange>
                                        </w:rPr>
                                        <w:t xml:space="preserve">All reported nationalities: </w:t>
                                      </w:r>
                                    </w:ins>
                                  </w:p>
                                </w:tc>
                              </w:tr>
                              <w:tr w:rsidR="00D13C56" w14:paraId="0ADF6014" w14:textId="77777777" w:rsidTr="001F6A47">
                                <w:tblPrEx>
                                  <w:tblPrExChange w:id="2545" w:author="Mizener, Brendon J" w:date="2021-11-01T15:52:00Z">
                                    <w:tblPrEx>
                                      <w:tblW w:w="12857" w:type="dxa"/>
                                    </w:tblPrEx>
                                  </w:tblPrExChange>
                                </w:tblPrEx>
                                <w:trPr>
                                  <w:trHeight w:val="288"/>
                                  <w:trPrChange w:id="2546" w:author="Mizener, Brendon J" w:date="2021-11-01T15:52:00Z">
                                    <w:trPr>
                                      <w:gridAfter w:val="0"/>
                                      <w:trHeight w:val="374"/>
                                    </w:trPr>
                                  </w:trPrChange>
                                </w:trPr>
                                <w:tc>
                                  <w:tcPr>
                                    <w:tcW w:w="1784" w:type="dxa"/>
                                    <w:tcPrChange w:id="2547" w:author="Mizener, Brendon J" w:date="2021-11-01T15:52:00Z">
                                      <w:tcPr>
                                        <w:tcW w:w="1784" w:type="dxa"/>
                                      </w:tcPr>
                                    </w:tcPrChange>
                                  </w:tcPr>
                                  <w:p w14:paraId="29A1C1BC" w14:textId="313C3870" w:rsidR="00D13C56" w:rsidRPr="00C83F79" w:rsidRDefault="007A1C0C">
                                    <w:pPr>
                                      <w:pStyle w:val="TableParagraph"/>
                                      <w:spacing w:line="276" w:lineRule="auto"/>
                                      <w:rPr>
                                        <w:rFonts w:ascii="Times New Roman" w:hAnsi="Times New Roman" w:cs="Times New Roman"/>
                                        <w:color w:val="403152" w:themeColor="accent4" w:themeShade="80"/>
                                        <w:sz w:val="18"/>
                                        <w:szCs w:val="18"/>
                                        <w:rPrChange w:id="2548" w:author="Mizener, Brendon J" w:date="2021-12-07T14:03:00Z">
                                          <w:rPr>
                                            <w:rFonts w:ascii="Times New Roman" w:hAnsi="Times New Roman" w:cs="Times New Roman"/>
                                            <w:w w:val="105"/>
                                            <w:sz w:val="18"/>
                                            <w:szCs w:val="18"/>
                                          </w:rPr>
                                        </w:rPrChange>
                                      </w:rPr>
                                      <w:pPrChange w:id="2549" w:author="Mizener, Brendon J" w:date="2021-11-01T15:51:00Z">
                                        <w:pPr>
                                          <w:pStyle w:val="TableParagraph"/>
                                          <w:ind w:left="119"/>
                                        </w:pPr>
                                      </w:pPrChange>
                                    </w:pPr>
                                    <w:ins w:id="2550" w:author="Mizener, Brendon J" w:date="2021-11-01T15:34:00Z">
                                      <w:r w:rsidRPr="00C83F79">
                                        <w:rPr>
                                          <w:rFonts w:ascii="Times New Roman" w:hAnsi="Times New Roman" w:cs="Times New Roman"/>
                                          <w:color w:val="403152" w:themeColor="accent4" w:themeShade="80"/>
                                          <w:sz w:val="18"/>
                                          <w:szCs w:val="18"/>
                                          <w:rPrChange w:id="2551" w:author="Mizener, Brendon J" w:date="2021-12-07T14:03:00Z">
                                            <w:rPr>
                                              <w:rFonts w:ascii="Times New Roman" w:hAnsi="Times New Roman" w:cs="Times New Roman"/>
                                              <w:sz w:val="18"/>
                                              <w:szCs w:val="18"/>
                                            </w:rPr>
                                          </w:rPrChange>
                                        </w:rPr>
                                        <w:t>France</w:t>
                                      </w:r>
                                    </w:ins>
                                    <w:del w:id="2552" w:author="Mizener, Brendon J" w:date="2021-11-01T13:40:00Z">
                                      <w:r w:rsidR="00D13C56" w:rsidRPr="00C83F79" w:rsidDel="002856E2">
                                        <w:rPr>
                                          <w:rFonts w:ascii="Times New Roman" w:hAnsi="Times New Roman" w:cs="Times New Roman"/>
                                          <w:color w:val="403152" w:themeColor="accent4" w:themeShade="80"/>
                                          <w:sz w:val="18"/>
                                          <w:szCs w:val="18"/>
                                          <w:rPrChange w:id="2553" w:author="Mizener, Brendon J" w:date="2021-12-07T14:03:00Z">
                                            <w:rPr>
                                              <w:rFonts w:ascii="Times New Roman" w:hAnsi="Times New Roman" w:cs="Times New Roman"/>
                                              <w:sz w:val="18"/>
                                              <w:szCs w:val="18"/>
                                            </w:rPr>
                                          </w:rPrChange>
                                        </w:rPr>
                                        <w:delText>Modal</w:delText>
                                      </w:r>
                                    </w:del>
                                  </w:p>
                                </w:tc>
                                <w:tc>
                                  <w:tcPr>
                                    <w:tcW w:w="3339" w:type="dxa"/>
                                    <w:tcPrChange w:id="2554" w:author="Mizener, Brendon J" w:date="2021-11-01T15:52:00Z">
                                      <w:tcPr>
                                        <w:tcW w:w="2123" w:type="dxa"/>
                                      </w:tcPr>
                                    </w:tcPrChange>
                                  </w:tcPr>
                                  <w:p w14:paraId="3D92035E" w14:textId="469E4871" w:rsidR="00D13C56" w:rsidRPr="00C83F79" w:rsidRDefault="007A1C0C">
                                    <w:pPr>
                                      <w:pStyle w:val="TableParagraph"/>
                                      <w:spacing w:line="276" w:lineRule="auto"/>
                                      <w:ind w:left="194"/>
                                      <w:rPr>
                                        <w:rFonts w:ascii="Times New Roman" w:hAnsi="Times New Roman" w:cs="Times New Roman"/>
                                        <w:color w:val="403152" w:themeColor="accent4" w:themeShade="80"/>
                                        <w:sz w:val="18"/>
                                        <w:szCs w:val="18"/>
                                        <w:rPrChange w:id="2555" w:author="Mizener, Brendon J" w:date="2021-12-07T14:03:00Z">
                                          <w:rPr>
                                            <w:rFonts w:ascii="Times New Roman" w:hAnsi="Times New Roman" w:cs="Times New Roman"/>
                                            <w:sz w:val="18"/>
                                            <w:szCs w:val="18"/>
                                          </w:rPr>
                                        </w:rPrChange>
                                      </w:rPr>
                                      <w:pPrChange w:id="2556" w:author="Mizener, Brendon J" w:date="2021-11-01T15:51:00Z">
                                        <w:pPr>
                                          <w:pStyle w:val="TableParagraph"/>
                                          <w:ind w:left="446"/>
                                        </w:pPr>
                                      </w:pPrChange>
                                    </w:pPr>
                                    <w:ins w:id="2557" w:author="Mizener, Brendon J" w:date="2021-11-01T15:38:00Z">
                                      <w:r w:rsidRPr="00C83F79">
                                        <w:rPr>
                                          <w:rFonts w:ascii="Times New Roman" w:hAnsi="Times New Roman" w:cs="Times New Roman"/>
                                          <w:color w:val="403152" w:themeColor="accent4" w:themeShade="80"/>
                                          <w:sz w:val="18"/>
                                          <w:szCs w:val="18"/>
                                          <w:rPrChange w:id="2558" w:author="Mizener, Brendon J" w:date="2021-12-07T14:03:00Z">
                                            <w:rPr>
                                              <w:rFonts w:ascii="Times New Roman" w:hAnsi="Times New Roman" w:cs="Times New Roman"/>
                                              <w:sz w:val="18"/>
                                              <w:szCs w:val="18"/>
                                            </w:rPr>
                                          </w:rPrChange>
                                        </w:rPr>
                                        <w:t>French</w:t>
                                      </w:r>
                                    </w:ins>
                                    <w:del w:id="2559" w:author="Mizener, Brendon J" w:date="2021-11-01T13:40:00Z">
                                      <w:r w:rsidR="00D13C56" w:rsidRPr="00C83F79" w:rsidDel="002856E2">
                                        <w:rPr>
                                          <w:rFonts w:ascii="Times New Roman" w:hAnsi="Times New Roman" w:cs="Times New Roman"/>
                                          <w:color w:val="403152" w:themeColor="accent4" w:themeShade="80"/>
                                          <w:sz w:val="18"/>
                                          <w:szCs w:val="18"/>
                                          <w:rPrChange w:id="2560" w:author="Mizener, Brendon J" w:date="2021-12-07T14:03:00Z">
                                            <w:rPr>
                                              <w:rFonts w:ascii="Times New Roman" w:hAnsi="Times New Roman" w:cs="Times New Roman"/>
                                              <w:w w:val="115"/>
                                              <w:sz w:val="18"/>
                                              <w:szCs w:val="18"/>
                                            </w:rPr>
                                          </w:rPrChange>
                                        </w:rPr>
                                        <w:delText>Fast</w:delText>
                                      </w:r>
                                    </w:del>
                                  </w:p>
                                </w:tc>
                                <w:tc>
                                  <w:tcPr>
                                    <w:tcW w:w="3060" w:type="dxa"/>
                                    <w:tcPrChange w:id="2561" w:author="Mizener, Brendon J" w:date="2021-11-01T15:52:00Z">
                                      <w:tcPr>
                                        <w:tcW w:w="2316" w:type="dxa"/>
                                        <w:gridSpan w:val="2"/>
                                      </w:tcPr>
                                    </w:tcPrChange>
                                  </w:tcPr>
                                  <w:p w14:paraId="2597FE39" w14:textId="0D05AF0B" w:rsidR="00D13C56" w:rsidRPr="00C83F79" w:rsidRDefault="00D13C56">
                                    <w:pPr>
                                      <w:pStyle w:val="TableParagraph"/>
                                      <w:spacing w:line="276" w:lineRule="auto"/>
                                      <w:ind w:left="434"/>
                                      <w:rPr>
                                        <w:rFonts w:ascii="Times New Roman" w:hAnsi="Times New Roman" w:cs="Times New Roman"/>
                                        <w:color w:val="403152" w:themeColor="accent4" w:themeShade="80"/>
                                        <w:sz w:val="18"/>
                                        <w:szCs w:val="18"/>
                                        <w:rPrChange w:id="2562" w:author="Mizener, Brendon J" w:date="2021-12-07T14:03:00Z">
                                          <w:rPr>
                                            <w:rFonts w:ascii="Times New Roman" w:hAnsi="Times New Roman" w:cs="Times New Roman"/>
                                            <w:sz w:val="18"/>
                                            <w:szCs w:val="18"/>
                                          </w:rPr>
                                        </w:rPrChange>
                                      </w:rPr>
                                      <w:pPrChange w:id="2563" w:author="Mizener, Brendon J" w:date="2021-11-01T15:51:00Z">
                                        <w:pPr>
                                          <w:pStyle w:val="TableParagraph"/>
                                          <w:ind w:left="434"/>
                                        </w:pPr>
                                      </w:pPrChange>
                                    </w:pPr>
                                    <w:del w:id="2564" w:author="Mizener, Brendon J" w:date="2021-11-01T13:40:00Z">
                                      <w:r w:rsidRPr="00C83F79" w:rsidDel="002856E2">
                                        <w:rPr>
                                          <w:rFonts w:ascii="Times New Roman" w:hAnsi="Times New Roman" w:cs="Times New Roman"/>
                                          <w:color w:val="403152" w:themeColor="accent4" w:themeShade="80"/>
                                          <w:sz w:val="18"/>
                                          <w:szCs w:val="18"/>
                                          <w:rPrChange w:id="2565"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2566"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567" w:author="Mizener, Brendon J" w:date="2021-12-07T14:03:00Z">
                                            <w:rPr>
                                              <w:rFonts w:ascii="Times New Roman" w:hAnsi="Times New Roman" w:cs="Times New Roman"/>
                                              <w:sz w:val="18"/>
                                              <w:szCs w:val="18"/>
                                            </w:rPr>
                                          </w:rPrChange>
                                        </w:rPr>
                                        <w:delText>Quadruple</w:delText>
                                      </w:r>
                                    </w:del>
                                  </w:p>
                                </w:tc>
                                <w:tc>
                                  <w:tcPr>
                                    <w:tcW w:w="1800" w:type="dxa"/>
                                    <w:tcPrChange w:id="2568" w:author="Mizener, Brendon J" w:date="2021-11-01T15:52:00Z">
                                      <w:tcPr>
                                        <w:tcW w:w="2160" w:type="dxa"/>
                                        <w:gridSpan w:val="2"/>
                                      </w:tcPr>
                                    </w:tcPrChange>
                                  </w:tcPr>
                                  <w:p w14:paraId="530098B6" w14:textId="62CDD232" w:rsidR="00D13C56" w:rsidRPr="00C83F79" w:rsidRDefault="00D13C56">
                                    <w:pPr>
                                      <w:pStyle w:val="TableParagraph"/>
                                      <w:spacing w:line="276" w:lineRule="auto"/>
                                      <w:ind w:left="229"/>
                                      <w:rPr>
                                        <w:rFonts w:ascii="Times New Roman" w:hAnsi="Times New Roman" w:cs="Times New Roman"/>
                                        <w:color w:val="403152" w:themeColor="accent4" w:themeShade="80"/>
                                        <w:sz w:val="18"/>
                                        <w:szCs w:val="18"/>
                                        <w:rPrChange w:id="2569" w:author="Mizener, Brendon J" w:date="2021-12-07T14:03:00Z">
                                          <w:rPr>
                                            <w:rFonts w:ascii="Times New Roman" w:hAnsi="Times New Roman" w:cs="Times New Roman"/>
                                            <w:sz w:val="18"/>
                                            <w:szCs w:val="18"/>
                                          </w:rPr>
                                        </w:rPrChange>
                                      </w:rPr>
                                      <w:pPrChange w:id="2570" w:author="Mizener, Brendon J" w:date="2021-11-01T15:51:00Z">
                                        <w:pPr>
                                          <w:pStyle w:val="TableParagraph"/>
                                          <w:ind w:left="229"/>
                                        </w:pPr>
                                      </w:pPrChange>
                                    </w:pPr>
                                    <w:del w:id="2571" w:author="Mizener, Brendon J" w:date="2021-11-01T13:40:00Z">
                                      <w:r w:rsidRPr="00C83F79" w:rsidDel="002856E2">
                                        <w:rPr>
                                          <w:rFonts w:ascii="Times New Roman" w:hAnsi="Times New Roman" w:cs="Times New Roman"/>
                                          <w:color w:val="403152" w:themeColor="accent4" w:themeShade="80"/>
                                          <w:sz w:val="18"/>
                                          <w:szCs w:val="18"/>
                                          <w:rPrChange w:id="2572"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2573"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574" w:author="Mizener, Brendon J" w:date="2021-12-07T14:03:00Z">
                                            <w:rPr>
                                              <w:rFonts w:ascii="Times New Roman" w:hAnsi="Times New Roman" w:cs="Times New Roman"/>
                                              <w:sz w:val="18"/>
                                              <w:szCs w:val="18"/>
                                            </w:rPr>
                                          </w:rPrChange>
                                        </w:rPr>
                                        <w:delText>Dense</w:delText>
                                      </w:r>
                                    </w:del>
                                  </w:p>
                                </w:tc>
                                <w:tc>
                                  <w:tcPr>
                                    <w:tcW w:w="2610" w:type="dxa"/>
                                    <w:tcPrChange w:id="2575" w:author="Mizener, Brendon J" w:date="2021-11-01T15:52:00Z">
                                      <w:tcPr>
                                        <w:tcW w:w="1960" w:type="dxa"/>
                                        <w:gridSpan w:val="2"/>
                                      </w:tcPr>
                                    </w:tcPrChange>
                                  </w:tcPr>
                                  <w:p w14:paraId="58EF6D4F" w14:textId="6A6C9645" w:rsidR="00D13C56" w:rsidRPr="00C83F79" w:rsidRDefault="00D13C56">
                                    <w:pPr>
                                      <w:pStyle w:val="TableParagraph"/>
                                      <w:spacing w:line="276" w:lineRule="auto"/>
                                      <w:ind w:left="180"/>
                                      <w:rPr>
                                        <w:rFonts w:ascii="Times New Roman" w:hAnsi="Times New Roman" w:cs="Times New Roman"/>
                                        <w:color w:val="403152" w:themeColor="accent4" w:themeShade="80"/>
                                        <w:sz w:val="18"/>
                                        <w:szCs w:val="18"/>
                                        <w:rPrChange w:id="2576" w:author="Mizener, Brendon J" w:date="2021-12-07T14:03:00Z">
                                          <w:rPr>
                                            <w:rFonts w:ascii="Times New Roman" w:hAnsi="Times New Roman" w:cs="Times New Roman"/>
                                            <w:w w:val="105"/>
                                            <w:sz w:val="18"/>
                                            <w:szCs w:val="18"/>
                                          </w:rPr>
                                        </w:rPrChange>
                                      </w:rPr>
                                      <w:pPrChange w:id="2577" w:author="Mizener, Brendon J" w:date="2021-11-01T15:51:00Z">
                                        <w:pPr>
                                          <w:pStyle w:val="TableParagraph"/>
                                          <w:ind w:left="180"/>
                                        </w:pPr>
                                      </w:pPrChange>
                                    </w:pPr>
                                    <w:del w:id="2578" w:author="Mizener, Brendon J" w:date="2021-11-01T13:40:00Z">
                                      <w:r w:rsidRPr="00C83F79" w:rsidDel="002856E2">
                                        <w:rPr>
                                          <w:rFonts w:ascii="Times New Roman" w:hAnsi="Times New Roman" w:cs="Times New Roman"/>
                                          <w:color w:val="403152" w:themeColor="accent4" w:themeShade="80"/>
                                          <w:sz w:val="18"/>
                                          <w:szCs w:val="18"/>
                                          <w:rPrChange w:id="2579" w:author="Mizener, Brendon J" w:date="2021-12-07T14:03:00Z">
                                            <w:rPr>
                                              <w:rFonts w:ascii="Times New Roman" w:hAnsi="Times New Roman" w:cs="Times New Roman"/>
                                              <w:w w:val="110"/>
                                              <w:sz w:val="18"/>
                                              <w:szCs w:val="18"/>
                                            </w:rPr>
                                          </w:rPrChange>
                                        </w:rPr>
                                        <w:delText>Jazz/Blues</w:delText>
                                      </w:r>
                                    </w:del>
                                  </w:p>
                                </w:tc>
                              </w:tr>
                              <w:tr w:rsidR="007A1C0C" w14:paraId="5F012398" w14:textId="77777777" w:rsidTr="001F6A47">
                                <w:trPr>
                                  <w:trHeight w:val="288"/>
                                  <w:ins w:id="2580" w:author="Mizener, Brendon J" w:date="2021-11-01T15:34:00Z"/>
                                  <w:trPrChange w:id="2581" w:author="Mizener, Brendon J" w:date="2021-11-01T15:52:00Z">
                                    <w:trPr>
                                      <w:trHeight w:val="374"/>
                                    </w:trPr>
                                  </w:trPrChange>
                                </w:trPr>
                                <w:tc>
                                  <w:tcPr>
                                    <w:tcW w:w="1784" w:type="dxa"/>
                                    <w:tcPrChange w:id="2582" w:author="Mizener, Brendon J" w:date="2021-11-01T15:52:00Z">
                                      <w:tcPr>
                                        <w:tcW w:w="1784" w:type="dxa"/>
                                      </w:tcPr>
                                    </w:tcPrChange>
                                  </w:tcPr>
                                  <w:p w14:paraId="0A9D9554" w14:textId="4006E4EC" w:rsidR="007A1C0C" w:rsidRPr="00C83F79" w:rsidDel="002856E2" w:rsidRDefault="007A1C0C">
                                    <w:pPr>
                                      <w:pStyle w:val="TableParagraph"/>
                                      <w:spacing w:line="276" w:lineRule="auto"/>
                                      <w:rPr>
                                        <w:ins w:id="2583" w:author="Mizener, Brendon J" w:date="2021-11-01T15:34:00Z"/>
                                        <w:rFonts w:ascii="Times New Roman" w:hAnsi="Times New Roman" w:cs="Times New Roman"/>
                                        <w:color w:val="403152" w:themeColor="accent4" w:themeShade="80"/>
                                        <w:sz w:val="18"/>
                                        <w:szCs w:val="18"/>
                                        <w:rPrChange w:id="2584" w:author="Mizener, Brendon J" w:date="2021-12-07T14:03:00Z">
                                          <w:rPr>
                                            <w:ins w:id="2585" w:author="Mizener, Brendon J" w:date="2021-11-01T15:34:00Z"/>
                                            <w:rFonts w:ascii="Times New Roman" w:hAnsi="Times New Roman" w:cs="Times New Roman"/>
                                            <w:sz w:val="18"/>
                                            <w:szCs w:val="18"/>
                                          </w:rPr>
                                        </w:rPrChange>
                                      </w:rPr>
                                      <w:pPrChange w:id="2586" w:author="Mizener, Brendon J" w:date="2021-11-01T15:51:00Z">
                                        <w:pPr>
                                          <w:pStyle w:val="TableParagraph"/>
                                          <w:ind w:left="119"/>
                                        </w:pPr>
                                      </w:pPrChange>
                                    </w:pPr>
                                    <w:ins w:id="2587" w:author="Mizener, Brendon J" w:date="2021-11-01T15:34:00Z">
                                      <w:r w:rsidRPr="00C83F79">
                                        <w:rPr>
                                          <w:rFonts w:ascii="Times New Roman" w:hAnsi="Times New Roman" w:cs="Times New Roman"/>
                                          <w:color w:val="403152" w:themeColor="accent4" w:themeShade="80"/>
                                          <w:sz w:val="18"/>
                                          <w:szCs w:val="18"/>
                                          <w:rPrChange w:id="2588" w:author="Mizener, Brendon J" w:date="2021-12-07T14:03:00Z">
                                            <w:rPr>
                                              <w:rFonts w:ascii="Times New Roman" w:hAnsi="Times New Roman" w:cs="Times New Roman"/>
                                              <w:sz w:val="18"/>
                                              <w:szCs w:val="18"/>
                                            </w:rPr>
                                          </w:rPrChange>
                                        </w:rPr>
                                        <w:t>US</w:t>
                                      </w:r>
                                    </w:ins>
                                  </w:p>
                                </w:tc>
                                <w:tc>
                                  <w:tcPr>
                                    <w:tcW w:w="3339" w:type="dxa"/>
                                    <w:tcPrChange w:id="2589" w:author="Mizener, Brendon J" w:date="2021-11-01T15:52:00Z">
                                      <w:tcPr>
                                        <w:tcW w:w="3339" w:type="dxa"/>
                                        <w:gridSpan w:val="2"/>
                                      </w:tcPr>
                                    </w:tcPrChange>
                                  </w:tcPr>
                                  <w:p w14:paraId="5A767268" w14:textId="277C6453" w:rsidR="007A1C0C" w:rsidRPr="00C83F79" w:rsidDel="002856E2" w:rsidRDefault="007A1C0C">
                                    <w:pPr>
                                      <w:pStyle w:val="TableParagraph"/>
                                      <w:spacing w:line="276" w:lineRule="auto"/>
                                      <w:ind w:left="194"/>
                                      <w:rPr>
                                        <w:ins w:id="2590" w:author="Mizener, Brendon J" w:date="2021-11-01T15:34:00Z"/>
                                        <w:rFonts w:ascii="Times New Roman" w:hAnsi="Times New Roman" w:cs="Times New Roman"/>
                                        <w:color w:val="403152" w:themeColor="accent4" w:themeShade="80"/>
                                        <w:sz w:val="18"/>
                                        <w:szCs w:val="18"/>
                                        <w:rPrChange w:id="2591" w:author="Mizener, Brendon J" w:date="2021-12-07T14:03:00Z">
                                          <w:rPr>
                                            <w:ins w:id="2592" w:author="Mizener, Brendon J" w:date="2021-11-01T15:34:00Z"/>
                                            <w:rFonts w:ascii="Times New Roman" w:hAnsi="Times New Roman" w:cs="Times New Roman"/>
                                            <w:w w:val="115"/>
                                            <w:sz w:val="18"/>
                                            <w:szCs w:val="18"/>
                                          </w:rPr>
                                        </w:rPrChange>
                                      </w:rPr>
                                      <w:pPrChange w:id="2593" w:author="Mizener, Brendon J" w:date="2021-11-01T15:51:00Z">
                                        <w:pPr>
                                          <w:pStyle w:val="TableParagraph"/>
                                          <w:ind w:left="446"/>
                                        </w:pPr>
                                      </w:pPrChange>
                                    </w:pPr>
                                    <w:ins w:id="2594" w:author="Mizener, Brendon J" w:date="2021-11-01T15:36:00Z">
                                      <w:r w:rsidRPr="00C83F79">
                                        <w:rPr>
                                          <w:rFonts w:ascii="Times New Roman" w:hAnsi="Times New Roman" w:cs="Times New Roman"/>
                                          <w:color w:val="403152" w:themeColor="accent4" w:themeShade="80"/>
                                          <w:sz w:val="18"/>
                                          <w:szCs w:val="18"/>
                                          <w:rPrChange w:id="2595" w:author="Mizener, Brendon J" w:date="2021-12-07T14:03:00Z">
                                            <w:rPr>
                                              <w:rFonts w:ascii="Times New Roman" w:hAnsi="Times New Roman" w:cs="Times New Roman"/>
                                              <w:w w:val="115"/>
                                              <w:sz w:val="18"/>
                                              <w:szCs w:val="18"/>
                                            </w:rPr>
                                          </w:rPrChange>
                                        </w:rPr>
                                        <w:t>American</w:t>
                                      </w:r>
                                    </w:ins>
                                  </w:p>
                                </w:tc>
                                <w:tc>
                                  <w:tcPr>
                                    <w:tcW w:w="3060" w:type="dxa"/>
                                    <w:tcPrChange w:id="2596" w:author="Mizener, Brendon J" w:date="2021-11-01T15:52:00Z">
                                      <w:tcPr>
                                        <w:tcW w:w="3060" w:type="dxa"/>
                                        <w:gridSpan w:val="2"/>
                                      </w:tcPr>
                                    </w:tcPrChange>
                                  </w:tcPr>
                                  <w:p w14:paraId="0D0FF725" w14:textId="77777777" w:rsidR="007A1C0C" w:rsidRPr="00C83F79" w:rsidDel="002856E2" w:rsidRDefault="007A1C0C">
                                    <w:pPr>
                                      <w:pStyle w:val="TableParagraph"/>
                                      <w:spacing w:line="276" w:lineRule="auto"/>
                                      <w:ind w:left="434"/>
                                      <w:rPr>
                                        <w:ins w:id="2597" w:author="Mizener, Brendon J" w:date="2021-11-01T15:34:00Z"/>
                                        <w:rFonts w:ascii="Times New Roman" w:hAnsi="Times New Roman" w:cs="Times New Roman"/>
                                        <w:color w:val="403152" w:themeColor="accent4" w:themeShade="80"/>
                                        <w:sz w:val="18"/>
                                        <w:szCs w:val="18"/>
                                        <w:rPrChange w:id="2598" w:author="Mizener, Brendon J" w:date="2021-12-07T14:03:00Z">
                                          <w:rPr>
                                            <w:ins w:id="2599" w:author="Mizener, Brendon J" w:date="2021-11-01T15:34:00Z"/>
                                            <w:rFonts w:ascii="Times New Roman" w:hAnsi="Times New Roman" w:cs="Times New Roman"/>
                                            <w:sz w:val="18"/>
                                            <w:szCs w:val="18"/>
                                          </w:rPr>
                                        </w:rPrChange>
                                      </w:rPr>
                                      <w:pPrChange w:id="2600" w:author="Mizener, Brendon J" w:date="2021-11-01T15:51:00Z">
                                        <w:pPr>
                                          <w:pStyle w:val="TableParagraph"/>
                                          <w:ind w:left="434"/>
                                        </w:pPr>
                                      </w:pPrChange>
                                    </w:pPr>
                                  </w:p>
                                </w:tc>
                                <w:tc>
                                  <w:tcPr>
                                    <w:tcW w:w="1800" w:type="dxa"/>
                                    <w:tcPrChange w:id="2601" w:author="Mizener, Brendon J" w:date="2021-11-01T15:52:00Z">
                                      <w:tcPr>
                                        <w:tcW w:w="1800" w:type="dxa"/>
                                        <w:gridSpan w:val="2"/>
                                      </w:tcPr>
                                    </w:tcPrChange>
                                  </w:tcPr>
                                  <w:p w14:paraId="3889077B" w14:textId="77777777" w:rsidR="007A1C0C" w:rsidRPr="00C83F79" w:rsidDel="002856E2" w:rsidRDefault="007A1C0C">
                                    <w:pPr>
                                      <w:pStyle w:val="TableParagraph"/>
                                      <w:spacing w:line="276" w:lineRule="auto"/>
                                      <w:ind w:left="229"/>
                                      <w:rPr>
                                        <w:ins w:id="2602" w:author="Mizener, Brendon J" w:date="2021-11-01T15:34:00Z"/>
                                        <w:rFonts w:ascii="Times New Roman" w:hAnsi="Times New Roman" w:cs="Times New Roman"/>
                                        <w:color w:val="403152" w:themeColor="accent4" w:themeShade="80"/>
                                        <w:sz w:val="18"/>
                                        <w:szCs w:val="18"/>
                                        <w:rPrChange w:id="2603" w:author="Mizener, Brendon J" w:date="2021-12-07T14:03:00Z">
                                          <w:rPr>
                                            <w:ins w:id="2604" w:author="Mizener, Brendon J" w:date="2021-11-01T15:34:00Z"/>
                                            <w:rFonts w:ascii="Times New Roman" w:hAnsi="Times New Roman" w:cs="Times New Roman"/>
                                            <w:sz w:val="18"/>
                                            <w:szCs w:val="18"/>
                                          </w:rPr>
                                        </w:rPrChange>
                                      </w:rPr>
                                      <w:pPrChange w:id="2605" w:author="Mizener, Brendon J" w:date="2021-11-01T15:51:00Z">
                                        <w:pPr>
                                          <w:pStyle w:val="TableParagraph"/>
                                          <w:ind w:left="229"/>
                                        </w:pPr>
                                      </w:pPrChange>
                                    </w:pPr>
                                  </w:p>
                                </w:tc>
                                <w:tc>
                                  <w:tcPr>
                                    <w:tcW w:w="2610" w:type="dxa"/>
                                    <w:tcPrChange w:id="2606" w:author="Mizener, Brendon J" w:date="2021-11-01T15:52:00Z">
                                      <w:tcPr>
                                        <w:tcW w:w="2610" w:type="dxa"/>
                                        <w:gridSpan w:val="2"/>
                                      </w:tcPr>
                                    </w:tcPrChange>
                                  </w:tcPr>
                                  <w:p w14:paraId="7BF0C6A2" w14:textId="77777777" w:rsidR="007A1C0C" w:rsidRPr="00C83F79" w:rsidDel="002856E2" w:rsidRDefault="007A1C0C">
                                    <w:pPr>
                                      <w:pStyle w:val="TableParagraph"/>
                                      <w:spacing w:line="276" w:lineRule="auto"/>
                                      <w:ind w:left="180"/>
                                      <w:rPr>
                                        <w:ins w:id="2607" w:author="Mizener, Brendon J" w:date="2021-11-01T15:34:00Z"/>
                                        <w:rFonts w:ascii="Times New Roman" w:hAnsi="Times New Roman" w:cs="Times New Roman"/>
                                        <w:color w:val="403152" w:themeColor="accent4" w:themeShade="80"/>
                                        <w:sz w:val="18"/>
                                        <w:szCs w:val="18"/>
                                        <w:rPrChange w:id="2608" w:author="Mizener, Brendon J" w:date="2021-12-07T14:03:00Z">
                                          <w:rPr>
                                            <w:ins w:id="2609" w:author="Mizener, Brendon J" w:date="2021-11-01T15:34:00Z"/>
                                            <w:rFonts w:ascii="Times New Roman" w:hAnsi="Times New Roman" w:cs="Times New Roman"/>
                                            <w:w w:val="110"/>
                                            <w:sz w:val="18"/>
                                            <w:szCs w:val="18"/>
                                          </w:rPr>
                                        </w:rPrChange>
                                      </w:rPr>
                                      <w:pPrChange w:id="2610" w:author="Mizener, Brendon J" w:date="2021-11-01T15:51:00Z">
                                        <w:pPr>
                                          <w:pStyle w:val="TableParagraph"/>
                                          <w:ind w:left="180"/>
                                        </w:pPr>
                                      </w:pPrChange>
                                    </w:pPr>
                                  </w:p>
                                </w:tc>
                              </w:tr>
                              <w:tr w:rsidR="00D13C56" w:rsidDel="00CA4B9C" w14:paraId="6558E31B" w14:textId="5D37269B" w:rsidTr="001F6A47">
                                <w:tblPrEx>
                                  <w:tblPrExChange w:id="2611" w:author="Mizener, Brendon J" w:date="2021-11-01T15:52:00Z">
                                    <w:tblPrEx>
                                      <w:tblW w:w="12857" w:type="dxa"/>
                                    </w:tblPrEx>
                                  </w:tblPrExChange>
                                </w:tblPrEx>
                                <w:trPr>
                                  <w:trHeight w:val="288"/>
                                  <w:del w:id="2612" w:author="Mizener, Brendon J" w:date="2021-11-01T15:08:00Z"/>
                                  <w:trPrChange w:id="2613" w:author="Mizener, Brendon J" w:date="2021-11-01T15:52:00Z">
                                    <w:trPr>
                                      <w:gridAfter w:val="0"/>
                                      <w:trHeight w:val="374"/>
                                    </w:trPr>
                                  </w:trPrChange>
                                </w:trPr>
                                <w:tc>
                                  <w:tcPr>
                                    <w:tcW w:w="1784" w:type="dxa"/>
                                    <w:tcPrChange w:id="2614" w:author="Mizener, Brendon J" w:date="2021-11-01T15:52:00Z">
                                      <w:tcPr>
                                        <w:tcW w:w="1784" w:type="dxa"/>
                                      </w:tcPr>
                                    </w:tcPrChange>
                                  </w:tcPr>
                                  <w:p w14:paraId="3675A553" w14:textId="6259E018" w:rsidR="00D13C56" w:rsidRPr="00C83F79" w:rsidDel="00CA4B9C" w:rsidRDefault="00D13C56">
                                    <w:pPr>
                                      <w:pStyle w:val="TableParagraph"/>
                                      <w:spacing w:line="276" w:lineRule="auto"/>
                                      <w:ind w:left="119"/>
                                      <w:rPr>
                                        <w:del w:id="2615" w:author="Mizener, Brendon J" w:date="2021-11-01T15:08:00Z"/>
                                        <w:rFonts w:ascii="Times New Roman" w:hAnsi="Times New Roman" w:cs="Times New Roman"/>
                                        <w:color w:val="403152" w:themeColor="accent4" w:themeShade="80"/>
                                        <w:sz w:val="18"/>
                                        <w:szCs w:val="18"/>
                                        <w:rPrChange w:id="2616" w:author="Mizener, Brendon J" w:date="2021-12-07T14:03:00Z">
                                          <w:rPr>
                                            <w:del w:id="2617" w:author="Mizener, Brendon J" w:date="2021-11-01T15:08:00Z"/>
                                            <w:rFonts w:ascii="Times New Roman" w:hAnsi="Times New Roman" w:cs="Times New Roman"/>
                                            <w:w w:val="105"/>
                                            <w:sz w:val="18"/>
                                            <w:szCs w:val="18"/>
                                          </w:rPr>
                                        </w:rPrChange>
                                      </w:rPr>
                                      <w:pPrChange w:id="2618" w:author="Mizener, Brendon J" w:date="2021-11-01T15:51:00Z">
                                        <w:pPr>
                                          <w:pStyle w:val="TableParagraph"/>
                                          <w:ind w:left="119"/>
                                        </w:pPr>
                                      </w:pPrChange>
                                    </w:pPr>
                                    <w:del w:id="2619" w:author="Mizener, Brendon J" w:date="2021-11-01T13:40:00Z">
                                      <w:r w:rsidRPr="00C83F79" w:rsidDel="002856E2">
                                        <w:rPr>
                                          <w:rFonts w:ascii="Times New Roman" w:hAnsi="Times New Roman" w:cs="Times New Roman"/>
                                          <w:color w:val="403152" w:themeColor="accent4" w:themeShade="80"/>
                                          <w:sz w:val="18"/>
                                          <w:szCs w:val="18"/>
                                          <w:rPrChange w:id="2620" w:author="Mizener, Brendon J" w:date="2021-12-07T14:03:00Z">
                                            <w:rPr>
                                              <w:rFonts w:ascii="Times New Roman" w:hAnsi="Times New Roman" w:cs="Times New Roman"/>
                                              <w:w w:val="110"/>
                                              <w:sz w:val="18"/>
                                              <w:szCs w:val="18"/>
                                            </w:rPr>
                                          </w:rPrChange>
                                        </w:rPr>
                                        <w:delText>Quintal/Quartal</w:delText>
                                      </w:r>
                                    </w:del>
                                  </w:p>
                                </w:tc>
                                <w:tc>
                                  <w:tcPr>
                                    <w:tcW w:w="3339" w:type="dxa"/>
                                    <w:tcPrChange w:id="2621" w:author="Mizener, Brendon J" w:date="2021-11-01T15:52:00Z">
                                      <w:tcPr>
                                        <w:tcW w:w="2123" w:type="dxa"/>
                                      </w:tcPr>
                                    </w:tcPrChange>
                                  </w:tcPr>
                                  <w:p w14:paraId="5A54349F" w14:textId="1113A3E6" w:rsidR="00D13C56" w:rsidRPr="00C83F79" w:rsidDel="00CA4B9C" w:rsidRDefault="00D13C56">
                                    <w:pPr>
                                      <w:pStyle w:val="TableParagraph"/>
                                      <w:spacing w:line="276" w:lineRule="auto"/>
                                      <w:ind w:left="194"/>
                                      <w:rPr>
                                        <w:del w:id="2622" w:author="Mizener, Brendon J" w:date="2021-11-01T15:08:00Z"/>
                                        <w:rFonts w:ascii="Times New Roman" w:hAnsi="Times New Roman" w:cs="Times New Roman"/>
                                        <w:color w:val="403152" w:themeColor="accent4" w:themeShade="80"/>
                                        <w:sz w:val="18"/>
                                        <w:szCs w:val="18"/>
                                        <w:rPrChange w:id="2623" w:author="Mizener, Brendon J" w:date="2021-12-07T14:03:00Z">
                                          <w:rPr>
                                            <w:del w:id="2624" w:author="Mizener, Brendon J" w:date="2021-11-01T15:08:00Z"/>
                                            <w:rFonts w:ascii="Times New Roman" w:hAnsi="Times New Roman" w:cs="Times New Roman"/>
                                            <w:sz w:val="18"/>
                                            <w:szCs w:val="18"/>
                                          </w:rPr>
                                        </w:rPrChange>
                                      </w:rPr>
                                      <w:pPrChange w:id="2625" w:author="Mizener, Brendon J" w:date="2021-11-01T15:51:00Z">
                                        <w:pPr>
                                          <w:pStyle w:val="TableParagraph"/>
                                          <w:ind w:left="446"/>
                                        </w:pPr>
                                      </w:pPrChange>
                                    </w:pPr>
                                    <w:del w:id="2626" w:author="Mizener, Brendon J" w:date="2021-11-01T13:40:00Z">
                                      <w:r w:rsidRPr="00C83F79" w:rsidDel="002856E2">
                                        <w:rPr>
                                          <w:rFonts w:ascii="Times New Roman" w:hAnsi="Times New Roman" w:cs="Times New Roman"/>
                                          <w:color w:val="403152" w:themeColor="accent4" w:themeShade="80"/>
                                          <w:sz w:val="18"/>
                                          <w:szCs w:val="18"/>
                                          <w:rPrChange w:id="2627" w:author="Mizener, Brendon J" w:date="2021-12-07T14:03:00Z">
                                            <w:rPr>
                                              <w:rFonts w:ascii="Times New Roman" w:hAnsi="Times New Roman" w:cs="Times New Roman"/>
                                              <w:spacing w:val="-1"/>
                                              <w:w w:val="110"/>
                                              <w:sz w:val="18"/>
                                              <w:szCs w:val="18"/>
                                            </w:rPr>
                                          </w:rPrChange>
                                        </w:rPr>
                                        <w:delText>Very</w:delText>
                                      </w:r>
                                      <w:r w:rsidRPr="00C83F79" w:rsidDel="002856E2">
                                        <w:rPr>
                                          <w:rFonts w:ascii="Times New Roman" w:hAnsi="Times New Roman" w:cs="Times New Roman"/>
                                          <w:color w:val="403152" w:themeColor="accent4" w:themeShade="80"/>
                                          <w:sz w:val="18"/>
                                          <w:szCs w:val="18"/>
                                          <w:rPrChange w:id="2628" w:author="Mizener, Brendon J" w:date="2021-12-07T14:03:00Z">
                                            <w:rPr>
                                              <w:rFonts w:ascii="Times New Roman" w:hAnsi="Times New Roman" w:cs="Times New Roman"/>
                                              <w:spacing w:val="-8"/>
                                              <w:w w:val="11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629" w:author="Mizener, Brendon J" w:date="2021-12-07T14:03:00Z">
                                            <w:rPr>
                                              <w:rFonts w:ascii="Times New Roman" w:hAnsi="Times New Roman" w:cs="Times New Roman"/>
                                              <w:w w:val="110"/>
                                              <w:sz w:val="18"/>
                                              <w:szCs w:val="18"/>
                                            </w:rPr>
                                          </w:rPrChange>
                                        </w:rPr>
                                        <w:delText>Fast</w:delText>
                                      </w:r>
                                    </w:del>
                                  </w:p>
                                </w:tc>
                                <w:tc>
                                  <w:tcPr>
                                    <w:tcW w:w="3060" w:type="dxa"/>
                                    <w:tcPrChange w:id="2630" w:author="Mizener, Brendon J" w:date="2021-11-01T15:52:00Z">
                                      <w:tcPr>
                                        <w:tcW w:w="2316" w:type="dxa"/>
                                        <w:gridSpan w:val="2"/>
                                      </w:tcPr>
                                    </w:tcPrChange>
                                  </w:tcPr>
                                  <w:p w14:paraId="6B739EF0" w14:textId="39836E2B" w:rsidR="00D13C56" w:rsidRPr="00C83F79" w:rsidDel="00CA4B9C" w:rsidRDefault="00D13C56">
                                    <w:pPr>
                                      <w:pStyle w:val="TableParagraph"/>
                                      <w:spacing w:line="276" w:lineRule="auto"/>
                                      <w:ind w:left="194"/>
                                      <w:rPr>
                                        <w:del w:id="2631" w:author="Mizener, Brendon J" w:date="2021-11-01T15:08:00Z"/>
                                        <w:rFonts w:ascii="Times New Roman" w:hAnsi="Times New Roman" w:cs="Times New Roman"/>
                                        <w:color w:val="403152" w:themeColor="accent4" w:themeShade="80"/>
                                        <w:sz w:val="18"/>
                                        <w:szCs w:val="18"/>
                                        <w:rPrChange w:id="2632" w:author="Mizener, Brendon J" w:date="2021-12-07T14:03:00Z">
                                          <w:rPr>
                                            <w:del w:id="2633" w:author="Mizener, Brendon J" w:date="2021-11-01T15:08:00Z"/>
                                            <w:rFonts w:ascii="Times New Roman" w:hAnsi="Times New Roman" w:cs="Times New Roman"/>
                                            <w:sz w:val="18"/>
                                            <w:szCs w:val="18"/>
                                          </w:rPr>
                                        </w:rPrChange>
                                      </w:rPr>
                                      <w:pPrChange w:id="2634" w:author="Mizener, Brendon J" w:date="2021-11-01T15:51:00Z">
                                        <w:pPr>
                                          <w:pStyle w:val="TableParagraph"/>
                                          <w:ind w:left="434"/>
                                        </w:pPr>
                                      </w:pPrChange>
                                    </w:pPr>
                                    <w:del w:id="2635" w:author="Mizener, Brendon J" w:date="2021-11-01T13:40:00Z">
                                      <w:r w:rsidRPr="00C83F79" w:rsidDel="002856E2">
                                        <w:rPr>
                                          <w:rFonts w:ascii="Times New Roman" w:hAnsi="Times New Roman" w:cs="Times New Roman"/>
                                          <w:color w:val="403152" w:themeColor="accent4" w:themeShade="80"/>
                                          <w:sz w:val="18"/>
                                          <w:szCs w:val="18"/>
                                          <w:rPrChange w:id="2636" w:author="Mizener, Brendon J" w:date="2021-12-07T14:03:00Z">
                                            <w:rPr>
                                              <w:rFonts w:ascii="Times New Roman" w:hAnsi="Times New Roman" w:cs="Times New Roman"/>
                                              <w:sz w:val="18"/>
                                              <w:szCs w:val="18"/>
                                            </w:rPr>
                                          </w:rPrChange>
                                        </w:rPr>
                                        <w:delText>Complex</w:delText>
                                      </w:r>
                                    </w:del>
                                  </w:p>
                                </w:tc>
                                <w:tc>
                                  <w:tcPr>
                                    <w:tcW w:w="1800" w:type="dxa"/>
                                    <w:tcPrChange w:id="2637" w:author="Mizener, Brendon J" w:date="2021-11-01T15:52:00Z">
                                      <w:tcPr>
                                        <w:tcW w:w="2160" w:type="dxa"/>
                                        <w:gridSpan w:val="2"/>
                                      </w:tcPr>
                                    </w:tcPrChange>
                                  </w:tcPr>
                                  <w:p w14:paraId="4DA53B99" w14:textId="022649A2" w:rsidR="00D13C56" w:rsidRPr="00C83F79" w:rsidDel="00CA4B9C" w:rsidRDefault="00D13C56">
                                    <w:pPr>
                                      <w:pStyle w:val="TableParagraph"/>
                                      <w:spacing w:line="276" w:lineRule="auto"/>
                                      <w:ind w:left="194"/>
                                      <w:rPr>
                                        <w:del w:id="2638" w:author="Mizener, Brendon J" w:date="2021-11-01T15:08:00Z"/>
                                        <w:rFonts w:ascii="Times New Roman" w:hAnsi="Times New Roman" w:cs="Times New Roman"/>
                                        <w:color w:val="403152" w:themeColor="accent4" w:themeShade="80"/>
                                        <w:sz w:val="18"/>
                                        <w:szCs w:val="18"/>
                                        <w:rPrChange w:id="2639" w:author="Mizener, Brendon J" w:date="2021-12-07T14:03:00Z">
                                          <w:rPr>
                                            <w:del w:id="2640" w:author="Mizener, Brendon J" w:date="2021-11-01T15:08:00Z"/>
                                            <w:rFonts w:ascii="Times New Roman" w:hAnsi="Times New Roman" w:cs="Times New Roman"/>
                                            <w:sz w:val="18"/>
                                            <w:szCs w:val="18"/>
                                          </w:rPr>
                                        </w:rPrChange>
                                      </w:rPr>
                                      <w:pPrChange w:id="2641" w:author="Mizener, Brendon J" w:date="2021-11-01T15:51:00Z">
                                        <w:pPr>
                                          <w:pStyle w:val="TableParagraph"/>
                                          <w:ind w:left="229"/>
                                        </w:pPr>
                                      </w:pPrChange>
                                    </w:pPr>
                                  </w:p>
                                </w:tc>
                                <w:tc>
                                  <w:tcPr>
                                    <w:tcW w:w="2610" w:type="dxa"/>
                                    <w:tcPrChange w:id="2642" w:author="Mizener, Brendon J" w:date="2021-11-01T15:52:00Z">
                                      <w:tcPr>
                                        <w:tcW w:w="1960" w:type="dxa"/>
                                        <w:gridSpan w:val="2"/>
                                      </w:tcPr>
                                    </w:tcPrChange>
                                  </w:tcPr>
                                  <w:p w14:paraId="56EC3153" w14:textId="11E36F72" w:rsidR="00D13C56" w:rsidRPr="00C83F79" w:rsidDel="00CA4B9C" w:rsidRDefault="00D13C56">
                                    <w:pPr>
                                      <w:pStyle w:val="TableParagraph"/>
                                      <w:spacing w:line="276" w:lineRule="auto"/>
                                      <w:ind w:left="194"/>
                                      <w:rPr>
                                        <w:del w:id="2643" w:author="Mizener, Brendon J" w:date="2021-11-01T15:08:00Z"/>
                                        <w:rFonts w:ascii="Times New Roman" w:hAnsi="Times New Roman" w:cs="Times New Roman"/>
                                        <w:color w:val="403152" w:themeColor="accent4" w:themeShade="80"/>
                                        <w:sz w:val="18"/>
                                        <w:szCs w:val="18"/>
                                        <w:rPrChange w:id="2644" w:author="Mizener, Brendon J" w:date="2021-12-07T14:03:00Z">
                                          <w:rPr>
                                            <w:del w:id="2645" w:author="Mizener, Brendon J" w:date="2021-11-01T15:08:00Z"/>
                                            <w:rFonts w:ascii="Times New Roman" w:hAnsi="Times New Roman" w:cs="Times New Roman"/>
                                            <w:w w:val="105"/>
                                            <w:sz w:val="18"/>
                                            <w:szCs w:val="18"/>
                                          </w:rPr>
                                        </w:rPrChange>
                                      </w:rPr>
                                      <w:pPrChange w:id="2646" w:author="Mizener, Brendon J" w:date="2021-11-01T15:51:00Z">
                                        <w:pPr>
                                          <w:pStyle w:val="TableParagraph"/>
                                          <w:ind w:left="180"/>
                                        </w:pPr>
                                      </w:pPrChange>
                                    </w:pPr>
                                    <w:del w:id="2647" w:author="Mizener, Brendon J" w:date="2021-11-01T13:40:00Z">
                                      <w:r w:rsidRPr="00C83F79" w:rsidDel="002856E2">
                                        <w:rPr>
                                          <w:rFonts w:ascii="Times New Roman" w:hAnsi="Times New Roman" w:cs="Times New Roman"/>
                                          <w:color w:val="403152" w:themeColor="accent4" w:themeShade="80"/>
                                          <w:sz w:val="18"/>
                                          <w:szCs w:val="18"/>
                                          <w:rPrChange w:id="2648" w:author="Mizener, Brendon J" w:date="2021-12-07T14:03:00Z">
                                            <w:rPr>
                                              <w:rFonts w:ascii="Times New Roman" w:hAnsi="Times New Roman" w:cs="Times New Roman"/>
                                              <w:sz w:val="18"/>
                                              <w:szCs w:val="18"/>
                                            </w:rPr>
                                          </w:rPrChange>
                                        </w:rPr>
                                        <w:delText>Contemporary</w:delText>
                                      </w:r>
                                    </w:del>
                                  </w:p>
                                </w:tc>
                              </w:tr>
                              <w:tr w:rsidR="00D13C56" w:rsidDel="00BC137B" w14:paraId="4B77B3AA" w14:textId="4729C986" w:rsidTr="001F6A47">
                                <w:tblPrEx>
                                  <w:tblPrExChange w:id="2649" w:author="Mizener, Brendon J" w:date="2021-11-01T15:52:00Z">
                                    <w:tblPrEx>
                                      <w:tblW w:w="12857" w:type="dxa"/>
                                    </w:tblPrEx>
                                  </w:tblPrExChange>
                                </w:tblPrEx>
                                <w:trPr>
                                  <w:trHeight w:val="288"/>
                                  <w:del w:id="2650" w:author="Mizener, Brendon J" w:date="2021-11-01T14:40:00Z"/>
                                  <w:trPrChange w:id="2651" w:author="Mizener, Brendon J" w:date="2021-11-01T15:52:00Z">
                                    <w:trPr>
                                      <w:gridAfter w:val="0"/>
                                      <w:trHeight w:val="374"/>
                                    </w:trPr>
                                  </w:trPrChange>
                                </w:trPr>
                                <w:tc>
                                  <w:tcPr>
                                    <w:tcW w:w="1784" w:type="dxa"/>
                                    <w:tcPrChange w:id="2652" w:author="Mizener, Brendon J" w:date="2021-11-01T15:52:00Z">
                                      <w:tcPr>
                                        <w:tcW w:w="1784" w:type="dxa"/>
                                      </w:tcPr>
                                    </w:tcPrChange>
                                  </w:tcPr>
                                  <w:p w14:paraId="1E0D5DEC" w14:textId="166274F9" w:rsidR="00D13C56" w:rsidRPr="00C83F79" w:rsidDel="00BC137B" w:rsidRDefault="00D13C56">
                                    <w:pPr>
                                      <w:pStyle w:val="TableParagraph"/>
                                      <w:spacing w:line="276" w:lineRule="auto"/>
                                      <w:ind w:left="194"/>
                                      <w:rPr>
                                        <w:del w:id="2653" w:author="Mizener, Brendon J" w:date="2021-11-01T14:40:00Z"/>
                                        <w:rFonts w:ascii="Times New Roman" w:hAnsi="Times New Roman" w:cs="Times New Roman"/>
                                        <w:color w:val="403152" w:themeColor="accent4" w:themeShade="80"/>
                                        <w:sz w:val="18"/>
                                        <w:szCs w:val="18"/>
                                        <w:rPrChange w:id="2654" w:author="Mizener, Brendon J" w:date="2021-12-07T14:03:00Z">
                                          <w:rPr>
                                            <w:del w:id="2655" w:author="Mizener, Brendon J" w:date="2021-11-01T14:40:00Z"/>
                                            <w:rFonts w:ascii="Times New Roman" w:hAnsi="Times New Roman" w:cs="Times New Roman"/>
                                            <w:w w:val="105"/>
                                            <w:sz w:val="18"/>
                                            <w:szCs w:val="18"/>
                                          </w:rPr>
                                        </w:rPrChange>
                                      </w:rPr>
                                      <w:pPrChange w:id="2656" w:author="Mizener, Brendon J" w:date="2021-11-01T15:51:00Z">
                                        <w:pPr>
                                          <w:pStyle w:val="TableParagraph"/>
                                          <w:ind w:left="119"/>
                                        </w:pPr>
                                      </w:pPrChange>
                                    </w:pPr>
                                    <w:del w:id="2657" w:author="Mizener, Brendon J" w:date="2021-11-01T13:40:00Z">
                                      <w:r w:rsidRPr="00C83F79" w:rsidDel="002856E2">
                                        <w:rPr>
                                          <w:rFonts w:ascii="Times New Roman" w:hAnsi="Times New Roman" w:cs="Times New Roman"/>
                                          <w:color w:val="403152" w:themeColor="accent4" w:themeShade="80"/>
                                          <w:sz w:val="18"/>
                                          <w:szCs w:val="18"/>
                                          <w:rPrChange w:id="2658" w:author="Mizener, Brendon J" w:date="2021-12-07T14:03:00Z">
                                            <w:rPr>
                                              <w:rFonts w:ascii="Times New Roman" w:hAnsi="Times New Roman" w:cs="Times New Roman"/>
                                              <w:sz w:val="18"/>
                                              <w:szCs w:val="18"/>
                                            </w:rPr>
                                          </w:rPrChange>
                                        </w:rPr>
                                        <w:delText>Ambiguous</w:delText>
                                      </w:r>
                                    </w:del>
                                  </w:p>
                                </w:tc>
                                <w:tc>
                                  <w:tcPr>
                                    <w:tcW w:w="3339" w:type="dxa"/>
                                    <w:tcPrChange w:id="2659" w:author="Mizener, Brendon J" w:date="2021-11-01T15:52:00Z">
                                      <w:tcPr>
                                        <w:tcW w:w="2123" w:type="dxa"/>
                                      </w:tcPr>
                                    </w:tcPrChange>
                                  </w:tcPr>
                                  <w:p w14:paraId="01D8FBC8" w14:textId="5A2E381E" w:rsidR="00D13C56" w:rsidRPr="00C83F79" w:rsidDel="00BC137B" w:rsidRDefault="00D13C56">
                                    <w:pPr>
                                      <w:pStyle w:val="TableParagraph"/>
                                      <w:spacing w:line="276" w:lineRule="auto"/>
                                      <w:ind w:left="194"/>
                                      <w:rPr>
                                        <w:del w:id="2660" w:author="Mizener, Brendon J" w:date="2021-11-01T14:40:00Z"/>
                                        <w:rFonts w:ascii="Times New Roman" w:hAnsi="Times New Roman" w:cs="Times New Roman"/>
                                        <w:color w:val="403152" w:themeColor="accent4" w:themeShade="80"/>
                                        <w:sz w:val="18"/>
                                        <w:szCs w:val="18"/>
                                        <w:rPrChange w:id="2661" w:author="Mizener, Brendon J" w:date="2021-12-07T14:03:00Z">
                                          <w:rPr>
                                            <w:del w:id="2662" w:author="Mizener, Brendon J" w:date="2021-11-01T14:40:00Z"/>
                                            <w:rFonts w:ascii="Times New Roman" w:hAnsi="Times New Roman" w:cs="Times New Roman"/>
                                            <w:sz w:val="18"/>
                                            <w:szCs w:val="18"/>
                                          </w:rPr>
                                        </w:rPrChange>
                                      </w:rPr>
                                      <w:pPrChange w:id="2663" w:author="Mizener, Brendon J" w:date="2021-11-01T15:51:00Z">
                                        <w:pPr>
                                          <w:pStyle w:val="TableParagraph"/>
                                          <w:ind w:left="446"/>
                                        </w:pPr>
                                      </w:pPrChange>
                                    </w:pPr>
                                  </w:p>
                                </w:tc>
                                <w:tc>
                                  <w:tcPr>
                                    <w:tcW w:w="3060" w:type="dxa"/>
                                    <w:tcPrChange w:id="2664" w:author="Mizener, Brendon J" w:date="2021-11-01T15:52:00Z">
                                      <w:tcPr>
                                        <w:tcW w:w="2316" w:type="dxa"/>
                                        <w:gridSpan w:val="2"/>
                                      </w:tcPr>
                                    </w:tcPrChange>
                                  </w:tcPr>
                                  <w:p w14:paraId="7C3FE159" w14:textId="3A2BB190" w:rsidR="00D13C56" w:rsidRPr="00C83F79" w:rsidDel="00BC137B" w:rsidRDefault="00D13C56">
                                    <w:pPr>
                                      <w:pStyle w:val="TableParagraph"/>
                                      <w:spacing w:line="276" w:lineRule="auto"/>
                                      <w:ind w:left="194"/>
                                      <w:rPr>
                                        <w:del w:id="2665" w:author="Mizener, Brendon J" w:date="2021-11-01T14:40:00Z"/>
                                        <w:rFonts w:ascii="Times New Roman" w:hAnsi="Times New Roman" w:cs="Times New Roman"/>
                                        <w:color w:val="403152" w:themeColor="accent4" w:themeShade="80"/>
                                        <w:sz w:val="18"/>
                                        <w:szCs w:val="18"/>
                                        <w:rPrChange w:id="2666" w:author="Mizener, Brendon J" w:date="2021-12-07T14:03:00Z">
                                          <w:rPr>
                                            <w:del w:id="2667" w:author="Mizener, Brendon J" w:date="2021-11-01T14:40:00Z"/>
                                            <w:rFonts w:ascii="Times New Roman" w:hAnsi="Times New Roman" w:cs="Times New Roman"/>
                                            <w:sz w:val="18"/>
                                            <w:szCs w:val="18"/>
                                          </w:rPr>
                                        </w:rPrChange>
                                      </w:rPr>
                                      <w:pPrChange w:id="2668" w:author="Mizener, Brendon J" w:date="2021-11-01T15:51:00Z">
                                        <w:pPr>
                                          <w:pStyle w:val="TableParagraph"/>
                                          <w:ind w:left="434"/>
                                        </w:pPr>
                                      </w:pPrChange>
                                    </w:pPr>
                                  </w:p>
                                </w:tc>
                                <w:tc>
                                  <w:tcPr>
                                    <w:tcW w:w="1800" w:type="dxa"/>
                                    <w:tcPrChange w:id="2669" w:author="Mizener, Brendon J" w:date="2021-11-01T15:52:00Z">
                                      <w:tcPr>
                                        <w:tcW w:w="2160" w:type="dxa"/>
                                        <w:gridSpan w:val="2"/>
                                      </w:tcPr>
                                    </w:tcPrChange>
                                  </w:tcPr>
                                  <w:p w14:paraId="39B50E4B" w14:textId="3947B2E9" w:rsidR="00D13C56" w:rsidRPr="00C83F79" w:rsidDel="00BC137B" w:rsidRDefault="00D13C56">
                                    <w:pPr>
                                      <w:pStyle w:val="TableParagraph"/>
                                      <w:spacing w:line="276" w:lineRule="auto"/>
                                      <w:ind w:left="194"/>
                                      <w:rPr>
                                        <w:del w:id="2670" w:author="Mizener, Brendon J" w:date="2021-11-01T14:40:00Z"/>
                                        <w:rFonts w:ascii="Times New Roman" w:hAnsi="Times New Roman" w:cs="Times New Roman"/>
                                        <w:color w:val="403152" w:themeColor="accent4" w:themeShade="80"/>
                                        <w:sz w:val="18"/>
                                        <w:szCs w:val="18"/>
                                        <w:rPrChange w:id="2671" w:author="Mizener, Brendon J" w:date="2021-12-07T14:03:00Z">
                                          <w:rPr>
                                            <w:del w:id="2672" w:author="Mizener, Brendon J" w:date="2021-11-01T14:40:00Z"/>
                                            <w:rFonts w:ascii="Times New Roman" w:hAnsi="Times New Roman" w:cs="Times New Roman"/>
                                            <w:sz w:val="18"/>
                                            <w:szCs w:val="18"/>
                                          </w:rPr>
                                        </w:rPrChange>
                                      </w:rPr>
                                      <w:pPrChange w:id="2673" w:author="Mizener, Brendon J" w:date="2021-11-01T15:51:00Z">
                                        <w:pPr>
                                          <w:pStyle w:val="TableParagraph"/>
                                          <w:ind w:left="229"/>
                                        </w:pPr>
                                      </w:pPrChange>
                                    </w:pPr>
                                  </w:p>
                                </w:tc>
                                <w:tc>
                                  <w:tcPr>
                                    <w:tcW w:w="2610" w:type="dxa"/>
                                    <w:tcPrChange w:id="2674" w:author="Mizener, Brendon J" w:date="2021-11-01T15:52:00Z">
                                      <w:tcPr>
                                        <w:tcW w:w="1960" w:type="dxa"/>
                                        <w:gridSpan w:val="2"/>
                                      </w:tcPr>
                                    </w:tcPrChange>
                                  </w:tcPr>
                                  <w:p w14:paraId="71F2207F" w14:textId="0EA76712" w:rsidR="00D13C56" w:rsidRPr="00C83F79" w:rsidDel="00BC137B" w:rsidRDefault="00D13C56">
                                    <w:pPr>
                                      <w:pStyle w:val="TableParagraph"/>
                                      <w:spacing w:line="276" w:lineRule="auto"/>
                                      <w:ind w:left="194"/>
                                      <w:rPr>
                                        <w:del w:id="2675" w:author="Mizener, Brendon J" w:date="2021-11-01T14:40:00Z"/>
                                        <w:rFonts w:ascii="Times New Roman" w:hAnsi="Times New Roman" w:cs="Times New Roman"/>
                                        <w:color w:val="403152" w:themeColor="accent4" w:themeShade="80"/>
                                        <w:sz w:val="18"/>
                                        <w:szCs w:val="18"/>
                                        <w:rPrChange w:id="2676" w:author="Mizener, Brendon J" w:date="2021-12-07T14:03:00Z">
                                          <w:rPr>
                                            <w:del w:id="2677" w:author="Mizener, Brendon J" w:date="2021-11-01T14:40:00Z"/>
                                            <w:rFonts w:ascii="Times New Roman" w:hAnsi="Times New Roman" w:cs="Times New Roman"/>
                                            <w:w w:val="105"/>
                                            <w:sz w:val="18"/>
                                            <w:szCs w:val="18"/>
                                          </w:rPr>
                                        </w:rPrChange>
                                      </w:rPr>
                                      <w:pPrChange w:id="2678" w:author="Mizener, Brendon J" w:date="2021-11-01T15:51:00Z">
                                        <w:pPr>
                                          <w:pStyle w:val="TableParagraph"/>
                                          <w:ind w:left="180"/>
                                        </w:pPr>
                                      </w:pPrChange>
                                    </w:pPr>
                                    <w:del w:id="2679" w:author="Mizener, Brendon J" w:date="2021-11-01T13:40:00Z">
                                      <w:r w:rsidRPr="00C83F79" w:rsidDel="002856E2">
                                        <w:rPr>
                                          <w:rFonts w:ascii="Times New Roman" w:hAnsi="Times New Roman" w:cs="Times New Roman"/>
                                          <w:color w:val="403152" w:themeColor="accent4" w:themeShade="80"/>
                                          <w:sz w:val="18"/>
                                          <w:szCs w:val="18"/>
                                          <w:rPrChange w:id="2680" w:author="Mizener, Brendon J" w:date="2021-12-07T14:03:00Z">
                                            <w:rPr>
                                              <w:rFonts w:ascii="Times New Roman" w:hAnsi="Times New Roman" w:cs="Times New Roman"/>
                                              <w:w w:val="105"/>
                                              <w:sz w:val="18"/>
                                              <w:szCs w:val="18"/>
                                            </w:rPr>
                                          </w:rPrChange>
                                        </w:rPr>
                                        <w:delText>Other</w:delText>
                                      </w:r>
                                    </w:del>
                                  </w:p>
                                </w:tc>
                              </w:tr>
                              <w:tr w:rsidR="00D13C56" w:rsidDel="00BC137B" w14:paraId="4B8B528D" w14:textId="4BB4A257" w:rsidTr="001F6A47">
                                <w:tblPrEx>
                                  <w:tblPrExChange w:id="2681" w:author="Mizener, Brendon J" w:date="2021-11-01T15:52:00Z">
                                    <w:tblPrEx>
                                      <w:tblW w:w="12857" w:type="dxa"/>
                                    </w:tblPrEx>
                                  </w:tblPrExChange>
                                </w:tblPrEx>
                                <w:trPr>
                                  <w:trHeight w:val="288"/>
                                  <w:del w:id="2682" w:author="Mizener, Brendon J" w:date="2021-11-01T14:40:00Z"/>
                                  <w:trPrChange w:id="2683" w:author="Mizener, Brendon J" w:date="2021-11-01T15:52:00Z">
                                    <w:trPr>
                                      <w:gridAfter w:val="0"/>
                                      <w:trHeight w:val="374"/>
                                    </w:trPr>
                                  </w:trPrChange>
                                </w:trPr>
                                <w:tc>
                                  <w:tcPr>
                                    <w:tcW w:w="1784" w:type="dxa"/>
                                    <w:tcBorders>
                                      <w:bottom w:val="single" w:sz="6" w:space="0" w:color="000000"/>
                                    </w:tcBorders>
                                    <w:tcPrChange w:id="2684" w:author="Mizener, Brendon J" w:date="2021-11-01T15:52:00Z">
                                      <w:tcPr>
                                        <w:tcW w:w="1784" w:type="dxa"/>
                                      </w:tcPr>
                                    </w:tcPrChange>
                                  </w:tcPr>
                                  <w:p w14:paraId="4A346AC8" w14:textId="2924E50F" w:rsidR="00D13C56" w:rsidRPr="00C83F79" w:rsidDel="00BC137B" w:rsidRDefault="00D13C56">
                                    <w:pPr>
                                      <w:pStyle w:val="TableParagraph"/>
                                      <w:spacing w:line="276" w:lineRule="auto"/>
                                      <w:ind w:left="194"/>
                                      <w:rPr>
                                        <w:del w:id="2685" w:author="Mizener, Brendon J" w:date="2021-11-01T14:40:00Z"/>
                                        <w:rFonts w:ascii="Times New Roman" w:hAnsi="Times New Roman" w:cs="Times New Roman"/>
                                        <w:color w:val="403152" w:themeColor="accent4" w:themeShade="80"/>
                                        <w:sz w:val="18"/>
                                        <w:szCs w:val="18"/>
                                        <w:rPrChange w:id="2686" w:author="Mizener, Brendon J" w:date="2021-12-07T14:03:00Z">
                                          <w:rPr>
                                            <w:del w:id="2687" w:author="Mizener, Brendon J" w:date="2021-11-01T14:40:00Z"/>
                                            <w:rFonts w:ascii="Times New Roman" w:hAnsi="Times New Roman" w:cs="Times New Roman"/>
                                            <w:sz w:val="18"/>
                                            <w:szCs w:val="18"/>
                                          </w:rPr>
                                        </w:rPrChange>
                                      </w:rPr>
                                      <w:pPrChange w:id="2688" w:author="Mizener, Brendon J" w:date="2021-11-01T15:51:00Z">
                                        <w:pPr>
                                          <w:pStyle w:val="TableParagraph"/>
                                          <w:ind w:left="119"/>
                                        </w:pPr>
                                      </w:pPrChange>
                                    </w:pPr>
                                    <w:del w:id="2689" w:author="Mizener, Brendon J" w:date="2021-11-01T13:40:00Z">
                                      <w:r w:rsidRPr="00C83F79" w:rsidDel="002856E2">
                                        <w:rPr>
                                          <w:rFonts w:ascii="Times New Roman" w:hAnsi="Times New Roman" w:cs="Times New Roman"/>
                                          <w:color w:val="403152" w:themeColor="accent4" w:themeShade="80"/>
                                          <w:sz w:val="18"/>
                                          <w:szCs w:val="18"/>
                                          <w:rPrChange w:id="2690" w:author="Mizener, Brendon J" w:date="2021-12-07T14:03:00Z">
                                            <w:rPr>
                                              <w:rFonts w:ascii="Times New Roman" w:hAnsi="Times New Roman" w:cs="Times New Roman"/>
                                              <w:w w:val="105"/>
                                              <w:sz w:val="18"/>
                                              <w:szCs w:val="18"/>
                                            </w:rPr>
                                          </w:rPrChange>
                                        </w:rPr>
                                        <w:delText>Other</w:delText>
                                      </w:r>
                                    </w:del>
                                  </w:p>
                                </w:tc>
                                <w:tc>
                                  <w:tcPr>
                                    <w:tcW w:w="3339" w:type="dxa"/>
                                    <w:tcBorders>
                                      <w:bottom w:val="single" w:sz="6" w:space="0" w:color="000000"/>
                                    </w:tcBorders>
                                    <w:tcPrChange w:id="2691" w:author="Mizener, Brendon J" w:date="2021-11-01T15:52:00Z">
                                      <w:tcPr>
                                        <w:tcW w:w="2123" w:type="dxa"/>
                                        <w:tcBorders>
                                          <w:bottom w:val="single" w:sz="6" w:space="0" w:color="000000"/>
                                        </w:tcBorders>
                                      </w:tcPr>
                                    </w:tcPrChange>
                                  </w:tcPr>
                                  <w:p w14:paraId="57F15551" w14:textId="07743FF4" w:rsidR="00D13C56" w:rsidRPr="00C83F79" w:rsidDel="00BC137B" w:rsidRDefault="00D13C56">
                                    <w:pPr>
                                      <w:pStyle w:val="TableParagraph"/>
                                      <w:spacing w:line="276" w:lineRule="auto"/>
                                      <w:ind w:left="194"/>
                                      <w:rPr>
                                        <w:del w:id="2692" w:author="Mizener, Brendon J" w:date="2021-11-01T14:40:00Z"/>
                                        <w:rFonts w:ascii="Times New Roman" w:hAnsi="Times New Roman" w:cs="Times New Roman"/>
                                        <w:color w:val="403152" w:themeColor="accent4" w:themeShade="80"/>
                                        <w:sz w:val="18"/>
                                        <w:szCs w:val="18"/>
                                        <w:rPrChange w:id="2693" w:author="Mizener, Brendon J" w:date="2021-12-07T14:03:00Z">
                                          <w:rPr>
                                            <w:del w:id="2694" w:author="Mizener, Brendon J" w:date="2021-11-01T14:40:00Z"/>
                                            <w:rFonts w:ascii="Times New Roman" w:hAnsi="Times New Roman" w:cs="Times New Roman"/>
                                            <w:sz w:val="18"/>
                                            <w:szCs w:val="18"/>
                                          </w:rPr>
                                        </w:rPrChange>
                                      </w:rPr>
                                      <w:pPrChange w:id="2695" w:author="Mizener, Brendon J" w:date="2021-11-01T15:51:00Z">
                                        <w:pPr>
                                          <w:pStyle w:val="TableParagraph"/>
                                          <w:ind w:left="446"/>
                                        </w:pPr>
                                      </w:pPrChange>
                                    </w:pPr>
                                  </w:p>
                                </w:tc>
                                <w:tc>
                                  <w:tcPr>
                                    <w:tcW w:w="3060" w:type="dxa"/>
                                    <w:tcBorders>
                                      <w:bottom w:val="single" w:sz="6" w:space="0" w:color="000000"/>
                                    </w:tcBorders>
                                    <w:tcPrChange w:id="2696" w:author="Mizener, Brendon J" w:date="2021-11-01T15:52:00Z">
                                      <w:tcPr>
                                        <w:tcW w:w="2316" w:type="dxa"/>
                                        <w:gridSpan w:val="2"/>
                                        <w:tcBorders>
                                          <w:bottom w:val="single" w:sz="6" w:space="0" w:color="000000"/>
                                        </w:tcBorders>
                                      </w:tcPr>
                                    </w:tcPrChange>
                                  </w:tcPr>
                                  <w:p w14:paraId="6062FC62" w14:textId="11C61C68" w:rsidR="00D13C56" w:rsidRPr="00C83F79" w:rsidDel="00BC137B" w:rsidRDefault="00D13C56">
                                    <w:pPr>
                                      <w:pStyle w:val="TableParagraph"/>
                                      <w:spacing w:line="276" w:lineRule="auto"/>
                                      <w:ind w:left="194"/>
                                      <w:rPr>
                                        <w:del w:id="2697" w:author="Mizener, Brendon J" w:date="2021-11-01T14:40:00Z"/>
                                        <w:rFonts w:ascii="Times New Roman" w:hAnsi="Times New Roman" w:cs="Times New Roman"/>
                                        <w:color w:val="403152" w:themeColor="accent4" w:themeShade="80"/>
                                        <w:sz w:val="18"/>
                                        <w:szCs w:val="18"/>
                                        <w:rPrChange w:id="2698" w:author="Mizener, Brendon J" w:date="2021-12-07T14:03:00Z">
                                          <w:rPr>
                                            <w:del w:id="2699" w:author="Mizener, Brendon J" w:date="2021-11-01T14:40:00Z"/>
                                            <w:rFonts w:ascii="Times New Roman" w:hAnsi="Times New Roman" w:cs="Times New Roman"/>
                                            <w:sz w:val="18"/>
                                            <w:szCs w:val="18"/>
                                          </w:rPr>
                                        </w:rPrChange>
                                      </w:rPr>
                                      <w:pPrChange w:id="2700" w:author="Mizener, Brendon J" w:date="2021-11-01T15:51:00Z">
                                        <w:pPr>
                                          <w:pStyle w:val="TableParagraph"/>
                                          <w:ind w:left="434"/>
                                        </w:pPr>
                                      </w:pPrChange>
                                    </w:pPr>
                                  </w:p>
                                </w:tc>
                                <w:tc>
                                  <w:tcPr>
                                    <w:tcW w:w="1800" w:type="dxa"/>
                                    <w:tcBorders>
                                      <w:bottom w:val="single" w:sz="6" w:space="0" w:color="000000"/>
                                    </w:tcBorders>
                                    <w:tcPrChange w:id="2701" w:author="Mizener, Brendon J" w:date="2021-11-01T15:52:00Z">
                                      <w:tcPr>
                                        <w:tcW w:w="2160" w:type="dxa"/>
                                        <w:gridSpan w:val="2"/>
                                        <w:tcBorders>
                                          <w:bottom w:val="single" w:sz="6" w:space="0" w:color="000000"/>
                                        </w:tcBorders>
                                      </w:tcPr>
                                    </w:tcPrChange>
                                  </w:tcPr>
                                  <w:p w14:paraId="50793463" w14:textId="783C6E10" w:rsidR="00D13C56" w:rsidRPr="00C83F79" w:rsidDel="00BC137B" w:rsidRDefault="00D13C56">
                                    <w:pPr>
                                      <w:pStyle w:val="TableParagraph"/>
                                      <w:spacing w:line="276" w:lineRule="auto"/>
                                      <w:ind w:left="194"/>
                                      <w:rPr>
                                        <w:del w:id="2702" w:author="Mizener, Brendon J" w:date="2021-11-01T14:40:00Z"/>
                                        <w:rFonts w:ascii="Times New Roman" w:hAnsi="Times New Roman" w:cs="Times New Roman"/>
                                        <w:color w:val="403152" w:themeColor="accent4" w:themeShade="80"/>
                                        <w:sz w:val="18"/>
                                        <w:szCs w:val="18"/>
                                        <w:rPrChange w:id="2703" w:author="Mizener, Brendon J" w:date="2021-12-07T14:03:00Z">
                                          <w:rPr>
                                            <w:del w:id="2704" w:author="Mizener, Brendon J" w:date="2021-11-01T14:40:00Z"/>
                                            <w:rFonts w:ascii="Times New Roman" w:hAnsi="Times New Roman" w:cs="Times New Roman"/>
                                            <w:sz w:val="18"/>
                                            <w:szCs w:val="18"/>
                                          </w:rPr>
                                        </w:rPrChange>
                                      </w:rPr>
                                      <w:pPrChange w:id="2705" w:author="Mizener, Brendon J" w:date="2021-11-01T15:51:00Z">
                                        <w:pPr>
                                          <w:pStyle w:val="TableParagraph"/>
                                          <w:ind w:left="229"/>
                                        </w:pPr>
                                      </w:pPrChange>
                                    </w:pPr>
                                  </w:p>
                                </w:tc>
                                <w:tc>
                                  <w:tcPr>
                                    <w:tcW w:w="2610" w:type="dxa"/>
                                    <w:tcBorders>
                                      <w:bottom w:val="single" w:sz="6" w:space="0" w:color="000000"/>
                                    </w:tcBorders>
                                    <w:tcPrChange w:id="2706" w:author="Mizener, Brendon J" w:date="2021-11-01T15:52:00Z">
                                      <w:tcPr>
                                        <w:tcW w:w="1960" w:type="dxa"/>
                                        <w:gridSpan w:val="2"/>
                                        <w:tcBorders>
                                          <w:bottom w:val="single" w:sz="6" w:space="0" w:color="000000"/>
                                        </w:tcBorders>
                                      </w:tcPr>
                                    </w:tcPrChange>
                                  </w:tcPr>
                                  <w:p w14:paraId="54DB8C4F" w14:textId="41574310" w:rsidR="00D13C56" w:rsidRPr="00C83F79" w:rsidDel="00BC137B" w:rsidRDefault="00D13C56">
                                    <w:pPr>
                                      <w:pStyle w:val="TableParagraph"/>
                                      <w:spacing w:line="276" w:lineRule="auto"/>
                                      <w:ind w:left="194"/>
                                      <w:rPr>
                                        <w:del w:id="2707" w:author="Mizener, Brendon J" w:date="2021-11-01T14:40:00Z"/>
                                        <w:rFonts w:ascii="Times New Roman" w:hAnsi="Times New Roman" w:cs="Times New Roman"/>
                                        <w:color w:val="403152" w:themeColor="accent4" w:themeShade="80"/>
                                        <w:sz w:val="18"/>
                                        <w:szCs w:val="18"/>
                                        <w:rPrChange w:id="2708" w:author="Mizener, Brendon J" w:date="2021-12-07T14:03:00Z">
                                          <w:rPr>
                                            <w:del w:id="2709" w:author="Mizener, Brendon J" w:date="2021-11-01T14:40:00Z"/>
                                            <w:rFonts w:ascii="Times New Roman" w:hAnsi="Times New Roman" w:cs="Times New Roman"/>
                                            <w:sz w:val="18"/>
                                            <w:szCs w:val="18"/>
                                          </w:rPr>
                                        </w:rPrChange>
                                      </w:rPr>
                                      <w:pPrChange w:id="2710" w:author="Mizener, Brendon J" w:date="2021-11-01T15:51:00Z">
                                        <w:pPr>
                                          <w:pStyle w:val="TableParagraph"/>
                                          <w:ind w:left="180"/>
                                        </w:pPr>
                                      </w:pPrChange>
                                    </w:pPr>
                                  </w:p>
                                </w:tc>
                              </w:tr>
                              <w:tr w:rsidR="00D13C56" w14:paraId="0D95F0B9" w14:textId="77777777" w:rsidTr="001F6A47">
                                <w:trPr>
                                  <w:trHeight w:val="288"/>
                                  <w:trPrChange w:id="2711" w:author="Mizener, Brendon J" w:date="2021-11-01T15:52:00Z">
                                    <w:trPr>
                                      <w:trHeight w:val="374"/>
                                    </w:trPr>
                                  </w:trPrChange>
                                </w:trPr>
                                <w:tc>
                                  <w:tcPr>
                                    <w:tcW w:w="12593" w:type="dxa"/>
                                    <w:gridSpan w:val="5"/>
                                    <w:tcBorders>
                                      <w:top w:val="single" w:sz="6" w:space="0" w:color="000000"/>
                                      <w:bottom w:val="single" w:sz="4" w:space="0" w:color="auto"/>
                                    </w:tcBorders>
                                    <w:tcPrChange w:id="2712" w:author="Mizener, Brendon J" w:date="2021-11-01T15:52:00Z">
                                      <w:tcPr>
                                        <w:tcW w:w="12593" w:type="dxa"/>
                                        <w:gridSpan w:val="9"/>
                                        <w:tcBorders>
                                          <w:top w:val="single" w:sz="6" w:space="0" w:color="000000"/>
                                        </w:tcBorders>
                                      </w:tcPr>
                                    </w:tcPrChange>
                                  </w:tcPr>
                                  <w:p w14:paraId="7253C53C" w14:textId="77777777" w:rsidR="00D13C56" w:rsidRPr="00C83F79" w:rsidDel="002856E2" w:rsidRDefault="00D13C56">
                                    <w:pPr>
                                      <w:pStyle w:val="TableParagraph"/>
                                      <w:spacing w:line="276" w:lineRule="auto"/>
                                      <w:ind w:left="194"/>
                                      <w:jc w:val="center"/>
                                      <w:rPr>
                                        <w:del w:id="2713" w:author="Mizener, Brendon J" w:date="2021-11-01T13:47:00Z"/>
                                        <w:rFonts w:ascii="Times New Roman" w:hAnsi="Times New Roman" w:cs="Times New Roman"/>
                                        <w:color w:val="403152" w:themeColor="accent4" w:themeShade="80"/>
                                        <w:sz w:val="18"/>
                                        <w:szCs w:val="18"/>
                                        <w:rPrChange w:id="2714" w:author="Mizener, Brendon J" w:date="2021-12-07T14:03:00Z">
                                          <w:rPr>
                                            <w:del w:id="2715" w:author="Mizener, Brendon J" w:date="2021-11-01T13:47:00Z"/>
                                            <w:rFonts w:ascii="Times New Roman" w:hAnsi="Times New Roman" w:cs="Times New Roman"/>
                                            <w:sz w:val="18"/>
                                            <w:szCs w:val="18"/>
                                          </w:rPr>
                                        </w:rPrChange>
                                      </w:rPr>
                                      <w:pPrChange w:id="2716" w:author="Mizener, Brendon J" w:date="2021-11-01T15:51:00Z">
                                        <w:pPr>
                                          <w:pStyle w:val="TableParagraph"/>
                                          <w:ind w:left="119"/>
                                        </w:pPr>
                                      </w:pPrChange>
                                    </w:pPr>
                                    <w:ins w:id="2717" w:author="Mizener, Brendon J" w:date="2021-11-01T13:41:00Z">
                                      <w:r w:rsidRPr="00C83F79">
                                        <w:rPr>
                                          <w:rFonts w:ascii="Times New Roman" w:hAnsi="Times New Roman" w:cs="Times New Roman"/>
                                          <w:color w:val="403152" w:themeColor="accent4" w:themeShade="80"/>
                                          <w:sz w:val="18"/>
                                          <w:szCs w:val="18"/>
                                          <w:rPrChange w:id="2718" w:author="Mizener, Brendon J" w:date="2021-12-07T14:03:00Z">
                                            <w:rPr>
                                              <w:rFonts w:ascii="Times New Roman" w:hAnsi="Times New Roman" w:cs="Times New Roman"/>
                                              <w:sz w:val="18"/>
                                              <w:szCs w:val="18"/>
                                            </w:rPr>
                                          </w:rPrChange>
                                        </w:rPr>
                                        <w:t>Experiment 2</w:t>
                                      </w:r>
                                    </w:ins>
                                  </w:p>
                                  <w:p w14:paraId="1F5EEE52" w14:textId="17E975AA" w:rsidR="00D13C56" w:rsidRPr="00C83F79" w:rsidDel="002856E2" w:rsidRDefault="00D13C56">
                                    <w:pPr>
                                      <w:pStyle w:val="TableParagraph"/>
                                      <w:spacing w:line="276" w:lineRule="auto"/>
                                      <w:ind w:left="194"/>
                                      <w:jc w:val="center"/>
                                      <w:rPr>
                                        <w:del w:id="2719" w:author="Mizener, Brendon J" w:date="2021-11-01T13:47:00Z"/>
                                        <w:rFonts w:ascii="Times New Roman" w:hAnsi="Times New Roman" w:cs="Times New Roman"/>
                                        <w:color w:val="403152" w:themeColor="accent4" w:themeShade="80"/>
                                        <w:sz w:val="18"/>
                                        <w:szCs w:val="18"/>
                                        <w:rPrChange w:id="2720" w:author="Mizener, Brendon J" w:date="2021-12-07T14:03:00Z">
                                          <w:rPr>
                                            <w:del w:id="2721" w:author="Mizener, Brendon J" w:date="2021-11-01T13:47:00Z"/>
                                            <w:rFonts w:ascii="Times New Roman" w:hAnsi="Times New Roman" w:cs="Times New Roman"/>
                                            <w:sz w:val="18"/>
                                            <w:szCs w:val="18"/>
                                          </w:rPr>
                                        </w:rPrChange>
                                      </w:rPr>
                                      <w:pPrChange w:id="2722" w:author="Mizener, Brendon J" w:date="2021-11-01T15:51:00Z">
                                        <w:pPr>
                                          <w:pStyle w:val="TableParagraph"/>
                                          <w:ind w:left="446"/>
                                        </w:pPr>
                                      </w:pPrChange>
                                    </w:pPr>
                                    <w:del w:id="2723" w:author="Mizener, Brendon J" w:date="2021-11-01T13:40:00Z">
                                      <w:r w:rsidRPr="00C83F79" w:rsidDel="002856E2">
                                        <w:rPr>
                                          <w:rFonts w:ascii="Times New Roman" w:hAnsi="Times New Roman" w:cs="Times New Roman"/>
                                          <w:color w:val="403152" w:themeColor="accent4" w:themeShade="80"/>
                                          <w:sz w:val="18"/>
                                          <w:szCs w:val="18"/>
                                          <w:rPrChange w:id="2724" w:author="Mizener, Brendon J" w:date="2021-12-07T14:03:00Z">
                                            <w:rPr>
                                              <w:rFonts w:ascii="Times New Roman" w:hAnsi="Times New Roman" w:cs="Times New Roman"/>
                                              <w:sz w:val="18"/>
                                              <w:szCs w:val="18"/>
                                            </w:rPr>
                                          </w:rPrChange>
                                        </w:rPr>
                                        <w:delText>Contour</w:delText>
                                      </w:r>
                                    </w:del>
                                  </w:p>
                                  <w:p w14:paraId="616E8FC7" w14:textId="698E9E61" w:rsidR="00D13C56" w:rsidRPr="00C83F79" w:rsidDel="002856E2" w:rsidRDefault="00D13C56">
                                    <w:pPr>
                                      <w:pStyle w:val="TableParagraph"/>
                                      <w:spacing w:line="276" w:lineRule="auto"/>
                                      <w:ind w:left="194"/>
                                      <w:jc w:val="center"/>
                                      <w:rPr>
                                        <w:del w:id="2725" w:author="Mizener, Brendon J" w:date="2021-11-01T13:47:00Z"/>
                                        <w:rFonts w:ascii="Times New Roman" w:hAnsi="Times New Roman" w:cs="Times New Roman"/>
                                        <w:color w:val="403152" w:themeColor="accent4" w:themeShade="80"/>
                                        <w:sz w:val="18"/>
                                        <w:szCs w:val="18"/>
                                        <w:rPrChange w:id="2726" w:author="Mizener, Brendon J" w:date="2021-12-07T14:03:00Z">
                                          <w:rPr>
                                            <w:del w:id="2727" w:author="Mizener, Brendon J" w:date="2021-11-01T13:47:00Z"/>
                                            <w:rFonts w:ascii="Times New Roman" w:hAnsi="Times New Roman" w:cs="Times New Roman"/>
                                            <w:sz w:val="18"/>
                                            <w:szCs w:val="18"/>
                                          </w:rPr>
                                        </w:rPrChange>
                                      </w:rPr>
                                      <w:pPrChange w:id="2728" w:author="Mizener, Brendon J" w:date="2021-11-01T15:51:00Z">
                                        <w:pPr>
                                          <w:pStyle w:val="TableParagraph"/>
                                          <w:ind w:left="434"/>
                                        </w:pPr>
                                      </w:pPrChange>
                                    </w:pPr>
                                    <w:del w:id="2729" w:author="Mizener, Brendon J" w:date="2021-11-01T13:40:00Z">
                                      <w:r w:rsidRPr="00C83F79" w:rsidDel="002856E2">
                                        <w:rPr>
                                          <w:rFonts w:ascii="Times New Roman" w:hAnsi="Times New Roman" w:cs="Times New Roman"/>
                                          <w:color w:val="403152" w:themeColor="accent4" w:themeShade="80"/>
                                          <w:sz w:val="18"/>
                                          <w:szCs w:val="18"/>
                                          <w:rPrChange w:id="2730" w:author="Mizener, Brendon J" w:date="2021-12-07T14:03:00Z">
                                            <w:rPr>
                                              <w:rFonts w:ascii="Times New Roman" w:hAnsi="Times New Roman" w:cs="Times New Roman"/>
                                              <w:sz w:val="18"/>
                                              <w:szCs w:val="18"/>
                                            </w:rPr>
                                          </w:rPrChange>
                                        </w:rPr>
                                        <w:delText>Motion</w:delText>
                                      </w:r>
                                    </w:del>
                                  </w:p>
                                  <w:p w14:paraId="23517328" w14:textId="06BB7B1C" w:rsidR="00D13C56" w:rsidRPr="00C83F79" w:rsidDel="002856E2" w:rsidRDefault="00D13C56">
                                    <w:pPr>
                                      <w:pStyle w:val="TableParagraph"/>
                                      <w:spacing w:line="276" w:lineRule="auto"/>
                                      <w:ind w:left="194"/>
                                      <w:jc w:val="center"/>
                                      <w:rPr>
                                        <w:del w:id="2731" w:author="Mizener, Brendon J" w:date="2021-11-01T13:47:00Z"/>
                                        <w:rFonts w:ascii="Times New Roman" w:hAnsi="Times New Roman" w:cs="Times New Roman"/>
                                        <w:color w:val="403152" w:themeColor="accent4" w:themeShade="80"/>
                                        <w:sz w:val="18"/>
                                        <w:szCs w:val="18"/>
                                        <w:rPrChange w:id="2732" w:author="Mizener, Brendon J" w:date="2021-12-07T14:03:00Z">
                                          <w:rPr>
                                            <w:del w:id="2733" w:author="Mizener, Brendon J" w:date="2021-11-01T13:47:00Z"/>
                                            <w:rFonts w:ascii="Times New Roman" w:hAnsi="Times New Roman" w:cs="Times New Roman"/>
                                            <w:sz w:val="18"/>
                                            <w:szCs w:val="18"/>
                                          </w:rPr>
                                        </w:rPrChange>
                                      </w:rPr>
                                      <w:pPrChange w:id="2734" w:author="Mizener, Brendon J" w:date="2021-11-01T15:51:00Z">
                                        <w:pPr>
                                          <w:pStyle w:val="TableParagraph"/>
                                          <w:ind w:left="229"/>
                                        </w:pPr>
                                      </w:pPrChange>
                                    </w:pPr>
                                    <w:del w:id="2735" w:author="Mizener, Brendon J" w:date="2021-11-01T13:40:00Z">
                                      <w:r w:rsidRPr="00C83F79" w:rsidDel="002856E2">
                                        <w:rPr>
                                          <w:rFonts w:ascii="Times New Roman" w:hAnsi="Times New Roman" w:cs="Times New Roman"/>
                                          <w:color w:val="403152" w:themeColor="accent4" w:themeShade="80"/>
                                          <w:sz w:val="18"/>
                                          <w:szCs w:val="18"/>
                                          <w:rPrChange w:id="2736" w:author="Mizener, Brendon J" w:date="2021-12-07T14:03:00Z">
                                            <w:rPr>
                                              <w:rFonts w:ascii="Times New Roman" w:hAnsi="Times New Roman" w:cs="Times New Roman"/>
                                              <w:sz w:val="18"/>
                                              <w:szCs w:val="18"/>
                                            </w:rPr>
                                          </w:rPrChange>
                                        </w:rPr>
                                        <w:delText>Range</w:delText>
                                      </w:r>
                                    </w:del>
                                  </w:p>
                                  <w:p w14:paraId="257052FF" w14:textId="22C2B975" w:rsidR="00D13C56" w:rsidRPr="00C83F79" w:rsidRDefault="00D13C56">
                                    <w:pPr>
                                      <w:pStyle w:val="TableParagraph"/>
                                      <w:spacing w:line="276" w:lineRule="auto"/>
                                      <w:ind w:left="194"/>
                                      <w:jc w:val="center"/>
                                      <w:rPr>
                                        <w:rFonts w:ascii="Times New Roman" w:hAnsi="Times New Roman" w:cs="Times New Roman"/>
                                        <w:color w:val="403152" w:themeColor="accent4" w:themeShade="80"/>
                                        <w:sz w:val="18"/>
                                        <w:szCs w:val="18"/>
                                        <w:rPrChange w:id="2737" w:author="Mizener, Brendon J" w:date="2021-12-07T14:03:00Z">
                                          <w:rPr>
                                            <w:rFonts w:ascii="Times New Roman" w:hAnsi="Times New Roman" w:cs="Times New Roman"/>
                                            <w:sz w:val="18"/>
                                            <w:szCs w:val="18"/>
                                          </w:rPr>
                                        </w:rPrChange>
                                      </w:rPr>
                                      <w:pPrChange w:id="2738" w:author="Mizener, Brendon J" w:date="2021-11-01T15:51:00Z">
                                        <w:pPr>
                                          <w:pStyle w:val="TableParagraph"/>
                                          <w:ind w:left="180"/>
                                        </w:pPr>
                                      </w:pPrChange>
                                    </w:pPr>
                                    <w:del w:id="2739" w:author="Mizener, Brendon J" w:date="2021-11-01T13:40:00Z">
                                      <w:r w:rsidRPr="00C83F79" w:rsidDel="002856E2">
                                        <w:rPr>
                                          <w:rFonts w:ascii="Times New Roman" w:hAnsi="Times New Roman" w:cs="Times New Roman"/>
                                          <w:color w:val="403152" w:themeColor="accent4" w:themeShade="80"/>
                                          <w:sz w:val="18"/>
                                          <w:szCs w:val="18"/>
                                          <w:rPrChange w:id="2740" w:author="Mizener, Brendon J" w:date="2021-12-07T14:03:00Z">
                                            <w:rPr>
                                              <w:rFonts w:ascii="Times New Roman" w:hAnsi="Times New Roman" w:cs="Times New Roman"/>
                                              <w:w w:val="105"/>
                                              <w:sz w:val="18"/>
                                              <w:szCs w:val="18"/>
                                            </w:rPr>
                                          </w:rPrChange>
                                        </w:rPr>
                                        <w:delText>Articulation</w:delText>
                                      </w:r>
                                    </w:del>
                                  </w:p>
                                </w:tc>
                              </w:tr>
                              <w:tr w:rsidR="00D13C56" w14:paraId="16F50C71" w14:textId="77777777" w:rsidTr="001F6A47">
                                <w:tblPrEx>
                                  <w:tblPrExChange w:id="2741" w:author="Mizener, Brendon J" w:date="2021-11-01T15:52:00Z">
                                    <w:tblPrEx>
                                      <w:tblW w:w="12857" w:type="dxa"/>
                                    </w:tblPrEx>
                                  </w:tblPrExChange>
                                </w:tblPrEx>
                                <w:trPr>
                                  <w:trHeight w:val="288"/>
                                  <w:trPrChange w:id="2742" w:author="Mizener, Brendon J" w:date="2021-11-01T15:52:00Z">
                                    <w:trPr>
                                      <w:gridAfter w:val="0"/>
                                      <w:trHeight w:val="313"/>
                                    </w:trPr>
                                  </w:trPrChange>
                                </w:trPr>
                                <w:tc>
                                  <w:tcPr>
                                    <w:tcW w:w="1784" w:type="dxa"/>
                                    <w:tcBorders>
                                      <w:top w:val="single" w:sz="4" w:space="0" w:color="auto"/>
                                    </w:tcBorders>
                                    <w:tcPrChange w:id="2743" w:author="Mizener, Brendon J" w:date="2021-11-01T15:52:00Z">
                                      <w:tcPr>
                                        <w:tcW w:w="1784" w:type="dxa"/>
                                      </w:tcPr>
                                    </w:tcPrChange>
                                  </w:tcPr>
                                  <w:p w14:paraId="4C40AFB7" w14:textId="22742C34"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744" w:author="Mizener, Brendon J" w:date="2021-12-07T14:03:00Z">
                                          <w:rPr>
                                            <w:rFonts w:ascii="Times New Roman" w:hAnsi="Times New Roman" w:cs="Times New Roman"/>
                                            <w:sz w:val="18"/>
                                            <w:szCs w:val="18"/>
                                          </w:rPr>
                                        </w:rPrChange>
                                      </w:rPr>
                                      <w:pPrChange w:id="2745" w:author="Mizener, Brendon J" w:date="2021-11-01T15:51:00Z">
                                        <w:pPr>
                                          <w:pStyle w:val="TableParagraph"/>
                                          <w:ind w:left="119"/>
                                        </w:pPr>
                                      </w:pPrChange>
                                    </w:pPr>
                                    <w:ins w:id="2746" w:author="Mizener, Brendon J" w:date="2021-11-01T13:42:00Z">
                                      <w:r w:rsidRPr="00C83F79">
                                        <w:rPr>
                                          <w:rFonts w:ascii="Times New Roman" w:hAnsi="Times New Roman" w:cs="Times New Roman"/>
                                          <w:color w:val="403152" w:themeColor="accent4" w:themeShade="80"/>
                                          <w:sz w:val="18"/>
                                          <w:szCs w:val="18"/>
                                          <w:rPrChange w:id="2747" w:author="Mizener, Brendon J" w:date="2021-12-07T14:03:00Z">
                                            <w:rPr>
                                              <w:rFonts w:ascii="Times New Roman" w:hAnsi="Times New Roman" w:cs="Times New Roman"/>
                                              <w:sz w:val="18"/>
                                              <w:szCs w:val="18"/>
                                            </w:rPr>
                                          </w:rPrChange>
                                        </w:rPr>
                                        <w:t>Nationality</w:t>
                                      </w:r>
                                    </w:ins>
                                  </w:p>
                                </w:tc>
                                <w:tc>
                                  <w:tcPr>
                                    <w:tcW w:w="3339" w:type="dxa"/>
                                    <w:tcBorders>
                                      <w:top w:val="single" w:sz="4" w:space="0" w:color="auto"/>
                                    </w:tcBorders>
                                    <w:tcPrChange w:id="2748" w:author="Mizener, Brendon J" w:date="2021-11-01T15:52:00Z">
                                      <w:tcPr>
                                        <w:tcW w:w="2123" w:type="dxa"/>
                                        <w:tcBorders>
                                          <w:top w:val="single" w:sz="4" w:space="0" w:color="auto"/>
                                        </w:tcBorders>
                                      </w:tcPr>
                                    </w:tcPrChange>
                                  </w:tcPr>
                                  <w:p w14:paraId="68A1D665" w14:textId="211D4B5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749" w:author="Mizener, Brendon J" w:date="2021-12-07T14:03:00Z">
                                          <w:rPr>
                                            <w:rFonts w:ascii="Times New Roman" w:hAnsi="Times New Roman" w:cs="Times New Roman"/>
                                            <w:sz w:val="18"/>
                                            <w:szCs w:val="18"/>
                                          </w:rPr>
                                        </w:rPrChange>
                                      </w:rPr>
                                      <w:pPrChange w:id="2750" w:author="Mizener, Brendon J" w:date="2021-11-01T15:51:00Z">
                                        <w:pPr>
                                          <w:pStyle w:val="TableParagraph"/>
                                          <w:ind w:left="446"/>
                                        </w:pPr>
                                      </w:pPrChange>
                                    </w:pPr>
                                    <w:ins w:id="2751" w:author="Mizener, Brendon J" w:date="2021-11-01T13:48:00Z">
                                      <w:r w:rsidRPr="00C83F79">
                                        <w:rPr>
                                          <w:rFonts w:ascii="Times New Roman" w:hAnsi="Times New Roman" w:cs="Times New Roman"/>
                                          <w:color w:val="403152" w:themeColor="accent4" w:themeShade="80"/>
                                          <w:sz w:val="18"/>
                                          <w:szCs w:val="18"/>
                                          <w:rPrChange w:id="2752" w:author="Mizener, Brendon J" w:date="2021-12-07T14:03:00Z">
                                            <w:rPr>
                                              <w:rFonts w:ascii="Times New Roman" w:hAnsi="Times New Roman" w:cs="Times New Roman"/>
                                              <w:sz w:val="18"/>
                                              <w:szCs w:val="18"/>
                                            </w:rPr>
                                          </w:rPrChange>
                                        </w:rPr>
                                        <w:t>Gender identity</w:t>
                                      </w:r>
                                    </w:ins>
                                    <w:del w:id="2753" w:author="Mizener, Brendon J" w:date="2021-11-01T13:40:00Z">
                                      <w:r w:rsidRPr="00C83F79" w:rsidDel="002856E2">
                                        <w:rPr>
                                          <w:rFonts w:ascii="Times New Roman" w:hAnsi="Times New Roman" w:cs="Times New Roman"/>
                                          <w:color w:val="403152" w:themeColor="accent4" w:themeShade="80"/>
                                          <w:sz w:val="18"/>
                                          <w:szCs w:val="18"/>
                                          <w:rPrChange w:id="2754" w:author="Mizener, Brendon J" w:date="2021-12-07T14:03:00Z">
                                            <w:rPr>
                                              <w:rFonts w:ascii="Times New Roman" w:hAnsi="Times New Roman" w:cs="Times New Roman"/>
                                              <w:sz w:val="18"/>
                                              <w:szCs w:val="18"/>
                                            </w:rPr>
                                          </w:rPrChange>
                                        </w:rPr>
                                        <w:delText>Ascending</w:delText>
                                      </w:r>
                                    </w:del>
                                  </w:p>
                                </w:tc>
                                <w:tc>
                                  <w:tcPr>
                                    <w:tcW w:w="3060" w:type="dxa"/>
                                    <w:tcBorders>
                                      <w:top w:val="single" w:sz="4" w:space="0" w:color="auto"/>
                                    </w:tcBorders>
                                    <w:tcPrChange w:id="2755" w:author="Mizener, Brendon J" w:date="2021-11-01T15:52:00Z">
                                      <w:tcPr>
                                        <w:tcW w:w="2316" w:type="dxa"/>
                                        <w:gridSpan w:val="2"/>
                                        <w:tcBorders>
                                          <w:top w:val="single" w:sz="4" w:space="0" w:color="auto"/>
                                        </w:tcBorders>
                                      </w:tcPr>
                                    </w:tcPrChange>
                                  </w:tcPr>
                                  <w:p w14:paraId="23AAD582" w14:textId="1D9DDB03"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756" w:author="Mizener, Brendon J" w:date="2021-12-07T14:03:00Z">
                                          <w:rPr>
                                            <w:rFonts w:ascii="Times New Roman" w:hAnsi="Times New Roman" w:cs="Times New Roman"/>
                                            <w:sz w:val="18"/>
                                            <w:szCs w:val="18"/>
                                          </w:rPr>
                                        </w:rPrChange>
                                      </w:rPr>
                                      <w:pPrChange w:id="2757" w:author="Mizener, Brendon J" w:date="2021-11-01T15:51:00Z">
                                        <w:pPr>
                                          <w:pStyle w:val="TableParagraph"/>
                                          <w:ind w:left="434"/>
                                        </w:pPr>
                                      </w:pPrChange>
                                    </w:pPr>
                                    <w:ins w:id="2758" w:author="Mizener, Brendon J" w:date="2021-11-01T13:48:00Z">
                                      <w:r w:rsidRPr="00C83F79">
                                        <w:rPr>
                                          <w:rFonts w:ascii="Times New Roman" w:hAnsi="Times New Roman" w:cs="Times New Roman"/>
                                          <w:color w:val="403152" w:themeColor="accent4" w:themeShade="80"/>
                                          <w:sz w:val="18"/>
                                          <w:szCs w:val="18"/>
                                          <w:rPrChange w:id="2759" w:author="Mizener, Brendon J" w:date="2021-12-07T14:03:00Z">
                                            <w:rPr>
                                              <w:rFonts w:ascii="Times New Roman" w:hAnsi="Times New Roman" w:cs="Times New Roman"/>
                                              <w:sz w:val="18"/>
                                              <w:szCs w:val="18"/>
                                            </w:rPr>
                                          </w:rPrChange>
                                        </w:rPr>
                                        <w:t>Age</w:t>
                                      </w:r>
                                    </w:ins>
                                    <w:ins w:id="2760" w:author="Mizener, Brendon J" w:date="2021-11-01T13:56:00Z">
                                      <w:r w:rsidRPr="00C83F79">
                                        <w:rPr>
                                          <w:rFonts w:ascii="Times New Roman" w:hAnsi="Times New Roman" w:cs="Times New Roman"/>
                                          <w:color w:val="403152" w:themeColor="accent4" w:themeShade="80"/>
                                          <w:sz w:val="18"/>
                                          <w:szCs w:val="18"/>
                                          <w:rPrChange w:id="2761" w:author="Mizener, Brendon J" w:date="2021-12-07T14:03:00Z">
                                            <w:rPr>
                                              <w:rFonts w:ascii="Times New Roman" w:hAnsi="Times New Roman" w:cs="Times New Roman"/>
                                              <w:sz w:val="18"/>
                                              <w:szCs w:val="18"/>
                                            </w:rPr>
                                          </w:rPrChange>
                                        </w:rPr>
                                        <w:t xml:space="preserve"> (years)</w:t>
                                      </w:r>
                                    </w:ins>
                                    <w:del w:id="2762" w:author="Mizener, Brendon J" w:date="2021-11-01T13:40:00Z">
                                      <w:r w:rsidRPr="00C83F79" w:rsidDel="002856E2">
                                        <w:rPr>
                                          <w:rFonts w:ascii="Times New Roman" w:hAnsi="Times New Roman" w:cs="Times New Roman"/>
                                          <w:color w:val="403152" w:themeColor="accent4" w:themeShade="80"/>
                                          <w:sz w:val="18"/>
                                          <w:szCs w:val="18"/>
                                          <w:rPrChange w:id="2763" w:author="Mizener, Brendon J" w:date="2021-12-07T14:03:00Z">
                                            <w:rPr>
                                              <w:rFonts w:ascii="Times New Roman" w:hAnsi="Times New Roman" w:cs="Times New Roman"/>
                                              <w:sz w:val="18"/>
                                              <w:szCs w:val="18"/>
                                            </w:rPr>
                                          </w:rPrChange>
                                        </w:rPr>
                                        <w:delText>Conjunct</w:delText>
                                      </w:r>
                                    </w:del>
                                  </w:p>
                                </w:tc>
                                <w:tc>
                                  <w:tcPr>
                                    <w:tcW w:w="1800" w:type="dxa"/>
                                    <w:tcBorders>
                                      <w:top w:val="single" w:sz="4" w:space="0" w:color="auto"/>
                                    </w:tcBorders>
                                    <w:tcPrChange w:id="2764" w:author="Mizener, Brendon J" w:date="2021-11-01T15:52:00Z">
                                      <w:tcPr>
                                        <w:tcW w:w="2160" w:type="dxa"/>
                                        <w:gridSpan w:val="2"/>
                                        <w:tcBorders>
                                          <w:top w:val="single" w:sz="4" w:space="0" w:color="auto"/>
                                        </w:tcBorders>
                                      </w:tcPr>
                                    </w:tcPrChange>
                                  </w:tcPr>
                                  <w:p w14:paraId="6BCD9685" w14:textId="5FB04B6E" w:rsidR="00D13C56" w:rsidRPr="00C83F79" w:rsidRDefault="00D13C56">
                                    <w:pPr>
                                      <w:pStyle w:val="TableParagraph"/>
                                      <w:spacing w:line="276" w:lineRule="auto"/>
                                      <w:ind w:left="-1"/>
                                      <w:rPr>
                                        <w:rFonts w:ascii="Times New Roman" w:hAnsi="Times New Roman" w:cs="Times New Roman"/>
                                        <w:color w:val="403152" w:themeColor="accent4" w:themeShade="80"/>
                                        <w:sz w:val="18"/>
                                        <w:szCs w:val="18"/>
                                        <w:rPrChange w:id="2765" w:author="Mizener, Brendon J" w:date="2021-12-07T14:03:00Z">
                                          <w:rPr>
                                            <w:rFonts w:ascii="Times New Roman" w:hAnsi="Times New Roman" w:cs="Times New Roman"/>
                                            <w:sz w:val="18"/>
                                            <w:szCs w:val="18"/>
                                          </w:rPr>
                                        </w:rPrChange>
                                      </w:rPr>
                                      <w:pPrChange w:id="2766" w:author="Mizener, Brendon J" w:date="2021-11-01T15:51:00Z">
                                        <w:pPr>
                                          <w:pStyle w:val="TableParagraph"/>
                                          <w:ind w:left="229"/>
                                        </w:pPr>
                                      </w:pPrChange>
                                    </w:pPr>
                                    <w:ins w:id="2767" w:author="Mizener, Brendon J" w:date="2021-11-01T13:48:00Z">
                                      <w:r w:rsidRPr="00C83F79">
                                        <w:rPr>
                                          <w:rFonts w:ascii="Times New Roman" w:hAnsi="Times New Roman" w:cs="Times New Roman"/>
                                          <w:color w:val="403152" w:themeColor="accent4" w:themeShade="80"/>
                                          <w:sz w:val="18"/>
                                          <w:szCs w:val="18"/>
                                          <w:rPrChange w:id="2768" w:author="Mizener, Brendon J" w:date="2021-12-07T14:03:00Z">
                                            <w:rPr>
                                              <w:rFonts w:ascii="Times New Roman" w:hAnsi="Times New Roman" w:cs="Times New Roman"/>
                                              <w:sz w:val="18"/>
                                              <w:szCs w:val="18"/>
                                            </w:rPr>
                                          </w:rPrChange>
                                        </w:rPr>
                                        <w:t>Age range</w:t>
                                      </w:r>
                                    </w:ins>
                                    <w:del w:id="2769" w:author="Mizener, Brendon J" w:date="2021-11-01T13:40:00Z">
                                      <w:r w:rsidRPr="00C83F79" w:rsidDel="002856E2">
                                        <w:rPr>
                                          <w:rFonts w:ascii="Times New Roman" w:hAnsi="Times New Roman" w:cs="Times New Roman"/>
                                          <w:color w:val="403152" w:themeColor="accent4" w:themeShade="80"/>
                                          <w:sz w:val="18"/>
                                          <w:szCs w:val="18"/>
                                          <w:rPrChange w:id="2770" w:author="Mizener, Brendon J" w:date="2021-12-07T14:03:00Z">
                                            <w:rPr>
                                              <w:rFonts w:ascii="Times New Roman" w:hAnsi="Times New Roman" w:cs="Times New Roman"/>
                                              <w:sz w:val="18"/>
                                              <w:szCs w:val="18"/>
                                            </w:rPr>
                                          </w:rPrChange>
                                        </w:rPr>
                                        <w:delText>Narrow</w:delText>
                                      </w:r>
                                    </w:del>
                                  </w:p>
                                </w:tc>
                                <w:tc>
                                  <w:tcPr>
                                    <w:tcW w:w="2610" w:type="dxa"/>
                                    <w:tcBorders>
                                      <w:top w:val="single" w:sz="4" w:space="0" w:color="auto"/>
                                    </w:tcBorders>
                                    <w:tcPrChange w:id="2771" w:author="Mizener, Brendon J" w:date="2021-11-01T15:52:00Z">
                                      <w:tcPr>
                                        <w:tcW w:w="1960" w:type="dxa"/>
                                        <w:gridSpan w:val="2"/>
                                        <w:tcBorders>
                                          <w:top w:val="single" w:sz="4" w:space="0" w:color="auto"/>
                                        </w:tcBorders>
                                      </w:tcPr>
                                    </w:tcPrChange>
                                  </w:tcPr>
                                  <w:p w14:paraId="4914524B" w14:textId="094AAB48"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772" w:author="Mizener, Brendon J" w:date="2021-12-07T14:03:00Z">
                                          <w:rPr>
                                            <w:rFonts w:ascii="Times New Roman" w:hAnsi="Times New Roman" w:cs="Times New Roman"/>
                                            <w:sz w:val="18"/>
                                            <w:szCs w:val="18"/>
                                          </w:rPr>
                                        </w:rPrChange>
                                      </w:rPr>
                                      <w:pPrChange w:id="2773" w:author="Mizener, Brendon J" w:date="2021-11-01T15:51:00Z">
                                        <w:pPr>
                                          <w:pStyle w:val="TableParagraph"/>
                                          <w:ind w:left="180"/>
                                        </w:pPr>
                                      </w:pPrChange>
                                    </w:pPr>
                                    <w:ins w:id="2774" w:author="Mizener, Brendon J" w:date="2021-11-01T13:48:00Z">
                                      <w:r w:rsidRPr="00C83F79">
                                        <w:rPr>
                                          <w:rFonts w:ascii="Times New Roman" w:hAnsi="Times New Roman" w:cs="Times New Roman"/>
                                          <w:color w:val="403152" w:themeColor="accent4" w:themeShade="80"/>
                                          <w:sz w:val="18"/>
                                          <w:szCs w:val="18"/>
                                          <w:rPrChange w:id="2775" w:author="Mizener, Brendon J" w:date="2021-12-07T14:03:00Z">
                                            <w:rPr>
                                              <w:rFonts w:ascii="Times New Roman" w:hAnsi="Times New Roman" w:cs="Times New Roman"/>
                                              <w:w w:val="105"/>
                                              <w:sz w:val="18"/>
                                              <w:szCs w:val="18"/>
                                            </w:rPr>
                                          </w:rPrChange>
                                        </w:rPr>
                                        <w:t>Years of Training</w:t>
                                      </w:r>
                                    </w:ins>
                                    <w:del w:id="2776" w:author="Mizener, Brendon J" w:date="2021-11-01T13:40:00Z">
                                      <w:r w:rsidRPr="00C83F79" w:rsidDel="002856E2">
                                        <w:rPr>
                                          <w:rFonts w:ascii="Times New Roman" w:hAnsi="Times New Roman" w:cs="Times New Roman"/>
                                          <w:color w:val="403152" w:themeColor="accent4" w:themeShade="80"/>
                                          <w:sz w:val="18"/>
                                          <w:szCs w:val="18"/>
                                          <w:rPrChange w:id="2777" w:author="Mizener, Brendon J" w:date="2021-12-07T14:03:00Z">
                                            <w:rPr>
                                              <w:rFonts w:ascii="Times New Roman" w:hAnsi="Times New Roman" w:cs="Times New Roman"/>
                                              <w:w w:val="110"/>
                                              <w:sz w:val="18"/>
                                              <w:szCs w:val="18"/>
                                            </w:rPr>
                                          </w:rPrChange>
                                        </w:rPr>
                                        <w:delText>Staccato</w:delText>
                                      </w:r>
                                    </w:del>
                                  </w:p>
                                </w:tc>
                              </w:tr>
                              <w:tr w:rsidR="00D13C56" w14:paraId="39D8A106" w14:textId="77777777" w:rsidTr="001F6A47">
                                <w:tblPrEx>
                                  <w:tblPrExChange w:id="2778" w:author="Mizener, Brendon J" w:date="2021-11-01T15:52:00Z">
                                    <w:tblPrEx>
                                      <w:tblW w:w="12857" w:type="dxa"/>
                                    </w:tblPrEx>
                                  </w:tblPrExChange>
                                </w:tblPrEx>
                                <w:trPr>
                                  <w:trHeight w:val="288"/>
                                  <w:trPrChange w:id="2779" w:author="Mizener, Brendon J" w:date="2021-11-01T15:52:00Z">
                                    <w:trPr>
                                      <w:gridAfter w:val="0"/>
                                      <w:trHeight w:val="313"/>
                                    </w:trPr>
                                  </w:trPrChange>
                                </w:trPr>
                                <w:tc>
                                  <w:tcPr>
                                    <w:tcW w:w="1784" w:type="dxa"/>
                                    <w:tcPrChange w:id="2780" w:author="Mizener, Brendon J" w:date="2021-11-01T15:52:00Z">
                                      <w:tcPr>
                                        <w:tcW w:w="1784" w:type="dxa"/>
                                      </w:tcPr>
                                    </w:tcPrChange>
                                  </w:tcPr>
                                  <w:p w14:paraId="51EB051F" w14:textId="28825F5C"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781" w:author="Mizener, Brendon J" w:date="2021-12-07T14:03:00Z">
                                          <w:rPr>
                                            <w:rFonts w:ascii="Times New Roman" w:hAnsi="Times New Roman" w:cs="Times New Roman"/>
                                            <w:sz w:val="18"/>
                                            <w:szCs w:val="18"/>
                                          </w:rPr>
                                        </w:rPrChange>
                                      </w:rPr>
                                      <w:pPrChange w:id="2782" w:author="Mizener, Brendon J" w:date="2021-11-01T15:51:00Z">
                                        <w:pPr>
                                          <w:pStyle w:val="TableParagraph"/>
                                          <w:ind w:left="119"/>
                                        </w:pPr>
                                      </w:pPrChange>
                                    </w:pPr>
                                    <w:ins w:id="2783" w:author="Mizener, Brendon J" w:date="2021-11-01T13:43:00Z">
                                      <w:r w:rsidRPr="00C83F79">
                                        <w:rPr>
                                          <w:rFonts w:ascii="Times New Roman" w:hAnsi="Times New Roman" w:cs="Times New Roman"/>
                                          <w:color w:val="403152" w:themeColor="accent4" w:themeShade="80"/>
                                          <w:sz w:val="18"/>
                                          <w:szCs w:val="18"/>
                                          <w:rPrChange w:id="2784" w:author="Mizener, Brendon J" w:date="2021-12-07T14:03:00Z">
                                            <w:rPr>
                                              <w:rFonts w:ascii="Times New Roman" w:hAnsi="Times New Roman" w:cs="Times New Roman"/>
                                              <w:sz w:val="18"/>
                                              <w:szCs w:val="18"/>
                                            </w:rPr>
                                          </w:rPrChange>
                                        </w:rPr>
                                        <w:t>France</w:t>
                                      </w:r>
                                    </w:ins>
                                  </w:p>
                                </w:tc>
                                <w:tc>
                                  <w:tcPr>
                                    <w:tcW w:w="3339" w:type="dxa"/>
                                    <w:tcPrChange w:id="2785" w:author="Mizener, Brendon J" w:date="2021-11-01T15:52:00Z">
                                      <w:tcPr>
                                        <w:tcW w:w="2123" w:type="dxa"/>
                                      </w:tcPr>
                                    </w:tcPrChange>
                                  </w:tcPr>
                                  <w:p w14:paraId="40304756" w14:textId="069FA142"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786" w:author="Mizener, Brendon J" w:date="2021-12-07T14:03:00Z">
                                          <w:rPr>
                                            <w:rFonts w:ascii="Times New Roman" w:hAnsi="Times New Roman" w:cs="Times New Roman"/>
                                            <w:sz w:val="18"/>
                                            <w:szCs w:val="18"/>
                                          </w:rPr>
                                        </w:rPrChange>
                                      </w:rPr>
                                      <w:pPrChange w:id="2787" w:author="Mizener, Brendon J" w:date="2021-11-01T15:51:00Z">
                                        <w:pPr>
                                          <w:pStyle w:val="TableParagraph"/>
                                          <w:ind w:left="446"/>
                                        </w:pPr>
                                      </w:pPrChange>
                                    </w:pPr>
                                    <w:ins w:id="2788" w:author="Mizener, Brendon J" w:date="2021-11-01T13:49:00Z">
                                      <w:r w:rsidRPr="00C83F79">
                                        <w:rPr>
                                          <w:rFonts w:ascii="Times New Roman" w:hAnsi="Times New Roman" w:cs="Times New Roman"/>
                                          <w:color w:val="403152" w:themeColor="accent4" w:themeShade="80"/>
                                          <w:sz w:val="18"/>
                                          <w:szCs w:val="18"/>
                                          <w:rPrChange w:id="2789" w:author="Mizener, Brendon J" w:date="2021-12-07T14:03:00Z">
                                            <w:rPr>
                                              <w:rFonts w:ascii="Times New Roman" w:hAnsi="Times New Roman" w:cs="Times New Roman"/>
                                              <w:sz w:val="18"/>
                                              <w:szCs w:val="18"/>
                                            </w:rPr>
                                          </w:rPrChange>
                                        </w:rPr>
                                        <w:t>F</w:t>
                                      </w:r>
                                    </w:ins>
                                    <w:ins w:id="2790" w:author="Mizener, Brendon J" w:date="2021-11-01T13:57:00Z">
                                      <w:r w:rsidRPr="00C83F79">
                                        <w:rPr>
                                          <w:rFonts w:ascii="Times New Roman" w:hAnsi="Times New Roman" w:cs="Times New Roman"/>
                                          <w:color w:val="403152" w:themeColor="accent4" w:themeShade="80"/>
                                          <w:sz w:val="18"/>
                                          <w:szCs w:val="18"/>
                                          <w:rPrChange w:id="2791" w:author="Mizener, Brendon J" w:date="2021-12-07T14:03:00Z">
                                            <w:rPr>
                                              <w:rFonts w:ascii="Times New Roman" w:hAnsi="Times New Roman" w:cs="Times New Roman"/>
                                              <w:sz w:val="18"/>
                                              <w:szCs w:val="18"/>
                                            </w:rPr>
                                          </w:rPrChange>
                                        </w:rPr>
                                        <w:t xml:space="preserve"> (</w:t>
                                      </w:r>
                                    </w:ins>
                                    <w:ins w:id="2792" w:author="Mizener, Brendon J" w:date="2021-11-01T15:09:00Z">
                                      <w:r w:rsidRPr="00C83F79">
                                        <w:rPr>
                                          <w:rFonts w:ascii="Times New Roman" w:hAnsi="Times New Roman" w:cs="Times New Roman"/>
                                          <w:i/>
                                          <w:iCs/>
                                          <w:color w:val="403152" w:themeColor="accent4" w:themeShade="80"/>
                                          <w:sz w:val="18"/>
                                          <w:szCs w:val="18"/>
                                          <w:rPrChange w:id="2793"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794" w:author="Mizener, Brendon J" w:date="2021-12-07T14:03:00Z">
                                            <w:rPr>
                                              <w:rFonts w:ascii="Times New Roman" w:hAnsi="Times New Roman" w:cs="Times New Roman"/>
                                              <w:sz w:val="18"/>
                                              <w:szCs w:val="18"/>
                                            </w:rPr>
                                          </w:rPrChange>
                                        </w:rPr>
                                        <w:t xml:space="preserve"> = </w:t>
                                      </w:r>
                                    </w:ins>
                                    <w:ins w:id="2795" w:author="Mizener, Brendon J" w:date="2021-11-01T13:57:00Z">
                                      <w:r w:rsidRPr="00C83F79">
                                        <w:rPr>
                                          <w:rFonts w:ascii="Times New Roman" w:hAnsi="Times New Roman" w:cs="Times New Roman"/>
                                          <w:color w:val="403152" w:themeColor="accent4" w:themeShade="80"/>
                                          <w:sz w:val="18"/>
                                          <w:szCs w:val="18"/>
                                          <w:rPrChange w:id="2796" w:author="Mizener, Brendon J" w:date="2021-12-07T14:03:00Z">
                                            <w:rPr>
                                              <w:rFonts w:ascii="Times New Roman" w:hAnsi="Times New Roman" w:cs="Times New Roman"/>
                                              <w:sz w:val="18"/>
                                              <w:szCs w:val="18"/>
                                            </w:rPr>
                                          </w:rPrChange>
                                        </w:rPr>
                                        <w:t>72)</w:t>
                                      </w:r>
                                    </w:ins>
                                    <w:del w:id="2797" w:author="Mizener, Brendon J" w:date="2021-11-01T13:40:00Z">
                                      <w:r w:rsidRPr="00C83F79" w:rsidDel="002856E2">
                                        <w:rPr>
                                          <w:rFonts w:ascii="Times New Roman" w:hAnsi="Times New Roman" w:cs="Times New Roman"/>
                                          <w:color w:val="403152" w:themeColor="accent4" w:themeShade="80"/>
                                          <w:sz w:val="18"/>
                                          <w:szCs w:val="18"/>
                                          <w:rPrChange w:id="2798" w:author="Mizener, Brendon J" w:date="2021-12-07T14:03:00Z">
                                            <w:rPr>
                                              <w:rFonts w:ascii="Times New Roman" w:hAnsi="Times New Roman" w:cs="Times New Roman"/>
                                              <w:w w:val="105"/>
                                              <w:sz w:val="18"/>
                                              <w:szCs w:val="18"/>
                                            </w:rPr>
                                          </w:rPrChange>
                                        </w:rPr>
                                        <w:delText>Descending</w:delText>
                                      </w:r>
                                    </w:del>
                                  </w:p>
                                </w:tc>
                                <w:tc>
                                  <w:tcPr>
                                    <w:tcW w:w="3060" w:type="dxa"/>
                                    <w:tcPrChange w:id="2799" w:author="Mizener, Brendon J" w:date="2021-11-01T15:52:00Z">
                                      <w:tcPr>
                                        <w:tcW w:w="2316" w:type="dxa"/>
                                        <w:gridSpan w:val="2"/>
                                      </w:tcPr>
                                    </w:tcPrChange>
                                  </w:tcPr>
                                  <w:p w14:paraId="172D7640" w14:textId="0EFC76FC"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800" w:author="Mizener, Brendon J" w:date="2021-12-07T14:03:00Z">
                                          <w:rPr>
                                            <w:rFonts w:ascii="Times New Roman" w:hAnsi="Times New Roman" w:cs="Times New Roman"/>
                                            <w:sz w:val="18"/>
                                            <w:szCs w:val="18"/>
                                          </w:rPr>
                                        </w:rPrChange>
                                      </w:rPr>
                                      <w:pPrChange w:id="2801" w:author="Mizener, Brendon J" w:date="2021-11-01T15:51:00Z">
                                        <w:pPr>
                                          <w:pStyle w:val="TableParagraph"/>
                                          <w:ind w:left="434"/>
                                        </w:pPr>
                                      </w:pPrChange>
                                    </w:pPr>
                                    <w:ins w:id="2802" w:author="Mizener, Brendon J" w:date="2021-11-01T13:49:00Z">
                                      <w:r w:rsidRPr="00C83F79">
                                        <w:rPr>
                                          <w:rFonts w:ascii="Times New Roman" w:hAnsi="Times New Roman" w:cs="Times New Roman"/>
                                          <w:i/>
                                          <w:iCs/>
                                          <w:color w:val="403152" w:themeColor="accent4" w:themeShade="80"/>
                                          <w:sz w:val="18"/>
                                          <w:szCs w:val="18"/>
                                          <w:rPrChange w:id="2803"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804" w:author="Mizener, Brendon J" w:date="2021-12-07T14:03:00Z">
                                            <w:rPr>
                                              <w:rFonts w:ascii="Times New Roman" w:hAnsi="Times New Roman" w:cs="Times New Roman"/>
                                              <w:w w:val="105"/>
                                              <w:sz w:val="18"/>
                                              <w:szCs w:val="18"/>
                                            </w:rPr>
                                          </w:rPrChange>
                                        </w:rPr>
                                        <w:t xml:space="preserve"> = 20.</w:t>
                                      </w:r>
                                    </w:ins>
                                    <w:ins w:id="2805" w:author="Mizener, Brendon J" w:date="2021-11-01T13:50:00Z">
                                      <w:r w:rsidRPr="00C83F79">
                                        <w:rPr>
                                          <w:rFonts w:ascii="Times New Roman" w:hAnsi="Times New Roman" w:cs="Times New Roman"/>
                                          <w:color w:val="403152" w:themeColor="accent4" w:themeShade="80"/>
                                          <w:sz w:val="18"/>
                                          <w:szCs w:val="18"/>
                                          <w:rPrChange w:id="2806" w:author="Mizener, Brendon J" w:date="2021-12-07T14:03:00Z">
                                            <w:rPr>
                                              <w:rFonts w:ascii="Times New Roman" w:hAnsi="Times New Roman" w:cs="Times New Roman"/>
                                              <w:w w:val="105"/>
                                              <w:sz w:val="18"/>
                                              <w:szCs w:val="18"/>
                                            </w:rPr>
                                          </w:rPrChange>
                                        </w:rPr>
                                        <w:t>8</w:t>
                                      </w:r>
                                    </w:ins>
                                    <w:ins w:id="2807" w:author="Mizener, Brendon J" w:date="2021-11-01T15:14:00Z">
                                      <w:r w:rsidRPr="00C83F79">
                                        <w:rPr>
                                          <w:rFonts w:ascii="Times New Roman" w:hAnsi="Times New Roman" w:cs="Times New Roman"/>
                                          <w:color w:val="403152" w:themeColor="accent4" w:themeShade="80"/>
                                          <w:sz w:val="18"/>
                                          <w:szCs w:val="18"/>
                                          <w:rPrChange w:id="2808" w:author="Mizener, Brendon J" w:date="2021-12-07T14:03:00Z">
                                            <w:rPr>
                                              <w:rFonts w:ascii="Times New Roman" w:hAnsi="Times New Roman" w:cs="Times New Roman"/>
                                              <w:w w:val="105"/>
                                              <w:sz w:val="18"/>
                                              <w:szCs w:val="18"/>
                                            </w:rPr>
                                          </w:rPrChange>
                                        </w:rPr>
                                        <w:t>3</w:t>
                                      </w:r>
                                    </w:ins>
                                    <w:ins w:id="2809" w:author="Mizener, Brendon J" w:date="2021-11-01T14:05:00Z">
                                      <w:r w:rsidRPr="00C83F79">
                                        <w:rPr>
                                          <w:rFonts w:ascii="Times New Roman" w:hAnsi="Times New Roman" w:cs="Times New Roman"/>
                                          <w:color w:val="403152" w:themeColor="accent4" w:themeShade="80"/>
                                          <w:sz w:val="18"/>
                                          <w:szCs w:val="18"/>
                                          <w:rPrChange w:id="2810" w:author="Mizener, Brendon J" w:date="2021-12-07T14:03:00Z">
                                            <w:rPr>
                                              <w:rFonts w:ascii="Times New Roman" w:hAnsi="Times New Roman" w:cs="Times New Roman"/>
                                              <w:w w:val="105"/>
                                              <w:sz w:val="18"/>
                                              <w:szCs w:val="18"/>
                                            </w:rPr>
                                          </w:rPrChange>
                                        </w:rPr>
                                        <w:t xml:space="preserve">, </w:t>
                                      </w:r>
                                    </w:ins>
                                    <w:ins w:id="2811" w:author="Mizener, Brendon J" w:date="2021-11-01T13:49:00Z">
                                      <w:r w:rsidRPr="00C83F79">
                                        <w:rPr>
                                          <w:rFonts w:ascii="Times New Roman" w:hAnsi="Times New Roman" w:cs="Times New Roman"/>
                                          <w:i/>
                                          <w:iCs/>
                                          <w:color w:val="403152" w:themeColor="accent4" w:themeShade="80"/>
                                          <w:sz w:val="18"/>
                                          <w:szCs w:val="18"/>
                                          <w:rPrChange w:id="2812"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813" w:author="Mizener, Brendon J" w:date="2021-12-07T14:03:00Z">
                                            <w:rPr>
                                              <w:rFonts w:ascii="Times New Roman" w:hAnsi="Times New Roman" w:cs="Times New Roman"/>
                                              <w:w w:val="105"/>
                                              <w:sz w:val="18"/>
                                              <w:szCs w:val="18"/>
                                            </w:rPr>
                                          </w:rPrChange>
                                        </w:rPr>
                                        <w:t xml:space="preserve"> = </w:t>
                                      </w:r>
                                    </w:ins>
                                    <w:ins w:id="2814" w:author="Mizener, Brendon J" w:date="2021-11-01T13:50:00Z">
                                      <w:r w:rsidRPr="00C83F79">
                                        <w:rPr>
                                          <w:rFonts w:ascii="Times New Roman" w:hAnsi="Times New Roman" w:cs="Times New Roman"/>
                                          <w:color w:val="403152" w:themeColor="accent4" w:themeShade="80"/>
                                          <w:sz w:val="18"/>
                                          <w:szCs w:val="18"/>
                                          <w:rPrChange w:id="2815" w:author="Mizener, Brendon J" w:date="2021-12-07T14:03:00Z">
                                            <w:rPr>
                                              <w:rFonts w:ascii="Times New Roman" w:hAnsi="Times New Roman" w:cs="Times New Roman"/>
                                              <w:w w:val="105"/>
                                              <w:sz w:val="18"/>
                                              <w:szCs w:val="18"/>
                                            </w:rPr>
                                          </w:rPrChange>
                                        </w:rPr>
                                        <w:t>4.3</w:t>
                                      </w:r>
                                    </w:ins>
                                    <w:ins w:id="2816" w:author="Mizener, Brendon J" w:date="2021-11-01T15:15:00Z">
                                      <w:r w:rsidRPr="00C83F79">
                                        <w:rPr>
                                          <w:rFonts w:ascii="Times New Roman" w:hAnsi="Times New Roman" w:cs="Times New Roman"/>
                                          <w:color w:val="403152" w:themeColor="accent4" w:themeShade="80"/>
                                          <w:sz w:val="18"/>
                                          <w:szCs w:val="18"/>
                                          <w:rPrChange w:id="2817" w:author="Mizener, Brendon J" w:date="2021-12-07T14:03:00Z">
                                            <w:rPr>
                                              <w:rFonts w:ascii="Times New Roman" w:hAnsi="Times New Roman" w:cs="Times New Roman"/>
                                              <w:w w:val="105"/>
                                              <w:sz w:val="18"/>
                                              <w:szCs w:val="18"/>
                                            </w:rPr>
                                          </w:rPrChange>
                                        </w:rPr>
                                        <w:t>6</w:t>
                                      </w:r>
                                    </w:ins>
                                    <w:del w:id="2818" w:author="Mizener, Brendon J" w:date="2021-11-01T13:40:00Z">
                                      <w:r w:rsidRPr="00C83F79" w:rsidDel="002856E2">
                                        <w:rPr>
                                          <w:rFonts w:ascii="Times New Roman" w:hAnsi="Times New Roman" w:cs="Times New Roman"/>
                                          <w:color w:val="403152" w:themeColor="accent4" w:themeShade="80"/>
                                          <w:sz w:val="18"/>
                                          <w:szCs w:val="18"/>
                                          <w:rPrChange w:id="2819" w:author="Mizener, Brendon J" w:date="2021-12-07T14:03:00Z">
                                            <w:rPr>
                                              <w:rFonts w:ascii="Times New Roman" w:hAnsi="Times New Roman" w:cs="Times New Roman"/>
                                              <w:w w:val="105"/>
                                              <w:sz w:val="18"/>
                                              <w:szCs w:val="18"/>
                                            </w:rPr>
                                          </w:rPrChange>
                                        </w:rPr>
                                        <w:delText>Disjunct</w:delText>
                                      </w:r>
                                    </w:del>
                                  </w:p>
                                </w:tc>
                                <w:tc>
                                  <w:tcPr>
                                    <w:tcW w:w="1800" w:type="dxa"/>
                                    <w:tcPrChange w:id="2820" w:author="Mizener, Brendon J" w:date="2021-11-01T15:52:00Z">
                                      <w:tcPr>
                                        <w:tcW w:w="2160" w:type="dxa"/>
                                        <w:gridSpan w:val="2"/>
                                      </w:tcPr>
                                    </w:tcPrChange>
                                  </w:tcPr>
                                  <w:p w14:paraId="461E3E15" w14:textId="13808F61" w:rsidR="00D13C56" w:rsidRPr="00CB277A" w:rsidRDefault="00D13C56">
                                    <w:pPr>
                                      <w:pStyle w:val="TableParagraph"/>
                                      <w:spacing w:line="276" w:lineRule="auto"/>
                                      <w:ind w:left="-1"/>
                                      <w:rPr>
                                        <w:rFonts w:ascii="Times New Roman" w:hAnsi="Times New Roman" w:cs="Times New Roman"/>
                                        <w:sz w:val="18"/>
                                        <w:szCs w:val="18"/>
                                      </w:rPr>
                                      <w:pPrChange w:id="2821" w:author="Mizener, Brendon J" w:date="2021-11-01T15:51:00Z">
                                        <w:pPr>
                                          <w:pStyle w:val="TableParagraph"/>
                                          <w:ind w:left="229"/>
                                        </w:pPr>
                                      </w:pPrChange>
                                    </w:pPr>
                                    <w:ins w:id="2822" w:author="Mizener, Brendon J" w:date="2021-11-01T14:09:00Z">
                                      <w:r w:rsidRPr="007A1C0C">
                                        <w:rPr>
                                          <w:rFonts w:ascii="Times New Roman" w:hAnsi="Times New Roman" w:cs="Times New Roman"/>
                                          <w:sz w:val="18"/>
                                          <w:szCs w:val="18"/>
                                          <w:rPrChange w:id="2823" w:author="Mizener, Brendon J" w:date="2021-11-01T15:37:00Z">
                                            <w:rPr>
                                              <w:rFonts w:ascii="Times New Roman" w:hAnsi="Times New Roman" w:cs="Times New Roman"/>
                                              <w:w w:val="105"/>
                                              <w:sz w:val="18"/>
                                              <w:szCs w:val="18"/>
                                            </w:rPr>
                                          </w:rPrChange>
                                        </w:rPr>
                                        <w:t xml:space="preserve">18 </w:t>
                                      </w:r>
                                    </w:ins>
                                    <w:ins w:id="2824" w:author="Mizener, Brendon J" w:date="2021-12-03T13:35:00Z">
                                      <w:r w:rsidR="00500988">
                                        <w:rPr>
                                          <w:rFonts w:ascii="Times New Roman" w:hAnsi="Times New Roman" w:cs="Times New Roman"/>
                                          <w:sz w:val="18"/>
                                          <w:szCs w:val="18"/>
                                        </w:rPr>
                                        <w:t>–</w:t>
                                      </w:r>
                                    </w:ins>
                                    <w:ins w:id="2825" w:author="Mizener, Brendon J" w:date="2021-11-01T14:09:00Z">
                                      <w:r w:rsidRPr="007A1C0C">
                                        <w:rPr>
                                          <w:rFonts w:ascii="Times New Roman" w:hAnsi="Times New Roman" w:cs="Times New Roman"/>
                                          <w:sz w:val="18"/>
                                          <w:szCs w:val="18"/>
                                          <w:rPrChange w:id="2826" w:author="Mizener, Brendon J" w:date="2021-11-01T15:37:00Z">
                                            <w:rPr>
                                              <w:rFonts w:ascii="Times New Roman" w:hAnsi="Times New Roman" w:cs="Times New Roman"/>
                                              <w:w w:val="105"/>
                                              <w:sz w:val="18"/>
                                              <w:szCs w:val="18"/>
                                            </w:rPr>
                                          </w:rPrChange>
                                        </w:rPr>
                                        <w:t xml:space="preserve"> 52</w:t>
                                      </w:r>
                                    </w:ins>
                                    <w:ins w:id="2827" w:author="Mizener, Brendon J" w:date="2021-12-03T13:35:00Z">
                                      <w:r w:rsidR="00500988">
                                        <w:rPr>
                                          <w:rFonts w:ascii="Times New Roman" w:hAnsi="Times New Roman" w:cs="Times New Roman"/>
                                          <w:sz w:val="18"/>
                                          <w:szCs w:val="18"/>
                                        </w:rPr>
                                        <w:t xml:space="preserve"> </w:t>
                                      </w:r>
                                    </w:ins>
                                    <w:del w:id="2828" w:author="Mizener, Brendon J" w:date="2021-11-01T13:40:00Z">
                                      <w:r w:rsidRPr="007A1C0C" w:rsidDel="002856E2">
                                        <w:rPr>
                                          <w:rFonts w:ascii="Times New Roman" w:hAnsi="Times New Roman" w:cs="Times New Roman"/>
                                          <w:sz w:val="18"/>
                                          <w:szCs w:val="18"/>
                                          <w:rPrChange w:id="2829" w:author="Mizener, Brendon J" w:date="2021-11-01T15:37:00Z">
                                            <w:rPr>
                                              <w:rFonts w:ascii="Times New Roman" w:hAnsi="Times New Roman" w:cs="Times New Roman"/>
                                              <w:w w:val="105"/>
                                              <w:sz w:val="18"/>
                                              <w:szCs w:val="18"/>
                                            </w:rPr>
                                          </w:rPrChange>
                                        </w:rPr>
                                        <w:delText>Moderate</w:delText>
                                      </w:r>
                                    </w:del>
                                  </w:p>
                                </w:tc>
                                <w:tc>
                                  <w:tcPr>
                                    <w:tcW w:w="2610" w:type="dxa"/>
                                    <w:tcPrChange w:id="2830" w:author="Mizener, Brendon J" w:date="2021-11-01T15:52:00Z">
                                      <w:tcPr>
                                        <w:tcW w:w="1960" w:type="dxa"/>
                                        <w:gridSpan w:val="2"/>
                                      </w:tcPr>
                                    </w:tcPrChange>
                                  </w:tcPr>
                                  <w:p w14:paraId="11407463" w14:textId="32DD6400" w:rsidR="00D13C56" w:rsidRPr="00CB277A" w:rsidRDefault="00D13C56">
                                    <w:pPr>
                                      <w:pStyle w:val="TableParagraph"/>
                                      <w:spacing w:line="276" w:lineRule="auto"/>
                                      <w:rPr>
                                        <w:rFonts w:ascii="Times New Roman" w:hAnsi="Times New Roman" w:cs="Times New Roman"/>
                                        <w:sz w:val="18"/>
                                        <w:szCs w:val="18"/>
                                      </w:rPr>
                                      <w:pPrChange w:id="2831" w:author="Mizener, Brendon J" w:date="2021-11-01T15:51:00Z">
                                        <w:pPr>
                                          <w:pStyle w:val="TableParagraph"/>
                                          <w:ind w:left="180"/>
                                        </w:pPr>
                                      </w:pPrChange>
                                    </w:pPr>
                                    <w:ins w:id="2832" w:author="Mizener, Brendon J" w:date="2021-11-01T14:38:00Z">
                                      <w:r w:rsidRPr="00500988">
                                        <w:rPr>
                                          <w:rFonts w:ascii="Times New Roman" w:hAnsi="Times New Roman" w:cs="Times New Roman"/>
                                          <w:i/>
                                          <w:iCs/>
                                          <w:sz w:val="18"/>
                                          <w:szCs w:val="18"/>
                                          <w:rPrChange w:id="2833"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2834" w:author="Mizener, Brendon J" w:date="2021-11-01T15:37:00Z">
                                            <w:rPr>
                                              <w:rFonts w:ascii="Times New Roman" w:hAnsi="Times New Roman" w:cs="Times New Roman"/>
                                              <w:w w:val="105"/>
                                              <w:sz w:val="18"/>
                                              <w:szCs w:val="18"/>
                                            </w:rPr>
                                          </w:rPrChange>
                                        </w:rPr>
                                        <w:t xml:space="preserve"> </w:t>
                                      </w:r>
                                    </w:ins>
                                    <w:ins w:id="2835" w:author="Mizener, Brendon J" w:date="2021-11-01T14:39:00Z">
                                      <w:r w:rsidRPr="007A1C0C">
                                        <w:rPr>
                                          <w:rFonts w:ascii="Times New Roman" w:hAnsi="Times New Roman" w:cs="Times New Roman"/>
                                          <w:sz w:val="18"/>
                                          <w:szCs w:val="18"/>
                                          <w:rPrChange w:id="2836" w:author="Mizener, Brendon J" w:date="2021-11-01T15:37:00Z">
                                            <w:rPr>
                                              <w:rFonts w:ascii="Times New Roman" w:hAnsi="Times New Roman" w:cs="Times New Roman"/>
                                              <w:w w:val="105"/>
                                              <w:sz w:val="18"/>
                                              <w:szCs w:val="18"/>
                                            </w:rPr>
                                          </w:rPrChange>
                                        </w:rPr>
                                        <w:t xml:space="preserve">= </w:t>
                                      </w:r>
                                    </w:ins>
                                    <w:ins w:id="2837" w:author="Mizener, Brendon J" w:date="2021-11-01T14:37:00Z">
                                      <w:r w:rsidRPr="007A1C0C">
                                        <w:rPr>
                                          <w:rFonts w:ascii="Times New Roman" w:hAnsi="Times New Roman" w:cs="Times New Roman"/>
                                          <w:sz w:val="18"/>
                                          <w:szCs w:val="18"/>
                                          <w:rPrChange w:id="2838" w:author="Mizener, Brendon J" w:date="2021-11-01T15:37:00Z">
                                            <w:rPr>
                                              <w:rFonts w:ascii="Times New Roman" w:hAnsi="Times New Roman" w:cs="Times New Roman"/>
                                              <w:w w:val="105"/>
                                              <w:sz w:val="18"/>
                                              <w:szCs w:val="18"/>
                                            </w:rPr>
                                          </w:rPrChange>
                                        </w:rPr>
                                        <w:t>3.4</w:t>
                                      </w:r>
                                    </w:ins>
                                    <w:ins w:id="2839" w:author="Mizener, Brendon J" w:date="2021-11-01T15:16:00Z">
                                      <w:r w:rsidRPr="007A1C0C">
                                        <w:rPr>
                                          <w:rFonts w:ascii="Times New Roman" w:hAnsi="Times New Roman" w:cs="Times New Roman"/>
                                          <w:sz w:val="18"/>
                                          <w:szCs w:val="18"/>
                                          <w:rPrChange w:id="2840" w:author="Mizener, Brendon J" w:date="2021-11-01T15:37:00Z">
                                            <w:rPr>
                                              <w:rFonts w:ascii="Times New Roman" w:hAnsi="Times New Roman" w:cs="Times New Roman"/>
                                              <w:w w:val="105"/>
                                              <w:sz w:val="18"/>
                                              <w:szCs w:val="18"/>
                                            </w:rPr>
                                          </w:rPrChange>
                                        </w:rPr>
                                        <w:t>0</w:t>
                                      </w:r>
                                    </w:ins>
                                    <w:ins w:id="2841" w:author="Mizener, Brendon J" w:date="2021-11-01T14:38:00Z">
                                      <w:r w:rsidRPr="007A1C0C">
                                        <w:rPr>
                                          <w:rFonts w:ascii="Times New Roman" w:hAnsi="Times New Roman" w:cs="Times New Roman"/>
                                          <w:sz w:val="18"/>
                                          <w:szCs w:val="18"/>
                                          <w:rPrChange w:id="2842" w:author="Mizener, Brendon J" w:date="2021-11-01T15:37:00Z">
                                            <w:rPr>
                                              <w:rFonts w:ascii="Times New Roman" w:hAnsi="Times New Roman" w:cs="Times New Roman"/>
                                              <w:w w:val="105"/>
                                              <w:sz w:val="18"/>
                                              <w:szCs w:val="18"/>
                                            </w:rPr>
                                          </w:rPrChange>
                                        </w:rPr>
                                        <w:t xml:space="preserve">, </w:t>
                                      </w:r>
                                    </w:ins>
                                    <w:ins w:id="2843" w:author="Mizener, Brendon J" w:date="2021-11-01T14:39:00Z">
                                      <w:r w:rsidRPr="00500988">
                                        <w:rPr>
                                          <w:rFonts w:ascii="Times New Roman" w:hAnsi="Times New Roman" w:cs="Times New Roman"/>
                                          <w:i/>
                                          <w:iCs/>
                                          <w:sz w:val="18"/>
                                          <w:szCs w:val="18"/>
                                          <w:rPrChange w:id="2844"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2845" w:author="Mizener, Brendon J" w:date="2021-11-01T15:37:00Z">
                                            <w:rPr>
                                              <w:rFonts w:ascii="Times New Roman" w:hAnsi="Times New Roman" w:cs="Times New Roman"/>
                                              <w:w w:val="105"/>
                                              <w:sz w:val="18"/>
                                              <w:szCs w:val="18"/>
                                            </w:rPr>
                                          </w:rPrChange>
                                        </w:rPr>
                                        <w:t xml:space="preserve"> = </w:t>
                                      </w:r>
                                    </w:ins>
                                    <w:ins w:id="2846" w:author="Mizener, Brendon J" w:date="2021-11-01T14:38:00Z">
                                      <w:r w:rsidRPr="007A1C0C">
                                        <w:rPr>
                                          <w:rFonts w:ascii="Times New Roman" w:hAnsi="Times New Roman" w:cs="Times New Roman"/>
                                          <w:sz w:val="18"/>
                                          <w:szCs w:val="18"/>
                                          <w:rPrChange w:id="2847" w:author="Mizener, Brendon J" w:date="2021-11-01T15:37:00Z">
                                            <w:rPr>
                                              <w:rFonts w:ascii="Times New Roman" w:hAnsi="Times New Roman" w:cs="Times New Roman"/>
                                              <w:w w:val="105"/>
                                              <w:sz w:val="18"/>
                                              <w:szCs w:val="18"/>
                                            </w:rPr>
                                          </w:rPrChange>
                                        </w:rPr>
                                        <w:t>4.0</w:t>
                                      </w:r>
                                    </w:ins>
                                    <w:ins w:id="2848" w:author="Mizener, Brendon J" w:date="2021-11-01T15:16:00Z">
                                      <w:r w:rsidRPr="007A1C0C">
                                        <w:rPr>
                                          <w:rFonts w:ascii="Times New Roman" w:hAnsi="Times New Roman" w:cs="Times New Roman"/>
                                          <w:sz w:val="18"/>
                                          <w:szCs w:val="18"/>
                                          <w:rPrChange w:id="2849" w:author="Mizener, Brendon J" w:date="2021-11-01T15:37:00Z">
                                            <w:rPr>
                                              <w:rFonts w:ascii="Times New Roman" w:hAnsi="Times New Roman" w:cs="Times New Roman"/>
                                              <w:w w:val="105"/>
                                              <w:sz w:val="18"/>
                                              <w:szCs w:val="18"/>
                                            </w:rPr>
                                          </w:rPrChange>
                                        </w:rPr>
                                        <w:t>1</w:t>
                                      </w:r>
                                    </w:ins>
                                    <w:del w:id="2850" w:author="Mizener, Brendon J" w:date="2021-11-01T13:40:00Z">
                                      <w:r w:rsidRPr="007A1C0C" w:rsidDel="002856E2">
                                        <w:rPr>
                                          <w:rFonts w:ascii="Times New Roman" w:hAnsi="Times New Roman" w:cs="Times New Roman"/>
                                          <w:sz w:val="18"/>
                                          <w:szCs w:val="18"/>
                                          <w:rPrChange w:id="2851" w:author="Mizener, Brendon J" w:date="2021-11-01T15:37:00Z">
                                            <w:rPr>
                                              <w:rFonts w:ascii="Times New Roman" w:hAnsi="Times New Roman" w:cs="Times New Roman"/>
                                              <w:w w:val="105"/>
                                              <w:sz w:val="18"/>
                                              <w:szCs w:val="18"/>
                                            </w:rPr>
                                          </w:rPrChange>
                                        </w:rPr>
                                        <w:delText>Marcato</w:delText>
                                      </w:r>
                                    </w:del>
                                  </w:p>
                                </w:tc>
                              </w:tr>
                              <w:tr w:rsidR="00D13C56" w14:paraId="06A5B43D" w14:textId="77777777" w:rsidTr="001F6A47">
                                <w:tblPrEx>
                                  <w:tblPrExChange w:id="2852" w:author="Mizener, Brendon J" w:date="2021-11-01T15:52:00Z">
                                    <w:tblPrEx>
                                      <w:tblW w:w="12857" w:type="dxa"/>
                                    </w:tblPrEx>
                                  </w:tblPrExChange>
                                </w:tblPrEx>
                                <w:trPr>
                                  <w:trHeight w:val="288"/>
                                  <w:trPrChange w:id="2853" w:author="Mizener, Brendon J" w:date="2021-11-01T15:52:00Z">
                                    <w:trPr>
                                      <w:gridAfter w:val="0"/>
                                      <w:trHeight w:val="313"/>
                                    </w:trPr>
                                  </w:trPrChange>
                                </w:trPr>
                                <w:tc>
                                  <w:tcPr>
                                    <w:tcW w:w="1784" w:type="dxa"/>
                                    <w:tcPrChange w:id="2854" w:author="Mizener, Brendon J" w:date="2021-11-01T15:52:00Z">
                                      <w:tcPr>
                                        <w:tcW w:w="1784" w:type="dxa"/>
                                      </w:tcPr>
                                    </w:tcPrChange>
                                  </w:tcPr>
                                  <w:p w14:paraId="46A628CA"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855" w:author="Mizener, Brendon J" w:date="2021-12-07T14:03:00Z">
                                          <w:rPr>
                                            <w:rFonts w:ascii="Times New Roman" w:hAnsi="Times New Roman" w:cs="Times New Roman"/>
                                            <w:sz w:val="18"/>
                                            <w:szCs w:val="18"/>
                                          </w:rPr>
                                        </w:rPrChange>
                                      </w:rPr>
                                      <w:pPrChange w:id="2856" w:author="Mizener, Brendon J" w:date="2021-11-01T15:51:00Z">
                                        <w:pPr>
                                          <w:pStyle w:val="TableParagraph"/>
                                          <w:ind w:left="119"/>
                                        </w:pPr>
                                      </w:pPrChange>
                                    </w:pPr>
                                  </w:p>
                                </w:tc>
                                <w:tc>
                                  <w:tcPr>
                                    <w:tcW w:w="3339" w:type="dxa"/>
                                    <w:tcPrChange w:id="2857" w:author="Mizener, Brendon J" w:date="2021-11-01T15:52:00Z">
                                      <w:tcPr>
                                        <w:tcW w:w="2123" w:type="dxa"/>
                                      </w:tcPr>
                                    </w:tcPrChange>
                                  </w:tcPr>
                                  <w:p w14:paraId="6F779D67" w14:textId="4AC2C811"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858" w:author="Mizener, Brendon J" w:date="2021-12-07T14:03:00Z">
                                          <w:rPr>
                                            <w:rFonts w:ascii="Times New Roman" w:hAnsi="Times New Roman" w:cs="Times New Roman"/>
                                            <w:sz w:val="18"/>
                                            <w:szCs w:val="18"/>
                                          </w:rPr>
                                        </w:rPrChange>
                                      </w:rPr>
                                      <w:pPrChange w:id="2859" w:author="Mizener, Brendon J" w:date="2021-11-01T15:51:00Z">
                                        <w:pPr>
                                          <w:pStyle w:val="TableParagraph"/>
                                          <w:ind w:left="446"/>
                                        </w:pPr>
                                      </w:pPrChange>
                                    </w:pPr>
                                    <w:ins w:id="2860" w:author="Mizener, Brendon J" w:date="2021-11-01T13:49:00Z">
                                      <w:r w:rsidRPr="00C83F79">
                                        <w:rPr>
                                          <w:rFonts w:ascii="Times New Roman" w:hAnsi="Times New Roman" w:cs="Times New Roman"/>
                                          <w:color w:val="403152" w:themeColor="accent4" w:themeShade="80"/>
                                          <w:sz w:val="18"/>
                                          <w:szCs w:val="18"/>
                                          <w:rPrChange w:id="2861" w:author="Mizener, Brendon J" w:date="2021-12-07T14:03:00Z">
                                            <w:rPr>
                                              <w:rFonts w:ascii="Times New Roman" w:hAnsi="Times New Roman" w:cs="Times New Roman"/>
                                              <w:sz w:val="18"/>
                                              <w:szCs w:val="18"/>
                                            </w:rPr>
                                          </w:rPrChange>
                                        </w:rPr>
                                        <w:t>M</w:t>
                                      </w:r>
                                    </w:ins>
                                    <w:ins w:id="2862" w:author="Mizener, Brendon J" w:date="2021-11-01T13:57:00Z">
                                      <w:r w:rsidRPr="00C83F79">
                                        <w:rPr>
                                          <w:rFonts w:ascii="Times New Roman" w:hAnsi="Times New Roman" w:cs="Times New Roman"/>
                                          <w:color w:val="403152" w:themeColor="accent4" w:themeShade="80"/>
                                          <w:sz w:val="18"/>
                                          <w:szCs w:val="18"/>
                                          <w:rPrChange w:id="2863" w:author="Mizener, Brendon J" w:date="2021-12-07T14:03:00Z">
                                            <w:rPr>
                                              <w:rFonts w:ascii="Times New Roman" w:hAnsi="Times New Roman" w:cs="Times New Roman"/>
                                              <w:sz w:val="18"/>
                                              <w:szCs w:val="18"/>
                                            </w:rPr>
                                          </w:rPrChange>
                                        </w:rPr>
                                        <w:t xml:space="preserve"> </w:t>
                                      </w:r>
                                    </w:ins>
                                    <w:ins w:id="2864" w:author="Mizener, Brendon J" w:date="2021-11-01T13:58:00Z">
                                      <w:r w:rsidRPr="00C83F79">
                                        <w:rPr>
                                          <w:rFonts w:ascii="Times New Roman" w:hAnsi="Times New Roman" w:cs="Times New Roman"/>
                                          <w:color w:val="403152" w:themeColor="accent4" w:themeShade="80"/>
                                          <w:sz w:val="18"/>
                                          <w:szCs w:val="18"/>
                                          <w:rPrChange w:id="2865" w:author="Mizener, Brendon J" w:date="2021-12-07T14:03:00Z">
                                            <w:rPr>
                                              <w:rFonts w:ascii="Times New Roman" w:hAnsi="Times New Roman" w:cs="Times New Roman"/>
                                              <w:sz w:val="18"/>
                                              <w:szCs w:val="18"/>
                                            </w:rPr>
                                          </w:rPrChange>
                                        </w:rPr>
                                        <w:t>(</w:t>
                                      </w:r>
                                    </w:ins>
                                    <w:ins w:id="2866" w:author="Mizener, Brendon J" w:date="2021-11-01T15:09:00Z">
                                      <w:r w:rsidRPr="00C83F79">
                                        <w:rPr>
                                          <w:rFonts w:ascii="Times New Roman" w:hAnsi="Times New Roman" w:cs="Times New Roman"/>
                                          <w:i/>
                                          <w:iCs/>
                                          <w:color w:val="403152" w:themeColor="accent4" w:themeShade="80"/>
                                          <w:sz w:val="18"/>
                                          <w:szCs w:val="18"/>
                                          <w:rPrChange w:id="2867"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868" w:author="Mizener, Brendon J" w:date="2021-12-07T14:03:00Z">
                                            <w:rPr>
                                              <w:rFonts w:ascii="Times New Roman" w:hAnsi="Times New Roman" w:cs="Times New Roman"/>
                                              <w:sz w:val="18"/>
                                              <w:szCs w:val="18"/>
                                            </w:rPr>
                                          </w:rPrChange>
                                        </w:rPr>
                                        <w:t xml:space="preserve"> = </w:t>
                                      </w:r>
                                    </w:ins>
                                    <w:ins w:id="2869" w:author="Mizener, Brendon J" w:date="2021-11-01T13:58:00Z">
                                      <w:r w:rsidRPr="00C83F79">
                                        <w:rPr>
                                          <w:rFonts w:ascii="Times New Roman" w:hAnsi="Times New Roman" w:cs="Times New Roman"/>
                                          <w:color w:val="403152" w:themeColor="accent4" w:themeShade="80"/>
                                          <w:sz w:val="18"/>
                                          <w:szCs w:val="18"/>
                                          <w:rPrChange w:id="2870" w:author="Mizener, Brendon J" w:date="2021-12-07T14:03:00Z">
                                            <w:rPr>
                                              <w:rFonts w:ascii="Times New Roman" w:hAnsi="Times New Roman" w:cs="Times New Roman"/>
                                              <w:sz w:val="18"/>
                                              <w:szCs w:val="18"/>
                                            </w:rPr>
                                          </w:rPrChange>
                                        </w:rPr>
                                        <w:t>35)</w:t>
                                      </w:r>
                                    </w:ins>
                                    <w:del w:id="2871" w:author="Mizener, Brendon J" w:date="2021-11-01T13:40:00Z">
                                      <w:r w:rsidRPr="00C83F79" w:rsidDel="002856E2">
                                        <w:rPr>
                                          <w:rFonts w:ascii="Times New Roman" w:hAnsi="Times New Roman" w:cs="Times New Roman"/>
                                          <w:color w:val="403152" w:themeColor="accent4" w:themeShade="80"/>
                                          <w:sz w:val="18"/>
                                          <w:szCs w:val="18"/>
                                          <w:rPrChange w:id="2872" w:author="Mizener, Brendon J" w:date="2021-12-07T14:03:00Z">
                                            <w:rPr>
                                              <w:rFonts w:ascii="Times New Roman" w:hAnsi="Times New Roman" w:cs="Times New Roman"/>
                                              <w:sz w:val="18"/>
                                              <w:szCs w:val="18"/>
                                            </w:rPr>
                                          </w:rPrChange>
                                        </w:rPr>
                                        <w:delText>Arch</w:delText>
                                      </w:r>
                                    </w:del>
                                  </w:p>
                                </w:tc>
                                <w:tc>
                                  <w:tcPr>
                                    <w:tcW w:w="3060" w:type="dxa"/>
                                    <w:tcPrChange w:id="2873" w:author="Mizener, Brendon J" w:date="2021-11-01T15:52:00Z">
                                      <w:tcPr>
                                        <w:tcW w:w="2316" w:type="dxa"/>
                                        <w:gridSpan w:val="2"/>
                                      </w:tcPr>
                                    </w:tcPrChange>
                                  </w:tcPr>
                                  <w:p w14:paraId="5ADE7852" w14:textId="4A5EE8CE"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874" w:author="Mizener, Brendon J" w:date="2021-12-07T14:03:00Z">
                                          <w:rPr>
                                            <w:rFonts w:ascii="Times New Roman" w:hAnsi="Times New Roman" w:cs="Times New Roman"/>
                                            <w:sz w:val="18"/>
                                            <w:szCs w:val="18"/>
                                          </w:rPr>
                                        </w:rPrChange>
                                      </w:rPr>
                                      <w:pPrChange w:id="2875" w:author="Mizener, Brendon J" w:date="2021-11-01T15:51:00Z">
                                        <w:pPr>
                                          <w:pStyle w:val="TableParagraph"/>
                                          <w:ind w:left="434"/>
                                        </w:pPr>
                                      </w:pPrChange>
                                    </w:pPr>
                                    <w:ins w:id="2876" w:author="Mizener, Brendon J" w:date="2021-11-01T13:49:00Z">
                                      <w:r w:rsidRPr="00C83F79">
                                        <w:rPr>
                                          <w:rFonts w:ascii="Times New Roman" w:hAnsi="Times New Roman" w:cs="Times New Roman"/>
                                          <w:i/>
                                          <w:iCs/>
                                          <w:color w:val="403152" w:themeColor="accent4" w:themeShade="80"/>
                                          <w:sz w:val="18"/>
                                          <w:szCs w:val="18"/>
                                          <w:rPrChange w:id="287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878" w:author="Mizener, Brendon J" w:date="2021-12-07T14:03:00Z">
                                            <w:rPr>
                                              <w:rFonts w:ascii="Times New Roman" w:hAnsi="Times New Roman" w:cs="Times New Roman"/>
                                              <w:sz w:val="18"/>
                                              <w:szCs w:val="18"/>
                                            </w:rPr>
                                          </w:rPrChange>
                                        </w:rPr>
                                        <w:t xml:space="preserve"> = 20.</w:t>
                                      </w:r>
                                    </w:ins>
                                    <w:ins w:id="2879" w:author="Mizener, Brendon J" w:date="2021-11-01T13:56:00Z">
                                      <w:r w:rsidRPr="00C83F79">
                                        <w:rPr>
                                          <w:rFonts w:ascii="Times New Roman" w:hAnsi="Times New Roman" w:cs="Times New Roman"/>
                                          <w:color w:val="403152" w:themeColor="accent4" w:themeShade="80"/>
                                          <w:sz w:val="18"/>
                                          <w:szCs w:val="18"/>
                                          <w:rPrChange w:id="2880" w:author="Mizener, Brendon J" w:date="2021-12-07T14:03:00Z">
                                            <w:rPr>
                                              <w:rFonts w:ascii="Times New Roman" w:hAnsi="Times New Roman" w:cs="Times New Roman"/>
                                              <w:sz w:val="18"/>
                                              <w:szCs w:val="18"/>
                                            </w:rPr>
                                          </w:rPrChange>
                                        </w:rPr>
                                        <w:t>1</w:t>
                                      </w:r>
                                    </w:ins>
                                    <w:ins w:id="2881" w:author="Mizener, Brendon J" w:date="2021-11-01T15:14:00Z">
                                      <w:r w:rsidRPr="00C83F79">
                                        <w:rPr>
                                          <w:rFonts w:ascii="Times New Roman" w:hAnsi="Times New Roman" w:cs="Times New Roman"/>
                                          <w:color w:val="403152" w:themeColor="accent4" w:themeShade="80"/>
                                          <w:sz w:val="18"/>
                                          <w:szCs w:val="18"/>
                                          <w:rPrChange w:id="2882" w:author="Mizener, Brendon J" w:date="2021-12-07T14:03:00Z">
                                            <w:rPr>
                                              <w:rFonts w:ascii="Times New Roman" w:hAnsi="Times New Roman" w:cs="Times New Roman"/>
                                              <w:sz w:val="18"/>
                                              <w:szCs w:val="18"/>
                                            </w:rPr>
                                          </w:rPrChange>
                                        </w:rPr>
                                        <w:t>4</w:t>
                                      </w:r>
                                    </w:ins>
                                    <w:ins w:id="2883" w:author="Mizener, Brendon J" w:date="2021-11-01T13:49:00Z">
                                      <w:r w:rsidRPr="00C83F79">
                                        <w:rPr>
                                          <w:rFonts w:ascii="Times New Roman" w:hAnsi="Times New Roman" w:cs="Times New Roman"/>
                                          <w:color w:val="403152" w:themeColor="accent4" w:themeShade="80"/>
                                          <w:sz w:val="18"/>
                                          <w:szCs w:val="18"/>
                                          <w:rPrChange w:id="2884" w:author="Mizener, Brendon J" w:date="2021-12-07T14:03:00Z">
                                            <w:rPr>
                                              <w:rFonts w:ascii="Times New Roman" w:hAnsi="Times New Roman" w:cs="Times New Roman"/>
                                              <w:sz w:val="18"/>
                                              <w:szCs w:val="18"/>
                                            </w:rPr>
                                          </w:rPrChange>
                                        </w:rPr>
                                        <w:t xml:space="preserve">, </w:t>
                                      </w:r>
                                    </w:ins>
                                    <w:ins w:id="2885" w:author="Mizener, Brendon J" w:date="2021-11-01T13:50:00Z">
                                      <w:r w:rsidRPr="00C83F79">
                                        <w:rPr>
                                          <w:rFonts w:ascii="Times New Roman" w:hAnsi="Times New Roman" w:cs="Times New Roman"/>
                                          <w:i/>
                                          <w:iCs/>
                                          <w:color w:val="403152" w:themeColor="accent4" w:themeShade="80"/>
                                          <w:sz w:val="18"/>
                                          <w:szCs w:val="18"/>
                                          <w:rPrChange w:id="2886"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887" w:author="Mizener, Brendon J" w:date="2021-12-07T14:03:00Z">
                                            <w:rPr>
                                              <w:rFonts w:ascii="Times New Roman" w:hAnsi="Times New Roman" w:cs="Times New Roman"/>
                                              <w:sz w:val="18"/>
                                              <w:szCs w:val="18"/>
                                            </w:rPr>
                                          </w:rPrChange>
                                        </w:rPr>
                                        <w:t xml:space="preserve"> = </w:t>
                                      </w:r>
                                    </w:ins>
                                    <w:ins w:id="2888" w:author="Mizener, Brendon J" w:date="2021-11-01T13:55:00Z">
                                      <w:r w:rsidRPr="00C83F79">
                                        <w:rPr>
                                          <w:rFonts w:ascii="Times New Roman" w:hAnsi="Times New Roman" w:cs="Times New Roman"/>
                                          <w:color w:val="403152" w:themeColor="accent4" w:themeShade="80"/>
                                          <w:sz w:val="18"/>
                                          <w:szCs w:val="18"/>
                                          <w:rPrChange w:id="2889" w:author="Mizener, Brendon J" w:date="2021-12-07T14:03:00Z">
                                            <w:rPr>
                                              <w:rFonts w:ascii="Times New Roman" w:hAnsi="Times New Roman" w:cs="Times New Roman"/>
                                              <w:sz w:val="18"/>
                                              <w:szCs w:val="18"/>
                                            </w:rPr>
                                          </w:rPrChange>
                                        </w:rPr>
                                        <w:t>1.</w:t>
                                      </w:r>
                                    </w:ins>
                                    <w:ins w:id="2890" w:author="Mizener, Brendon J" w:date="2021-11-01T15:15:00Z">
                                      <w:r w:rsidRPr="00C83F79">
                                        <w:rPr>
                                          <w:rFonts w:ascii="Times New Roman" w:hAnsi="Times New Roman" w:cs="Times New Roman"/>
                                          <w:color w:val="403152" w:themeColor="accent4" w:themeShade="80"/>
                                          <w:sz w:val="18"/>
                                          <w:szCs w:val="18"/>
                                          <w:rPrChange w:id="2891" w:author="Mizener, Brendon J" w:date="2021-12-07T14:03:00Z">
                                            <w:rPr>
                                              <w:rFonts w:ascii="Times New Roman" w:hAnsi="Times New Roman" w:cs="Times New Roman"/>
                                              <w:sz w:val="18"/>
                                              <w:szCs w:val="18"/>
                                            </w:rPr>
                                          </w:rPrChange>
                                        </w:rPr>
                                        <w:t>77</w:t>
                                      </w:r>
                                    </w:ins>
                                    <w:del w:id="2892" w:author="Mizener, Brendon J" w:date="2021-11-01T13:40:00Z">
                                      <w:r w:rsidRPr="00C83F79" w:rsidDel="002856E2">
                                        <w:rPr>
                                          <w:rFonts w:ascii="Times New Roman" w:hAnsi="Times New Roman" w:cs="Times New Roman"/>
                                          <w:color w:val="403152" w:themeColor="accent4" w:themeShade="80"/>
                                          <w:sz w:val="18"/>
                                          <w:szCs w:val="18"/>
                                          <w:rPrChange w:id="2893" w:author="Mizener, Brendon J" w:date="2021-12-07T14:03:00Z">
                                            <w:rPr>
                                              <w:rFonts w:ascii="Times New Roman" w:hAnsi="Times New Roman" w:cs="Times New Roman"/>
                                              <w:sz w:val="18"/>
                                              <w:szCs w:val="18"/>
                                            </w:rPr>
                                          </w:rPrChange>
                                        </w:rPr>
                                        <w:delText>Combination</w:delText>
                                      </w:r>
                                      <w:r w:rsidRPr="00C83F79" w:rsidDel="002856E2">
                                        <w:rPr>
                                          <w:rFonts w:ascii="Times New Roman" w:hAnsi="Times New Roman" w:cs="Times New Roman"/>
                                          <w:color w:val="403152" w:themeColor="accent4" w:themeShade="80"/>
                                          <w:sz w:val="18"/>
                                          <w:szCs w:val="18"/>
                                          <w:rPrChange w:id="2894" w:author="Mizener, Brendon J" w:date="2021-12-07T14:03:00Z">
                                            <w:rPr>
                                              <w:rFonts w:ascii="Times New Roman" w:hAnsi="Times New Roman" w:cs="Times New Roman"/>
                                              <w:spacing w:val="2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895" w:author="Mizener, Brendon J" w:date="2021-12-07T14:03:00Z">
                                            <w:rPr>
                                              <w:rFonts w:ascii="Times New Roman" w:hAnsi="Times New Roman" w:cs="Times New Roman"/>
                                              <w:sz w:val="18"/>
                                              <w:szCs w:val="18"/>
                                            </w:rPr>
                                          </w:rPrChange>
                                        </w:rPr>
                                        <w:delText>of</w:delText>
                                      </w:r>
                                      <w:r w:rsidRPr="00C83F79" w:rsidDel="002856E2">
                                        <w:rPr>
                                          <w:rFonts w:ascii="Times New Roman" w:hAnsi="Times New Roman" w:cs="Times New Roman"/>
                                          <w:color w:val="403152" w:themeColor="accent4" w:themeShade="80"/>
                                          <w:sz w:val="18"/>
                                          <w:szCs w:val="18"/>
                                          <w:rPrChange w:id="2896" w:author="Mizener, Brendon J" w:date="2021-12-07T14:03:00Z">
                                            <w:rPr>
                                              <w:rFonts w:ascii="Times New Roman" w:hAnsi="Times New Roman" w:cs="Times New Roman"/>
                                              <w:spacing w:val="3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897" w:author="Mizener, Brendon J" w:date="2021-12-07T14:03:00Z">
                                            <w:rPr>
                                              <w:rFonts w:ascii="Times New Roman" w:hAnsi="Times New Roman" w:cs="Times New Roman"/>
                                              <w:sz w:val="18"/>
                                              <w:szCs w:val="18"/>
                                            </w:rPr>
                                          </w:rPrChange>
                                        </w:rPr>
                                        <w:delText>conjunct</w:delText>
                                      </w:r>
                                    </w:del>
                                  </w:p>
                                </w:tc>
                                <w:tc>
                                  <w:tcPr>
                                    <w:tcW w:w="1800" w:type="dxa"/>
                                    <w:tcPrChange w:id="2898" w:author="Mizener, Brendon J" w:date="2021-11-01T15:52:00Z">
                                      <w:tcPr>
                                        <w:tcW w:w="2160" w:type="dxa"/>
                                        <w:gridSpan w:val="2"/>
                                      </w:tcPr>
                                    </w:tcPrChange>
                                  </w:tcPr>
                                  <w:p w14:paraId="23BABE07" w14:textId="61E191AF" w:rsidR="00D13C56" w:rsidRPr="007A1C0C" w:rsidRDefault="00D13C56">
                                    <w:pPr>
                                      <w:pStyle w:val="TableParagraph"/>
                                      <w:spacing w:line="276" w:lineRule="auto"/>
                                      <w:ind w:left="-1"/>
                                      <w:rPr>
                                        <w:rFonts w:ascii="Times New Roman" w:hAnsi="Times New Roman" w:cs="Times New Roman"/>
                                        <w:sz w:val="18"/>
                                        <w:szCs w:val="18"/>
                                      </w:rPr>
                                      <w:pPrChange w:id="2899" w:author="Mizener, Brendon J" w:date="2021-11-01T15:51:00Z">
                                        <w:pPr>
                                          <w:pStyle w:val="TableParagraph"/>
                                          <w:ind w:left="229"/>
                                        </w:pPr>
                                      </w:pPrChange>
                                    </w:pPr>
                                    <w:ins w:id="2900" w:author="Mizener, Brendon J" w:date="2021-11-01T14:09:00Z">
                                      <w:r w:rsidRPr="007A1C0C">
                                        <w:rPr>
                                          <w:rFonts w:ascii="Times New Roman" w:hAnsi="Times New Roman" w:cs="Times New Roman"/>
                                          <w:sz w:val="18"/>
                                          <w:szCs w:val="18"/>
                                        </w:rPr>
                                        <w:t xml:space="preserve">18 </w:t>
                                      </w:r>
                                    </w:ins>
                                    <w:ins w:id="2901" w:author="Mizener, Brendon J" w:date="2021-12-03T13:35:00Z">
                                      <w:r w:rsidR="00500988">
                                        <w:rPr>
                                          <w:rFonts w:ascii="Times New Roman" w:hAnsi="Times New Roman" w:cs="Times New Roman"/>
                                          <w:sz w:val="18"/>
                                          <w:szCs w:val="18"/>
                                        </w:rPr>
                                        <w:t>–</w:t>
                                      </w:r>
                                    </w:ins>
                                    <w:ins w:id="2902" w:author="Mizener, Brendon J" w:date="2021-11-01T14:09:00Z">
                                      <w:r w:rsidRPr="007A1C0C">
                                        <w:rPr>
                                          <w:rFonts w:ascii="Times New Roman" w:hAnsi="Times New Roman" w:cs="Times New Roman"/>
                                          <w:sz w:val="18"/>
                                          <w:szCs w:val="18"/>
                                        </w:rPr>
                                        <w:t xml:space="preserve"> 24</w:t>
                                      </w:r>
                                    </w:ins>
                                    <w:ins w:id="2903" w:author="Mizener, Brendon J" w:date="2021-12-03T13:35:00Z">
                                      <w:r w:rsidR="00500988">
                                        <w:rPr>
                                          <w:rFonts w:ascii="Times New Roman" w:hAnsi="Times New Roman" w:cs="Times New Roman"/>
                                          <w:sz w:val="18"/>
                                          <w:szCs w:val="18"/>
                                        </w:rPr>
                                        <w:t xml:space="preserve"> </w:t>
                                      </w:r>
                                    </w:ins>
                                    <w:del w:id="2904" w:author="Mizener, Brendon J" w:date="2021-11-01T13:40:00Z">
                                      <w:r w:rsidRPr="007A1C0C" w:rsidDel="002856E2">
                                        <w:rPr>
                                          <w:rFonts w:ascii="Times New Roman" w:hAnsi="Times New Roman" w:cs="Times New Roman"/>
                                          <w:sz w:val="18"/>
                                          <w:szCs w:val="18"/>
                                        </w:rPr>
                                        <w:delText>Wide</w:delText>
                                      </w:r>
                                    </w:del>
                                  </w:p>
                                </w:tc>
                                <w:tc>
                                  <w:tcPr>
                                    <w:tcW w:w="2610" w:type="dxa"/>
                                    <w:tcPrChange w:id="2905" w:author="Mizener, Brendon J" w:date="2021-11-01T15:52:00Z">
                                      <w:tcPr>
                                        <w:tcW w:w="1960" w:type="dxa"/>
                                        <w:gridSpan w:val="2"/>
                                      </w:tcPr>
                                    </w:tcPrChange>
                                  </w:tcPr>
                                  <w:p w14:paraId="4E18DD05" w14:textId="6489AFCA" w:rsidR="00D13C56" w:rsidRPr="00CB277A" w:rsidRDefault="00D13C56">
                                    <w:pPr>
                                      <w:pStyle w:val="TableParagraph"/>
                                      <w:spacing w:line="276" w:lineRule="auto"/>
                                      <w:rPr>
                                        <w:rFonts w:ascii="Times New Roman" w:hAnsi="Times New Roman" w:cs="Times New Roman"/>
                                        <w:sz w:val="18"/>
                                        <w:szCs w:val="18"/>
                                      </w:rPr>
                                      <w:pPrChange w:id="2906" w:author="Mizener, Brendon J" w:date="2021-11-01T15:51:00Z">
                                        <w:pPr>
                                          <w:pStyle w:val="TableParagraph"/>
                                          <w:ind w:left="180"/>
                                        </w:pPr>
                                      </w:pPrChange>
                                    </w:pPr>
                                    <w:ins w:id="2907" w:author="Mizener, Brendon J" w:date="2021-11-01T14:39:00Z">
                                      <w:r w:rsidRPr="00500988">
                                        <w:rPr>
                                          <w:rFonts w:ascii="Times New Roman" w:hAnsi="Times New Roman" w:cs="Times New Roman"/>
                                          <w:i/>
                                          <w:iCs/>
                                          <w:sz w:val="18"/>
                                          <w:szCs w:val="18"/>
                                          <w:rPrChange w:id="2908"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2909" w:author="Mizener, Brendon J" w:date="2021-11-01T15:37:00Z">
                                            <w:rPr>
                                              <w:rFonts w:ascii="Times New Roman" w:hAnsi="Times New Roman" w:cs="Times New Roman"/>
                                              <w:w w:val="105"/>
                                              <w:sz w:val="18"/>
                                              <w:szCs w:val="18"/>
                                            </w:rPr>
                                          </w:rPrChange>
                                        </w:rPr>
                                        <w:t xml:space="preserve"> = </w:t>
                                      </w:r>
                                    </w:ins>
                                    <w:ins w:id="2910" w:author="Mizener, Brendon J" w:date="2021-11-01T14:38:00Z">
                                      <w:r w:rsidRPr="007A1C0C">
                                        <w:rPr>
                                          <w:rFonts w:ascii="Times New Roman" w:hAnsi="Times New Roman" w:cs="Times New Roman"/>
                                          <w:sz w:val="18"/>
                                          <w:szCs w:val="18"/>
                                          <w:rPrChange w:id="2911" w:author="Mizener, Brendon J" w:date="2021-11-01T15:37:00Z">
                                            <w:rPr>
                                              <w:rFonts w:ascii="Times New Roman" w:hAnsi="Times New Roman" w:cs="Times New Roman"/>
                                              <w:w w:val="105"/>
                                              <w:sz w:val="18"/>
                                              <w:szCs w:val="18"/>
                                            </w:rPr>
                                          </w:rPrChange>
                                        </w:rPr>
                                        <w:t>4.6</w:t>
                                      </w:r>
                                    </w:ins>
                                    <w:ins w:id="2912" w:author="Mizener, Brendon J" w:date="2021-11-01T15:16:00Z">
                                      <w:r w:rsidRPr="007A1C0C">
                                        <w:rPr>
                                          <w:rFonts w:ascii="Times New Roman" w:hAnsi="Times New Roman" w:cs="Times New Roman"/>
                                          <w:sz w:val="18"/>
                                          <w:szCs w:val="18"/>
                                          <w:rPrChange w:id="2913" w:author="Mizener, Brendon J" w:date="2021-11-01T15:37:00Z">
                                            <w:rPr>
                                              <w:rFonts w:ascii="Times New Roman" w:hAnsi="Times New Roman" w:cs="Times New Roman"/>
                                              <w:w w:val="105"/>
                                              <w:sz w:val="18"/>
                                              <w:szCs w:val="18"/>
                                            </w:rPr>
                                          </w:rPrChange>
                                        </w:rPr>
                                        <w:t>0</w:t>
                                      </w:r>
                                    </w:ins>
                                    <w:ins w:id="2914" w:author="Mizener, Brendon J" w:date="2021-11-01T14:38:00Z">
                                      <w:r w:rsidRPr="007A1C0C">
                                        <w:rPr>
                                          <w:rFonts w:ascii="Times New Roman" w:hAnsi="Times New Roman" w:cs="Times New Roman"/>
                                          <w:sz w:val="18"/>
                                          <w:szCs w:val="18"/>
                                          <w:rPrChange w:id="2915" w:author="Mizener, Brendon J" w:date="2021-11-01T15:37:00Z">
                                            <w:rPr>
                                              <w:rFonts w:ascii="Times New Roman" w:hAnsi="Times New Roman" w:cs="Times New Roman"/>
                                              <w:w w:val="105"/>
                                              <w:sz w:val="18"/>
                                              <w:szCs w:val="18"/>
                                            </w:rPr>
                                          </w:rPrChange>
                                        </w:rPr>
                                        <w:t xml:space="preserve">, </w:t>
                                      </w:r>
                                    </w:ins>
                                    <w:ins w:id="2916" w:author="Mizener, Brendon J" w:date="2021-11-01T14:39:00Z">
                                      <w:r w:rsidRPr="00500988">
                                        <w:rPr>
                                          <w:rFonts w:ascii="Times New Roman" w:hAnsi="Times New Roman" w:cs="Times New Roman"/>
                                          <w:i/>
                                          <w:iCs/>
                                          <w:sz w:val="18"/>
                                          <w:szCs w:val="18"/>
                                          <w:rPrChange w:id="2917"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2918" w:author="Mizener, Brendon J" w:date="2021-11-01T15:37:00Z">
                                            <w:rPr>
                                              <w:rFonts w:ascii="Times New Roman" w:hAnsi="Times New Roman" w:cs="Times New Roman"/>
                                              <w:w w:val="105"/>
                                              <w:sz w:val="18"/>
                                              <w:szCs w:val="18"/>
                                            </w:rPr>
                                          </w:rPrChange>
                                        </w:rPr>
                                        <w:t xml:space="preserve"> = </w:t>
                                      </w:r>
                                    </w:ins>
                                    <w:ins w:id="2919" w:author="Mizener, Brendon J" w:date="2021-11-01T14:38:00Z">
                                      <w:r w:rsidRPr="007A1C0C">
                                        <w:rPr>
                                          <w:rFonts w:ascii="Times New Roman" w:hAnsi="Times New Roman" w:cs="Times New Roman"/>
                                          <w:sz w:val="18"/>
                                          <w:szCs w:val="18"/>
                                          <w:rPrChange w:id="2920" w:author="Mizener, Brendon J" w:date="2021-11-01T15:37:00Z">
                                            <w:rPr>
                                              <w:rFonts w:ascii="Times New Roman" w:hAnsi="Times New Roman" w:cs="Times New Roman"/>
                                              <w:w w:val="105"/>
                                              <w:sz w:val="18"/>
                                              <w:szCs w:val="18"/>
                                            </w:rPr>
                                          </w:rPrChange>
                                        </w:rPr>
                                        <w:t>4.</w:t>
                                      </w:r>
                                    </w:ins>
                                    <w:ins w:id="2921" w:author="Mizener, Brendon J" w:date="2021-11-01T15:16:00Z">
                                      <w:r w:rsidRPr="007A1C0C">
                                        <w:rPr>
                                          <w:rFonts w:ascii="Times New Roman" w:hAnsi="Times New Roman" w:cs="Times New Roman"/>
                                          <w:sz w:val="18"/>
                                          <w:szCs w:val="18"/>
                                          <w:rPrChange w:id="2922" w:author="Mizener, Brendon J" w:date="2021-11-01T15:37:00Z">
                                            <w:rPr>
                                              <w:rFonts w:ascii="Times New Roman" w:hAnsi="Times New Roman" w:cs="Times New Roman"/>
                                              <w:w w:val="105"/>
                                              <w:sz w:val="18"/>
                                              <w:szCs w:val="18"/>
                                            </w:rPr>
                                          </w:rPrChange>
                                        </w:rPr>
                                        <w:t>88</w:t>
                                      </w:r>
                                    </w:ins>
                                    <w:del w:id="2923" w:author="Mizener, Brendon J" w:date="2021-11-01T13:40:00Z">
                                      <w:r w:rsidRPr="007A1C0C" w:rsidDel="002856E2">
                                        <w:rPr>
                                          <w:rFonts w:ascii="Times New Roman" w:hAnsi="Times New Roman" w:cs="Times New Roman"/>
                                          <w:sz w:val="18"/>
                                          <w:szCs w:val="18"/>
                                          <w:rPrChange w:id="2924" w:author="Mizener, Brendon J" w:date="2021-11-01T15:37:00Z">
                                            <w:rPr>
                                              <w:rFonts w:ascii="Times New Roman" w:hAnsi="Times New Roman" w:cs="Times New Roman"/>
                                              <w:w w:val="105"/>
                                              <w:sz w:val="18"/>
                                              <w:szCs w:val="18"/>
                                            </w:rPr>
                                          </w:rPrChange>
                                        </w:rPr>
                                        <w:delText>Legato</w:delText>
                                      </w:r>
                                    </w:del>
                                  </w:p>
                                </w:tc>
                              </w:tr>
                              <w:tr w:rsidR="00D13C56" w14:paraId="29573312" w14:textId="77777777" w:rsidTr="001F6A47">
                                <w:tblPrEx>
                                  <w:tblPrExChange w:id="2925" w:author="Mizener, Brendon J" w:date="2021-11-01T15:52:00Z">
                                    <w:tblPrEx>
                                      <w:tblW w:w="12857" w:type="dxa"/>
                                    </w:tblPrEx>
                                  </w:tblPrExChange>
                                </w:tblPrEx>
                                <w:trPr>
                                  <w:trHeight w:val="288"/>
                                  <w:trPrChange w:id="2926" w:author="Mizener, Brendon J" w:date="2021-11-01T15:52:00Z">
                                    <w:trPr>
                                      <w:gridAfter w:val="0"/>
                                      <w:trHeight w:val="313"/>
                                    </w:trPr>
                                  </w:trPrChange>
                                </w:trPr>
                                <w:tc>
                                  <w:tcPr>
                                    <w:tcW w:w="1784" w:type="dxa"/>
                                    <w:tcPrChange w:id="2927" w:author="Mizener, Brendon J" w:date="2021-11-01T15:52:00Z">
                                      <w:tcPr>
                                        <w:tcW w:w="1784" w:type="dxa"/>
                                      </w:tcPr>
                                    </w:tcPrChange>
                                  </w:tcPr>
                                  <w:p w14:paraId="1E002FF3"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928" w:author="Mizener, Brendon J" w:date="2021-12-07T14:03:00Z">
                                          <w:rPr>
                                            <w:rFonts w:ascii="Times New Roman" w:hAnsi="Times New Roman" w:cs="Times New Roman"/>
                                            <w:sz w:val="18"/>
                                            <w:szCs w:val="18"/>
                                          </w:rPr>
                                        </w:rPrChange>
                                      </w:rPr>
                                      <w:pPrChange w:id="2929" w:author="Mizener, Brendon J" w:date="2021-11-01T15:51:00Z">
                                        <w:pPr>
                                          <w:pStyle w:val="TableParagraph"/>
                                          <w:ind w:left="119"/>
                                        </w:pPr>
                                      </w:pPrChange>
                                    </w:pPr>
                                  </w:p>
                                </w:tc>
                                <w:tc>
                                  <w:tcPr>
                                    <w:tcW w:w="3339" w:type="dxa"/>
                                    <w:tcPrChange w:id="2930" w:author="Mizener, Brendon J" w:date="2021-11-01T15:52:00Z">
                                      <w:tcPr>
                                        <w:tcW w:w="2123" w:type="dxa"/>
                                      </w:tcPr>
                                    </w:tcPrChange>
                                  </w:tcPr>
                                  <w:p w14:paraId="083C4211" w14:textId="55794583" w:rsidR="00D13C56" w:rsidRPr="00C83F79" w:rsidRDefault="00D13C56">
                                    <w:pPr>
                                      <w:spacing w:before="55" w:line="276" w:lineRule="auto"/>
                                      <w:ind w:left="194"/>
                                      <w:rPr>
                                        <w:rFonts w:ascii="Times New Roman" w:hAnsi="Times New Roman" w:cs="Times New Roman"/>
                                        <w:color w:val="403152" w:themeColor="accent4" w:themeShade="80"/>
                                        <w:sz w:val="18"/>
                                        <w:szCs w:val="18"/>
                                        <w:rPrChange w:id="2931" w:author="Mizener, Brendon J" w:date="2021-12-07T14:03:00Z">
                                          <w:rPr>
                                            <w:rFonts w:ascii="Times New Roman" w:hAnsi="Times New Roman" w:cs="Times New Roman"/>
                                            <w:sz w:val="18"/>
                                            <w:szCs w:val="18"/>
                                          </w:rPr>
                                        </w:rPrChange>
                                      </w:rPr>
                                      <w:pPrChange w:id="2932" w:author="Mizener, Brendon J" w:date="2021-11-01T15:51:00Z">
                                        <w:pPr>
                                          <w:spacing w:before="55"/>
                                          <w:ind w:left="446"/>
                                        </w:pPr>
                                      </w:pPrChange>
                                    </w:pPr>
                                    <w:ins w:id="2933" w:author="Mizener, Brendon J" w:date="2021-11-01T13:49:00Z">
                                      <w:r w:rsidRPr="00C83F79">
                                        <w:rPr>
                                          <w:rFonts w:ascii="Times New Roman" w:hAnsi="Times New Roman" w:cs="Times New Roman"/>
                                          <w:color w:val="403152" w:themeColor="accent4" w:themeShade="80"/>
                                          <w:sz w:val="18"/>
                                          <w:szCs w:val="18"/>
                                          <w:rPrChange w:id="2934" w:author="Mizener, Brendon J" w:date="2021-12-07T14:03:00Z">
                                            <w:rPr>
                                              <w:rFonts w:ascii="Times New Roman" w:hAnsi="Times New Roman" w:cs="Times New Roman"/>
                                              <w:w w:val="105"/>
                                              <w:sz w:val="18"/>
                                              <w:szCs w:val="18"/>
                                            </w:rPr>
                                          </w:rPrChange>
                                        </w:rPr>
                                        <w:t>Non-Binary/Did not disclose</w:t>
                                      </w:r>
                                    </w:ins>
                                    <w:ins w:id="2935" w:author="Mizener, Brendon J" w:date="2021-11-01T13:58:00Z">
                                      <w:r w:rsidRPr="00C83F79">
                                        <w:rPr>
                                          <w:rFonts w:ascii="Times New Roman" w:hAnsi="Times New Roman" w:cs="Times New Roman"/>
                                          <w:color w:val="403152" w:themeColor="accent4" w:themeShade="80"/>
                                          <w:sz w:val="18"/>
                                          <w:szCs w:val="18"/>
                                          <w:rPrChange w:id="2936" w:author="Mizener, Brendon J" w:date="2021-12-07T14:03:00Z">
                                            <w:rPr>
                                              <w:rFonts w:ascii="Times New Roman" w:hAnsi="Times New Roman" w:cs="Times New Roman"/>
                                              <w:w w:val="105"/>
                                              <w:sz w:val="18"/>
                                              <w:szCs w:val="18"/>
                                            </w:rPr>
                                          </w:rPrChange>
                                        </w:rPr>
                                        <w:t xml:space="preserve"> (</w:t>
                                      </w:r>
                                    </w:ins>
                                    <w:ins w:id="2937" w:author="Mizener, Brendon J" w:date="2021-11-01T15:09:00Z">
                                      <w:r w:rsidRPr="00C83F79">
                                        <w:rPr>
                                          <w:rFonts w:ascii="Times New Roman" w:hAnsi="Times New Roman" w:cs="Times New Roman"/>
                                          <w:i/>
                                          <w:iCs/>
                                          <w:color w:val="403152" w:themeColor="accent4" w:themeShade="80"/>
                                          <w:sz w:val="18"/>
                                          <w:szCs w:val="18"/>
                                          <w:rPrChange w:id="293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939" w:author="Mizener, Brendon J" w:date="2021-12-07T14:03:00Z">
                                            <w:rPr>
                                              <w:rFonts w:ascii="Times New Roman" w:hAnsi="Times New Roman" w:cs="Times New Roman"/>
                                              <w:w w:val="105"/>
                                              <w:sz w:val="18"/>
                                              <w:szCs w:val="18"/>
                                            </w:rPr>
                                          </w:rPrChange>
                                        </w:rPr>
                                        <w:t xml:space="preserve"> = </w:t>
                                      </w:r>
                                    </w:ins>
                                    <w:ins w:id="2940" w:author="Mizener, Brendon J" w:date="2021-11-01T13:58:00Z">
                                      <w:r w:rsidRPr="00C83F79">
                                        <w:rPr>
                                          <w:rFonts w:ascii="Times New Roman" w:hAnsi="Times New Roman" w:cs="Times New Roman"/>
                                          <w:color w:val="403152" w:themeColor="accent4" w:themeShade="80"/>
                                          <w:sz w:val="18"/>
                                          <w:szCs w:val="18"/>
                                          <w:rPrChange w:id="2941" w:author="Mizener, Brendon J" w:date="2021-12-07T14:03:00Z">
                                            <w:rPr>
                                              <w:rFonts w:ascii="Times New Roman" w:hAnsi="Times New Roman" w:cs="Times New Roman"/>
                                              <w:w w:val="105"/>
                                              <w:sz w:val="18"/>
                                              <w:szCs w:val="18"/>
                                            </w:rPr>
                                          </w:rPrChange>
                                        </w:rPr>
                                        <w:t>4)</w:t>
                                      </w:r>
                                    </w:ins>
                                    <w:del w:id="2942" w:author="Mizener, Brendon J" w:date="2021-11-01T13:40:00Z">
                                      <w:r w:rsidRPr="00C83F79" w:rsidDel="002856E2">
                                        <w:rPr>
                                          <w:rFonts w:ascii="Times New Roman" w:hAnsi="Times New Roman" w:cs="Times New Roman"/>
                                          <w:color w:val="403152" w:themeColor="accent4" w:themeShade="80"/>
                                          <w:sz w:val="18"/>
                                          <w:szCs w:val="18"/>
                                          <w:rPrChange w:id="2943" w:author="Mizener, Brendon J" w:date="2021-12-07T14:03:00Z">
                                            <w:rPr>
                                              <w:rFonts w:ascii="Times New Roman" w:hAnsi="Times New Roman" w:cs="Times New Roman"/>
                                              <w:sz w:val="18"/>
                                              <w:szCs w:val="18"/>
                                            </w:rPr>
                                          </w:rPrChange>
                                        </w:rPr>
                                        <w:delText>Undulating</w:delText>
                                      </w:r>
                                    </w:del>
                                  </w:p>
                                </w:tc>
                                <w:tc>
                                  <w:tcPr>
                                    <w:tcW w:w="3060" w:type="dxa"/>
                                    <w:tcPrChange w:id="2944" w:author="Mizener, Brendon J" w:date="2021-11-01T15:52:00Z">
                                      <w:tcPr>
                                        <w:tcW w:w="2316" w:type="dxa"/>
                                        <w:gridSpan w:val="2"/>
                                      </w:tcPr>
                                    </w:tcPrChange>
                                  </w:tcPr>
                                  <w:p w14:paraId="0ABF2FEA" w14:textId="4A252B5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945" w:author="Mizener, Brendon J" w:date="2021-12-07T14:03:00Z">
                                          <w:rPr>
                                            <w:rFonts w:ascii="Times New Roman" w:hAnsi="Times New Roman" w:cs="Times New Roman"/>
                                            <w:sz w:val="18"/>
                                            <w:szCs w:val="18"/>
                                          </w:rPr>
                                        </w:rPrChange>
                                      </w:rPr>
                                      <w:pPrChange w:id="2946" w:author="Mizener, Brendon J" w:date="2021-11-01T15:51:00Z">
                                        <w:pPr>
                                          <w:pStyle w:val="TableParagraph"/>
                                          <w:ind w:left="434"/>
                                        </w:pPr>
                                      </w:pPrChange>
                                    </w:pPr>
                                    <w:ins w:id="2947" w:author="Mizener, Brendon J" w:date="2021-11-01T13:56:00Z">
                                      <w:r w:rsidRPr="00C83F79">
                                        <w:rPr>
                                          <w:rFonts w:ascii="Times New Roman" w:hAnsi="Times New Roman" w:cs="Times New Roman"/>
                                          <w:i/>
                                          <w:iCs/>
                                          <w:color w:val="403152" w:themeColor="accent4" w:themeShade="80"/>
                                          <w:sz w:val="18"/>
                                          <w:szCs w:val="18"/>
                                          <w:rPrChange w:id="2948" w:author="Mizener, Brendon J" w:date="2021-12-07T14:03:00Z">
                                            <w:rPr>
                                              <w:rFonts w:ascii="Times New Roman" w:hAnsi="Times New Roman" w:cs="Times New Roman"/>
                                              <w:spacing w:val="-2"/>
                                              <w:w w:val="105"/>
                                              <w:sz w:val="18"/>
                                              <w:szCs w:val="18"/>
                                            </w:rPr>
                                          </w:rPrChange>
                                        </w:rPr>
                                        <w:t>M</w:t>
                                      </w:r>
                                      <w:r w:rsidRPr="00C83F79">
                                        <w:rPr>
                                          <w:rFonts w:ascii="Times New Roman" w:hAnsi="Times New Roman" w:cs="Times New Roman"/>
                                          <w:color w:val="403152" w:themeColor="accent4" w:themeShade="80"/>
                                          <w:sz w:val="18"/>
                                          <w:szCs w:val="18"/>
                                          <w:rPrChange w:id="2949" w:author="Mizener, Brendon J" w:date="2021-12-07T14:03:00Z">
                                            <w:rPr>
                                              <w:rFonts w:ascii="Times New Roman" w:hAnsi="Times New Roman" w:cs="Times New Roman"/>
                                              <w:spacing w:val="-2"/>
                                              <w:w w:val="105"/>
                                              <w:sz w:val="18"/>
                                              <w:szCs w:val="18"/>
                                            </w:rPr>
                                          </w:rPrChange>
                                        </w:rPr>
                                        <w:t xml:space="preserve"> = 20.</w:t>
                                      </w:r>
                                    </w:ins>
                                    <w:ins w:id="2950" w:author="Mizener, Brendon J" w:date="2021-11-01T14:10:00Z">
                                      <w:r w:rsidRPr="00C83F79">
                                        <w:rPr>
                                          <w:rFonts w:ascii="Times New Roman" w:hAnsi="Times New Roman" w:cs="Times New Roman"/>
                                          <w:color w:val="403152" w:themeColor="accent4" w:themeShade="80"/>
                                          <w:sz w:val="18"/>
                                          <w:szCs w:val="18"/>
                                          <w:rPrChange w:id="2951" w:author="Mizener, Brendon J" w:date="2021-12-07T14:03:00Z">
                                            <w:rPr>
                                              <w:rFonts w:ascii="Times New Roman" w:hAnsi="Times New Roman" w:cs="Times New Roman"/>
                                              <w:spacing w:val="-2"/>
                                              <w:w w:val="105"/>
                                              <w:sz w:val="18"/>
                                              <w:szCs w:val="18"/>
                                            </w:rPr>
                                          </w:rPrChange>
                                        </w:rPr>
                                        <w:t>25</w:t>
                                      </w:r>
                                    </w:ins>
                                    <w:ins w:id="2952" w:author="Mizener, Brendon J" w:date="2021-11-01T13:56:00Z">
                                      <w:r w:rsidRPr="00C83F79">
                                        <w:rPr>
                                          <w:rFonts w:ascii="Times New Roman" w:hAnsi="Times New Roman" w:cs="Times New Roman"/>
                                          <w:color w:val="403152" w:themeColor="accent4" w:themeShade="80"/>
                                          <w:sz w:val="18"/>
                                          <w:szCs w:val="18"/>
                                          <w:rPrChange w:id="2953" w:author="Mizener, Brendon J" w:date="2021-12-07T14:03:00Z">
                                            <w:rPr>
                                              <w:rFonts w:ascii="Times New Roman" w:hAnsi="Times New Roman" w:cs="Times New Roman"/>
                                              <w:spacing w:val="-2"/>
                                              <w:w w:val="105"/>
                                              <w:sz w:val="18"/>
                                              <w:szCs w:val="18"/>
                                            </w:rPr>
                                          </w:rPrChange>
                                        </w:rPr>
                                        <w:t xml:space="preserve">, </w:t>
                                      </w:r>
                                      <w:r w:rsidRPr="00C83F79">
                                        <w:rPr>
                                          <w:rFonts w:ascii="Times New Roman" w:hAnsi="Times New Roman" w:cs="Times New Roman"/>
                                          <w:i/>
                                          <w:iCs/>
                                          <w:color w:val="403152" w:themeColor="accent4" w:themeShade="80"/>
                                          <w:sz w:val="18"/>
                                          <w:szCs w:val="18"/>
                                          <w:rPrChange w:id="2954" w:author="Mizener, Brendon J" w:date="2021-12-07T14:03:00Z">
                                            <w:rPr>
                                              <w:rFonts w:ascii="Times New Roman" w:hAnsi="Times New Roman" w:cs="Times New Roman"/>
                                              <w:spacing w:val="-2"/>
                                              <w:w w:val="105"/>
                                              <w:sz w:val="18"/>
                                              <w:szCs w:val="18"/>
                                            </w:rPr>
                                          </w:rPrChange>
                                        </w:rPr>
                                        <w:t>SD</w:t>
                                      </w:r>
                                      <w:r w:rsidRPr="00C83F79">
                                        <w:rPr>
                                          <w:rFonts w:ascii="Times New Roman" w:hAnsi="Times New Roman" w:cs="Times New Roman"/>
                                          <w:color w:val="403152" w:themeColor="accent4" w:themeShade="80"/>
                                          <w:sz w:val="18"/>
                                          <w:szCs w:val="18"/>
                                          <w:rPrChange w:id="2955" w:author="Mizener, Brendon J" w:date="2021-12-07T14:03:00Z">
                                            <w:rPr>
                                              <w:rFonts w:ascii="Times New Roman" w:hAnsi="Times New Roman" w:cs="Times New Roman"/>
                                              <w:spacing w:val="-2"/>
                                              <w:w w:val="105"/>
                                              <w:sz w:val="18"/>
                                              <w:szCs w:val="18"/>
                                            </w:rPr>
                                          </w:rPrChange>
                                        </w:rPr>
                                        <w:t xml:space="preserve"> = </w:t>
                                      </w:r>
                                    </w:ins>
                                    <w:ins w:id="2956" w:author="Mizener, Brendon J" w:date="2021-11-01T14:11:00Z">
                                      <w:r w:rsidRPr="00C83F79">
                                        <w:rPr>
                                          <w:rFonts w:ascii="Times New Roman" w:hAnsi="Times New Roman" w:cs="Times New Roman"/>
                                          <w:color w:val="403152" w:themeColor="accent4" w:themeShade="80"/>
                                          <w:sz w:val="18"/>
                                          <w:szCs w:val="18"/>
                                          <w:rPrChange w:id="2957" w:author="Mizener, Brendon J" w:date="2021-12-07T14:03:00Z">
                                            <w:rPr>
                                              <w:rFonts w:ascii="Times New Roman" w:hAnsi="Times New Roman" w:cs="Times New Roman"/>
                                              <w:spacing w:val="-2"/>
                                              <w:w w:val="105"/>
                                              <w:sz w:val="18"/>
                                              <w:szCs w:val="18"/>
                                            </w:rPr>
                                          </w:rPrChange>
                                        </w:rPr>
                                        <w:t>0</w:t>
                                      </w:r>
                                    </w:ins>
                                    <w:ins w:id="2958" w:author="Mizener, Brendon J" w:date="2021-11-01T15:15:00Z">
                                      <w:r w:rsidRPr="00C83F79">
                                        <w:rPr>
                                          <w:rFonts w:ascii="Times New Roman" w:hAnsi="Times New Roman" w:cs="Times New Roman"/>
                                          <w:color w:val="403152" w:themeColor="accent4" w:themeShade="80"/>
                                          <w:sz w:val="18"/>
                                          <w:szCs w:val="18"/>
                                          <w:rPrChange w:id="2959" w:author="Mizener, Brendon J" w:date="2021-12-07T14:03:00Z">
                                            <w:rPr>
                                              <w:rFonts w:ascii="Times New Roman" w:hAnsi="Times New Roman" w:cs="Times New Roman"/>
                                              <w:spacing w:val="-2"/>
                                              <w:w w:val="105"/>
                                              <w:sz w:val="18"/>
                                              <w:szCs w:val="18"/>
                                            </w:rPr>
                                          </w:rPrChange>
                                        </w:rPr>
                                        <w:t>.96</w:t>
                                      </w:r>
                                    </w:ins>
                                    <w:del w:id="2960" w:author="Mizener, Brendon J" w:date="2021-11-01T13:40:00Z">
                                      <w:r w:rsidRPr="00C83F79" w:rsidDel="002856E2">
                                        <w:rPr>
                                          <w:rFonts w:ascii="Times New Roman" w:hAnsi="Times New Roman" w:cs="Times New Roman"/>
                                          <w:color w:val="403152" w:themeColor="accent4" w:themeShade="80"/>
                                          <w:sz w:val="18"/>
                                          <w:szCs w:val="18"/>
                                          <w:rPrChange w:id="2961" w:author="Mizener, Brendon J" w:date="2021-12-07T14:03:00Z">
                                            <w:rPr>
                                              <w:rFonts w:ascii="Times New Roman" w:hAnsi="Times New Roman" w:cs="Times New Roman"/>
                                              <w:spacing w:val="-2"/>
                                              <w:w w:val="105"/>
                                              <w:sz w:val="18"/>
                                              <w:szCs w:val="18"/>
                                            </w:rPr>
                                          </w:rPrChange>
                                        </w:rPr>
                                        <w:delText>and</w:delText>
                                      </w:r>
                                      <w:r w:rsidRPr="00C83F79" w:rsidDel="002856E2">
                                        <w:rPr>
                                          <w:rFonts w:ascii="Times New Roman" w:hAnsi="Times New Roman" w:cs="Times New Roman"/>
                                          <w:color w:val="403152" w:themeColor="accent4" w:themeShade="80"/>
                                          <w:sz w:val="18"/>
                                          <w:szCs w:val="18"/>
                                          <w:rPrChange w:id="2962" w:author="Mizener, Brendon J" w:date="2021-12-07T14:03:00Z">
                                            <w:rPr>
                                              <w:rFonts w:ascii="Times New Roman" w:hAnsi="Times New Roman" w:cs="Times New Roman"/>
                                              <w:spacing w:val="-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963" w:author="Mizener, Brendon J" w:date="2021-12-07T14:03:00Z">
                                            <w:rPr>
                                              <w:rFonts w:ascii="Times New Roman" w:hAnsi="Times New Roman" w:cs="Times New Roman"/>
                                              <w:spacing w:val="-1"/>
                                              <w:w w:val="105"/>
                                              <w:sz w:val="18"/>
                                              <w:szCs w:val="18"/>
                                            </w:rPr>
                                          </w:rPrChange>
                                        </w:rPr>
                                        <w:delText>disjunct</w:delText>
                                      </w:r>
                                    </w:del>
                                  </w:p>
                                </w:tc>
                                <w:tc>
                                  <w:tcPr>
                                    <w:tcW w:w="1800" w:type="dxa"/>
                                    <w:tcPrChange w:id="2964" w:author="Mizener, Brendon J" w:date="2021-11-01T15:52:00Z">
                                      <w:tcPr>
                                        <w:tcW w:w="2160" w:type="dxa"/>
                                        <w:gridSpan w:val="2"/>
                                      </w:tcPr>
                                    </w:tcPrChange>
                                  </w:tcPr>
                                  <w:p w14:paraId="639DDE26" w14:textId="4A37E6BE" w:rsidR="00D13C56" w:rsidRPr="007A1C0C" w:rsidRDefault="00D13C56">
                                    <w:pPr>
                                      <w:pStyle w:val="TableParagraph"/>
                                      <w:spacing w:line="276" w:lineRule="auto"/>
                                      <w:ind w:left="-1"/>
                                      <w:rPr>
                                        <w:rFonts w:ascii="Times New Roman" w:hAnsi="Times New Roman" w:cs="Times New Roman"/>
                                        <w:sz w:val="18"/>
                                        <w:szCs w:val="18"/>
                                      </w:rPr>
                                      <w:pPrChange w:id="2965" w:author="Mizener, Brendon J" w:date="2021-11-01T15:51:00Z">
                                        <w:pPr>
                                          <w:pStyle w:val="TableParagraph"/>
                                          <w:ind w:left="229"/>
                                        </w:pPr>
                                      </w:pPrChange>
                                    </w:pPr>
                                    <w:ins w:id="2966" w:author="Mizener, Brendon J" w:date="2021-11-01T14:09:00Z">
                                      <w:r w:rsidRPr="007A1C0C">
                                        <w:rPr>
                                          <w:rFonts w:ascii="Times New Roman" w:hAnsi="Times New Roman" w:cs="Times New Roman"/>
                                          <w:sz w:val="18"/>
                                          <w:szCs w:val="18"/>
                                        </w:rPr>
                                        <w:t xml:space="preserve">19 </w:t>
                                      </w:r>
                                    </w:ins>
                                    <w:ins w:id="2967" w:author="Mizener, Brendon J" w:date="2021-12-03T13:35:00Z">
                                      <w:r w:rsidR="00500988">
                                        <w:rPr>
                                          <w:rFonts w:ascii="Times New Roman" w:hAnsi="Times New Roman" w:cs="Times New Roman"/>
                                          <w:sz w:val="18"/>
                                          <w:szCs w:val="18"/>
                                        </w:rPr>
                                        <w:t>–</w:t>
                                      </w:r>
                                    </w:ins>
                                    <w:ins w:id="2968" w:author="Mizener, Brendon J" w:date="2021-11-01T14:09:00Z">
                                      <w:r w:rsidRPr="007A1C0C">
                                        <w:rPr>
                                          <w:rFonts w:ascii="Times New Roman" w:hAnsi="Times New Roman" w:cs="Times New Roman"/>
                                          <w:sz w:val="18"/>
                                          <w:szCs w:val="18"/>
                                        </w:rPr>
                                        <w:t xml:space="preserve"> 21</w:t>
                                      </w:r>
                                    </w:ins>
                                    <w:ins w:id="2969" w:author="Mizener, Brendon J" w:date="2021-12-03T13:35:00Z">
                                      <w:r w:rsidR="00500988">
                                        <w:rPr>
                                          <w:rFonts w:ascii="Times New Roman" w:hAnsi="Times New Roman" w:cs="Times New Roman"/>
                                          <w:sz w:val="18"/>
                                          <w:szCs w:val="18"/>
                                        </w:rPr>
                                        <w:t xml:space="preserve"> </w:t>
                                      </w:r>
                                    </w:ins>
                                    <w:del w:id="2970" w:author="Mizener, Brendon J" w:date="2021-11-01T13:40:00Z">
                                      <w:r w:rsidRPr="007A1C0C" w:rsidDel="002856E2">
                                        <w:rPr>
                                          <w:rFonts w:ascii="Times New Roman" w:hAnsi="Times New Roman" w:cs="Times New Roman"/>
                                          <w:sz w:val="18"/>
                                          <w:szCs w:val="18"/>
                                        </w:rPr>
                                        <w:delText>Very</w:delText>
                                      </w:r>
                                      <w:r w:rsidRPr="007A1C0C" w:rsidDel="002856E2">
                                        <w:rPr>
                                          <w:rFonts w:ascii="Times New Roman" w:hAnsi="Times New Roman" w:cs="Times New Roman"/>
                                          <w:sz w:val="18"/>
                                          <w:szCs w:val="18"/>
                                          <w:rPrChange w:id="2971" w:author="Mizener, Brendon J" w:date="2021-11-01T15:37:00Z">
                                            <w:rPr>
                                              <w:rFonts w:ascii="Times New Roman" w:hAnsi="Times New Roman" w:cs="Times New Roman"/>
                                              <w:spacing w:val="18"/>
                                              <w:sz w:val="18"/>
                                              <w:szCs w:val="18"/>
                                            </w:rPr>
                                          </w:rPrChange>
                                        </w:rPr>
                                        <w:delText xml:space="preserve"> </w:delText>
                                      </w:r>
                                      <w:r w:rsidRPr="007A1C0C" w:rsidDel="002856E2">
                                        <w:rPr>
                                          <w:rFonts w:ascii="Times New Roman" w:hAnsi="Times New Roman" w:cs="Times New Roman"/>
                                          <w:sz w:val="18"/>
                                          <w:szCs w:val="18"/>
                                        </w:rPr>
                                        <w:delText>Wide</w:delText>
                                      </w:r>
                                    </w:del>
                                  </w:p>
                                </w:tc>
                                <w:tc>
                                  <w:tcPr>
                                    <w:tcW w:w="2610" w:type="dxa"/>
                                    <w:tcPrChange w:id="2972" w:author="Mizener, Brendon J" w:date="2021-11-01T15:52:00Z">
                                      <w:tcPr>
                                        <w:tcW w:w="1960" w:type="dxa"/>
                                        <w:gridSpan w:val="2"/>
                                      </w:tcPr>
                                    </w:tcPrChange>
                                  </w:tcPr>
                                  <w:p w14:paraId="3A605636" w14:textId="1129C2B6" w:rsidR="00D13C56" w:rsidRPr="00CB277A" w:rsidRDefault="00D13C56">
                                    <w:pPr>
                                      <w:pStyle w:val="TableParagraph"/>
                                      <w:spacing w:line="276" w:lineRule="auto"/>
                                      <w:rPr>
                                        <w:rFonts w:ascii="Times New Roman" w:hAnsi="Times New Roman" w:cs="Times New Roman"/>
                                        <w:sz w:val="18"/>
                                        <w:szCs w:val="18"/>
                                      </w:rPr>
                                      <w:pPrChange w:id="2973" w:author="Mizener, Brendon J" w:date="2021-11-01T15:51:00Z">
                                        <w:pPr>
                                          <w:pStyle w:val="TableParagraph"/>
                                          <w:ind w:left="180"/>
                                        </w:pPr>
                                      </w:pPrChange>
                                    </w:pPr>
                                    <w:ins w:id="2974" w:author="Mizener, Brendon J" w:date="2021-11-01T14:39:00Z">
                                      <w:r w:rsidRPr="00500988">
                                        <w:rPr>
                                          <w:rFonts w:ascii="Times New Roman" w:hAnsi="Times New Roman" w:cs="Times New Roman"/>
                                          <w:i/>
                                          <w:iCs/>
                                          <w:sz w:val="18"/>
                                          <w:szCs w:val="18"/>
                                          <w:rPrChange w:id="2975"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2976" w:author="Mizener, Brendon J" w:date="2021-11-01T15:37:00Z">
                                            <w:rPr>
                                              <w:rFonts w:ascii="Times New Roman" w:hAnsi="Times New Roman" w:cs="Times New Roman"/>
                                              <w:w w:val="105"/>
                                              <w:sz w:val="18"/>
                                              <w:szCs w:val="18"/>
                                            </w:rPr>
                                          </w:rPrChange>
                                        </w:rPr>
                                        <w:t xml:space="preserve"> = </w:t>
                                      </w:r>
                                    </w:ins>
                                    <w:ins w:id="2977" w:author="Mizener, Brendon J" w:date="2021-11-01T14:38:00Z">
                                      <w:r w:rsidRPr="007A1C0C">
                                        <w:rPr>
                                          <w:rFonts w:ascii="Times New Roman" w:hAnsi="Times New Roman" w:cs="Times New Roman"/>
                                          <w:sz w:val="18"/>
                                          <w:szCs w:val="18"/>
                                          <w:rPrChange w:id="2978" w:author="Mizener, Brendon J" w:date="2021-11-01T15:37:00Z">
                                            <w:rPr>
                                              <w:rFonts w:ascii="Times New Roman" w:hAnsi="Times New Roman" w:cs="Times New Roman"/>
                                              <w:w w:val="105"/>
                                              <w:sz w:val="18"/>
                                              <w:szCs w:val="18"/>
                                            </w:rPr>
                                          </w:rPrChange>
                                        </w:rPr>
                                        <w:t xml:space="preserve">3.25, </w:t>
                                      </w:r>
                                    </w:ins>
                                    <w:ins w:id="2979" w:author="Mizener, Brendon J" w:date="2021-11-01T14:39:00Z">
                                      <w:r w:rsidRPr="00500988">
                                        <w:rPr>
                                          <w:rFonts w:ascii="Times New Roman" w:hAnsi="Times New Roman" w:cs="Times New Roman"/>
                                          <w:i/>
                                          <w:iCs/>
                                          <w:sz w:val="18"/>
                                          <w:szCs w:val="18"/>
                                          <w:rPrChange w:id="2980"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2981" w:author="Mizener, Brendon J" w:date="2021-11-01T15:37:00Z">
                                            <w:rPr>
                                              <w:rFonts w:ascii="Times New Roman" w:hAnsi="Times New Roman" w:cs="Times New Roman"/>
                                              <w:w w:val="105"/>
                                              <w:sz w:val="18"/>
                                              <w:szCs w:val="18"/>
                                            </w:rPr>
                                          </w:rPrChange>
                                        </w:rPr>
                                        <w:t xml:space="preserve"> = </w:t>
                                      </w:r>
                                    </w:ins>
                                    <w:ins w:id="2982" w:author="Mizener, Brendon J" w:date="2021-11-01T14:38:00Z">
                                      <w:r w:rsidRPr="007A1C0C">
                                        <w:rPr>
                                          <w:rFonts w:ascii="Times New Roman" w:hAnsi="Times New Roman" w:cs="Times New Roman"/>
                                          <w:sz w:val="18"/>
                                          <w:szCs w:val="18"/>
                                          <w:rPrChange w:id="2983" w:author="Mizener, Brendon J" w:date="2021-11-01T15:37:00Z">
                                            <w:rPr>
                                              <w:rFonts w:ascii="Times New Roman" w:hAnsi="Times New Roman" w:cs="Times New Roman"/>
                                              <w:w w:val="105"/>
                                              <w:sz w:val="18"/>
                                              <w:szCs w:val="18"/>
                                            </w:rPr>
                                          </w:rPrChange>
                                        </w:rPr>
                                        <w:t>2.6</w:t>
                                      </w:r>
                                    </w:ins>
                                    <w:ins w:id="2984" w:author="Mizener, Brendon J" w:date="2021-11-01T15:16:00Z">
                                      <w:r w:rsidRPr="007A1C0C">
                                        <w:rPr>
                                          <w:rFonts w:ascii="Times New Roman" w:hAnsi="Times New Roman" w:cs="Times New Roman"/>
                                          <w:sz w:val="18"/>
                                          <w:szCs w:val="18"/>
                                          <w:rPrChange w:id="2985" w:author="Mizener, Brendon J" w:date="2021-11-01T15:37:00Z">
                                            <w:rPr>
                                              <w:rFonts w:ascii="Times New Roman" w:hAnsi="Times New Roman" w:cs="Times New Roman"/>
                                              <w:w w:val="105"/>
                                              <w:sz w:val="18"/>
                                              <w:szCs w:val="18"/>
                                            </w:rPr>
                                          </w:rPrChange>
                                        </w:rPr>
                                        <w:t>2</w:t>
                                      </w:r>
                                    </w:ins>
                                    <w:del w:id="2986" w:author="Mizener, Brendon J" w:date="2021-11-01T13:40:00Z">
                                      <w:r w:rsidRPr="007A1C0C" w:rsidDel="002856E2">
                                        <w:rPr>
                                          <w:rFonts w:ascii="Times New Roman" w:hAnsi="Times New Roman" w:cs="Times New Roman"/>
                                          <w:sz w:val="18"/>
                                          <w:szCs w:val="18"/>
                                          <w:rPrChange w:id="2987" w:author="Mizener, Brendon J" w:date="2021-11-01T15:37:00Z">
                                            <w:rPr>
                                              <w:rFonts w:ascii="Times New Roman" w:hAnsi="Times New Roman" w:cs="Times New Roman"/>
                                              <w:w w:val="105"/>
                                              <w:sz w:val="18"/>
                                              <w:szCs w:val="18"/>
                                            </w:rPr>
                                          </w:rPrChange>
                                        </w:rPr>
                                        <w:delText>Tenuto</w:delText>
                                      </w:r>
                                    </w:del>
                                  </w:p>
                                </w:tc>
                              </w:tr>
                              <w:tr w:rsidR="00D13C56" w14:paraId="4265523E" w14:textId="77777777" w:rsidTr="001F6A47">
                                <w:tblPrEx>
                                  <w:tblPrExChange w:id="2988" w:author="Mizener, Brendon J" w:date="2021-11-01T15:52:00Z">
                                    <w:tblPrEx>
                                      <w:tblW w:w="12857" w:type="dxa"/>
                                    </w:tblPrEx>
                                  </w:tblPrExChange>
                                </w:tblPrEx>
                                <w:trPr>
                                  <w:trHeight w:val="288"/>
                                  <w:trPrChange w:id="2989" w:author="Mizener, Brendon J" w:date="2021-11-01T15:52:00Z">
                                    <w:trPr>
                                      <w:gridAfter w:val="0"/>
                                      <w:trHeight w:val="313"/>
                                    </w:trPr>
                                  </w:trPrChange>
                                </w:trPr>
                                <w:tc>
                                  <w:tcPr>
                                    <w:tcW w:w="1784" w:type="dxa"/>
                                    <w:tcPrChange w:id="2990" w:author="Mizener, Brendon J" w:date="2021-11-01T15:52:00Z">
                                      <w:tcPr>
                                        <w:tcW w:w="1784" w:type="dxa"/>
                                      </w:tcPr>
                                    </w:tcPrChange>
                                  </w:tcPr>
                                  <w:p w14:paraId="114EFEC7" w14:textId="52622E79"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991" w:author="Mizener, Brendon J" w:date="2021-12-07T14:03:00Z">
                                          <w:rPr>
                                            <w:rFonts w:ascii="Times New Roman" w:hAnsi="Times New Roman" w:cs="Times New Roman"/>
                                            <w:sz w:val="18"/>
                                            <w:szCs w:val="18"/>
                                          </w:rPr>
                                        </w:rPrChange>
                                      </w:rPr>
                                      <w:pPrChange w:id="2992" w:author="Mizener, Brendon J" w:date="2021-11-01T15:51:00Z">
                                        <w:pPr>
                                          <w:pStyle w:val="TableParagraph"/>
                                          <w:ind w:left="119"/>
                                        </w:pPr>
                                      </w:pPrChange>
                                    </w:pPr>
                                    <w:ins w:id="2993" w:author="Mizener, Brendon J" w:date="2021-11-01T13:49:00Z">
                                      <w:r w:rsidRPr="00C83F79">
                                        <w:rPr>
                                          <w:rFonts w:ascii="Times New Roman" w:hAnsi="Times New Roman" w:cs="Times New Roman"/>
                                          <w:color w:val="403152" w:themeColor="accent4" w:themeShade="80"/>
                                          <w:sz w:val="18"/>
                                          <w:szCs w:val="18"/>
                                          <w:rPrChange w:id="2994" w:author="Mizener, Brendon J" w:date="2021-12-07T14:03:00Z">
                                            <w:rPr>
                                              <w:rFonts w:ascii="Times New Roman" w:hAnsi="Times New Roman" w:cs="Times New Roman"/>
                                              <w:sz w:val="18"/>
                                              <w:szCs w:val="18"/>
                                            </w:rPr>
                                          </w:rPrChange>
                                        </w:rPr>
                                        <w:t>US</w:t>
                                      </w:r>
                                    </w:ins>
                                  </w:p>
                                </w:tc>
                                <w:tc>
                                  <w:tcPr>
                                    <w:tcW w:w="3339" w:type="dxa"/>
                                    <w:tcPrChange w:id="2995" w:author="Mizener, Brendon J" w:date="2021-11-01T15:52:00Z">
                                      <w:tcPr>
                                        <w:tcW w:w="2123" w:type="dxa"/>
                                      </w:tcPr>
                                    </w:tcPrChange>
                                  </w:tcPr>
                                  <w:p w14:paraId="1E90C57A" w14:textId="6D43EB9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996" w:author="Mizener, Brendon J" w:date="2021-12-07T14:03:00Z">
                                          <w:rPr>
                                            <w:rFonts w:ascii="Times New Roman" w:hAnsi="Times New Roman" w:cs="Times New Roman"/>
                                            <w:sz w:val="18"/>
                                            <w:szCs w:val="18"/>
                                          </w:rPr>
                                        </w:rPrChange>
                                      </w:rPr>
                                      <w:pPrChange w:id="2997" w:author="Mizener, Brendon J" w:date="2021-11-01T15:51:00Z">
                                        <w:pPr>
                                          <w:pStyle w:val="TableParagraph"/>
                                          <w:ind w:left="446"/>
                                        </w:pPr>
                                      </w:pPrChange>
                                    </w:pPr>
                                    <w:ins w:id="2998" w:author="Mizener, Brendon J" w:date="2021-11-01T13:49:00Z">
                                      <w:r w:rsidRPr="00C83F79">
                                        <w:rPr>
                                          <w:rFonts w:ascii="Times New Roman" w:hAnsi="Times New Roman" w:cs="Times New Roman"/>
                                          <w:color w:val="403152" w:themeColor="accent4" w:themeShade="80"/>
                                          <w:sz w:val="18"/>
                                          <w:szCs w:val="18"/>
                                          <w:rPrChange w:id="2999" w:author="Mizener, Brendon J" w:date="2021-12-07T14:03:00Z">
                                            <w:rPr>
                                              <w:rFonts w:ascii="Times New Roman" w:hAnsi="Times New Roman" w:cs="Times New Roman"/>
                                              <w:sz w:val="18"/>
                                              <w:szCs w:val="18"/>
                                            </w:rPr>
                                          </w:rPrChange>
                                        </w:rPr>
                                        <w:t>F</w:t>
                                      </w:r>
                                    </w:ins>
                                    <w:ins w:id="3000" w:author="Mizener, Brendon J" w:date="2021-11-01T13:58:00Z">
                                      <w:r w:rsidRPr="00C83F79">
                                        <w:rPr>
                                          <w:rFonts w:ascii="Times New Roman" w:hAnsi="Times New Roman" w:cs="Times New Roman"/>
                                          <w:color w:val="403152" w:themeColor="accent4" w:themeShade="80"/>
                                          <w:sz w:val="18"/>
                                          <w:szCs w:val="18"/>
                                          <w:rPrChange w:id="3001" w:author="Mizener, Brendon J" w:date="2021-12-07T14:03:00Z">
                                            <w:rPr>
                                              <w:rFonts w:ascii="Times New Roman" w:hAnsi="Times New Roman" w:cs="Times New Roman"/>
                                              <w:sz w:val="18"/>
                                              <w:szCs w:val="18"/>
                                            </w:rPr>
                                          </w:rPrChange>
                                        </w:rPr>
                                        <w:t xml:space="preserve"> (</w:t>
                                      </w:r>
                                    </w:ins>
                                    <w:ins w:id="3002" w:author="Mizener, Brendon J" w:date="2021-11-01T15:10:00Z">
                                      <w:r w:rsidRPr="00C83F79">
                                        <w:rPr>
                                          <w:rFonts w:ascii="Times New Roman" w:hAnsi="Times New Roman" w:cs="Times New Roman"/>
                                          <w:i/>
                                          <w:iCs/>
                                          <w:color w:val="403152" w:themeColor="accent4" w:themeShade="80"/>
                                          <w:sz w:val="18"/>
                                          <w:szCs w:val="18"/>
                                          <w:rPrChange w:id="3003"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004" w:author="Mizener, Brendon J" w:date="2021-12-07T14:03:00Z">
                                            <w:rPr>
                                              <w:rFonts w:ascii="Times New Roman" w:hAnsi="Times New Roman" w:cs="Times New Roman"/>
                                              <w:sz w:val="18"/>
                                              <w:szCs w:val="18"/>
                                            </w:rPr>
                                          </w:rPrChange>
                                        </w:rPr>
                                        <w:t xml:space="preserve"> </w:t>
                                      </w:r>
                                    </w:ins>
                                    <w:ins w:id="3005" w:author="Mizener, Brendon J" w:date="2021-11-01T15:09:00Z">
                                      <w:r w:rsidRPr="00C83F79">
                                        <w:rPr>
                                          <w:rFonts w:ascii="Times New Roman" w:hAnsi="Times New Roman" w:cs="Times New Roman"/>
                                          <w:color w:val="403152" w:themeColor="accent4" w:themeShade="80"/>
                                          <w:sz w:val="18"/>
                                          <w:szCs w:val="18"/>
                                          <w:rPrChange w:id="3006" w:author="Mizener, Brendon J" w:date="2021-12-07T14:03:00Z">
                                            <w:rPr>
                                              <w:rFonts w:ascii="Times New Roman" w:hAnsi="Times New Roman" w:cs="Times New Roman"/>
                                              <w:sz w:val="18"/>
                                              <w:szCs w:val="18"/>
                                            </w:rPr>
                                          </w:rPrChange>
                                        </w:rPr>
                                        <w:t xml:space="preserve">= </w:t>
                                      </w:r>
                                    </w:ins>
                                    <w:ins w:id="3007" w:author="Mizener, Brendon J" w:date="2021-11-01T13:58:00Z">
                                      <w:r w:rsidRPr="00C83F79">
                                        <w:rPr>
                                          <w:rFonts w:ascii="Times New Roman" w:hAnsi="Times New Roman" w:cs="Times New Roman"/>
                                          <w:color w:val="403152" w:themeColor="accent4" w:themeShade="80"/>
                                          <w:sz w:val="18"/>
                                          <w:szCs w:val="18"/>
                                          <w:rPrChange w:id="3008" w:author="Mizener, Brendon J" w:date="2021-12-07T14:03:00Z">
                                            <w:rPr>
                                              <w:rFonts w:ascii="Times New Roman" w:hAnsi="Times New Roman" w:cs="Times New Roman"/>
                                              <w:sz w:val="18"/>
                                              <w:szCs w:val="18"/>
                                            </w:rPr>
                                          </w:rPrChange>
                                        </w:rPr>
                                        <w:t>102)</w:t>
                                      </w:r>
                                    </w:ins>
                                    <w:del w:id="3009" w:author="Mizener, Brendon J" w:date="2021-11-01T13:40:00Z">
                                      <w:r w:rsidRPr="00C83F79" w:rsidDel="002856E2">
                                        <w:rPr>
                                          <w:rFonts w:ascii="Times New Roman" w:hAnsi="Times New Roman" w:cs="Times New Roman"/>
                                          <w:color w:val="403152" w:themeColor="accent4" w:themeShade="80"/>
                                          <w:sz w:val="18"/>
                                          <w:szCs w:val="18"/>
                                          <w:rPrChange w:id="3010" w:author="Mizener, Brendon J" w:date="2021-12-07T14:03:00Z">
                                            <w:rPr>
                                              <w:rFonts w:ascii="Times New Roman" w:hAnsi="Times New Roman" w:cs="Times New Roman"/>
                                              <w:w w:val="105"/>
                                              <w:sz w:val="18"/>
                                              <w:szCs w:val="18"/>
                                            </w:rPr>
                                          </w:rPrChange>
                                        </w:rPr>
                                        <w:delText>Pendulum</w:delText>
                                      </w:r>
                                    </w:del>
                                  </w:p>
                                </w:tc>
                                <w:tc>
                                  <w:tcPr>
                                    <w:tcW w:w="3060" w:type="dxa"/>
                                    <w:tcPrChange w:id="3011" w:author="Mizener, Brendon J" w:date="2021-11-01T15:52:00Z">
                                      <w:tcPr>
                                        <w:tcW w:w="2316" w:type="dxa"/>
                                        <w:gridSpan w:val="2"/>
                                      </w:tcPr>
                                    </w:tcPrChange>
                                  </w:tcPr>
                                  <w:p w14:paraId="32F4A11A" w14:textId="1F89B58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012" w:author="Mizener, Brendon J" w:date="2021-12-07T14:03:00Z">
                                          <w:rPr>
                                            <w:rFonts w:ascii="Times New Roman" w:hAnsi="Times New Roman" w:cs="Times New Roman"/>
                                            <w:sz w:val="18"/>
                                            <w:szCs w:val="18"/>
                                          </w:rPr>
                                        </w:rPrChange>
                                      </w:rPr>
                                      <w:pPrChange w:id="3013" w:author="Mizener, Brendon J" w:date="2021-11-01T15:51:00Z">
                                        <w:pPr>
                                          <w:pStyle w:val="TableParagraph"/>
                                          <w:ind w:left="434"/>
                                        </w:pPr>
                                      </w:pPrChange>
                                    </w:pPr>
                                    <w:ins w:id="3014" w:author="Mizener, Brendon J" w:date="2021-11-01T13:58:00Z">
                                      <w:r w:rsidRPr="00C83F79">
                                        <w:rPr>
                                          <w:rFonts w:ascii="Times New Roman" w:hAnsi="Times New Roman" w:cs="Times New Roman"/>
                                          <w:i/>
                                          <w:iCs/>
                                          <w:color w:val="403152" w:themeColor="accent4" w:themeShade="80"/>
                                          <w:sz w:val="18"/>
                                          <w:szCs w:val="18"/>
                                          <w:rPrChange w:id="3015"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016" w:author="Mizener, Brendon J" w:date="2021-12-07T14:03:00Z">
                                            <w:rPr>
                                              <w:rFonts w:ascii="Times New Roman" w:hAnsi="Times New Roman" w:cs="Times New Roman"/>
                                              <w:w w:val="105"/>
                                              <w:sz w:val="18"/>
                                              <w:szCs w:val="18"/>
                                            </w:rPr>
                                          </w:rPrChange>
                                        </w:rPr>
                                        <w:t xml:space="preserve"> = </w:t>
                                      </w:r>
                                    </w:ins>
                                    <w:ins w:id="3017" w:author="Mizener, Brendon J" w:date="2021-11-01T13:57:00Z">
                                      <w:r w:rsidRPr="00C83F79">
                                        <w:rPr>
                                          <w:rFonts w:ascii="Times New Roman" w:hAnsi="Times New Roman" w:cs="Times New Roman"/>
                                          <w:color w:val="403152" w:themeColor="accent4" w:themeShade="80"/>
                                          <w:sz w:val="18"/>
                                          <w:szCs w:val="18"/>
                                          <w:rPrChange w:id="3018" w:author="Mizener, Brendon J" w:date="2021-12-07T14:03:00Z">
                                            <w:rPr>
                                              <w:rFonts w:ascii="Times New Roman" w:hAnsi="Times New Roman" w:cs="Times New Roman"/>
                                              <w:w w:val="105"/>
                                              <w:sz w:val="18"/>
                                              <w:szCs w:val="18"/>
                                            </w:rPr>
                                          </w:rPrChange>
                                        </w:rPr>
                                        <w:t>22.1</w:t>
                                      </w:r>
                                    </w:ins>
                                    <w:ins w:id="3019" w:author="Mizener, Brendon J" w:date="2021-11-01T15:15:00Z">
                                      <w:r w:rsidRPr="00C83F79">
                                        <w:rPr>
                                          <w:rFonts w:ascii="Times New Roman" w:hAnsi="Times New Roman" w:cs="Times New Roman"/>
                                          <w:color w:val="403152" w:themeColor="accent4" w:themeShade="80"/>
                                          <w:sz w:val="18"/>
                                          <w:szCs w:val="18"/>
                                          <w:rPrChange w:id="3020" w:author="Mizener, Brendon J" w:date="2021-12-07T14:03:00Z">
                                            <w:rPr>
                                              <w:rFonts w:ascii="Times New Roman" w:hAnsi="Times New Roman" w:cs="Times New Roman"/>
                                              <w:w w:val="105"/>
                                              <w:sz w:val="18"/>
                                              <w:szCs w:val="18"/>
                                            </w:rPr>
                                          </w:rPrChange>
                                        </w:rPr>
                                        <w:t>1</w:t>
                                      </w:r>
                                    </w:ins>
                                    <w:ins w:id="3021" w:author="Mizener, Brendon J" w:date="2021-11-01T14:05:00Z">
                                      <w:r w:rsidRPr="00C83F79">
                                        <w:rPr>
                                          <w:rFonts w:ascii="Times New Roman" w:hAnsi="Times New Roman" w:cs="Times New Roman"/>
                                          <w:color w:val="403152" w:themeColor="accent4" w:themeShade="80"/>
                                          <w:sz w:val="18"/>
                                          <w:szCs w:val="18"/>
                                          <w:rPrChange w:id="3022" w:author="Mizener, Brendon J" w:date="2021-12-07T14:03:00Z">
                                            <w:rPr>
                                              <w:rFonts w:ascii="Times New Roman" w:hAnsi="Times New Roman" w:cs="Times New Roman"/>
                                              <w:w w:val="105"/>
                                              <w:sz w:val="18"/>
                                              <w:szCs w:val="18"/>
                                            </w:rPr>
                                          </w:rPrChange>
                                        </w:rPr>
                                        <w:t>,</w:t>
                                      </w:r>
                                    </w:ins>
                                    <w:ins w:id="3023" w:author="Mizener, Brendon J" w:date="2021-11-01T13:57:00Z">
                                      <w:r w:rsidRPr="00C83F79">
                                        <w:rPr>
                                          <w:rFonts w:ascii="Times New Roman" w:hAnsi="Times New Roman" w:cs="Times New Roman"/>
                                          <w:color w:val="403152" w:themeColor="accent4" w:themeShade="80"/>
                                          <w:sz w:val="18"/>
                                          <w:szCs w:val="18"/>
                                          <w:rPrChange w:id="3024" w:author="Mizener, Brendon J" w:date="2021-12-07T14:03:00Z">
                                            <w:rPr>
                                              <w:rFonts w:ascii="Times New Roman" w:hAnsi="Times New Roman" w:cs="Times New Roman"/>
                                              <w:w w:val="105"/>
                                              <w:sz w:val="18"/>
                                              <w:szCs w:val="18"/>
                                            </w:rPr>
                                          </w:rPrChange>
                                        </w:rPr>
                                        <w:t xml:space="preserve"> </w:t>
                                      </w:r>
                                    </w:ins>
                                    <w:ins w:id="3025" w:author="Mizener, Brendon J" w:date="2021-11-01T13:58:00Z">
                                      <w:r w:rsidRPr="00C83F79">
                                        <w:rPr>
                                          <w:rFonts w:ascii="Times New Roman" w:hAnsi="Times New Roman" w:cs="Times New Roman"/>
                                          <w:i/>
                                          <w:iCs/>
                                          <w:color w:val="403152" w:themeColor="accent4" w:themeShade="80"/>
                                          <w:sz w:val="18"/>
                                          <w:szCs w:val="18"/>
                                          <w:rPrChange w:id="3026"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027" w:author="Mizener, Brendon J" w:date="2021-12-07T14:03:00Z">
                                            <w:rPr>
                                              <w:rFonts w:ascii="Times New Roman" w:hAnsi="Times New Roman" w:cs="Times New Roman"/>
                                              <w:w w:val="105"/>
                                              <w:sz w:val="18"/>
                                              <w:szCs w:val="18"/>
                                            </w:rPr>
                                          </w:rPrChange>
                                        </w:rPr>
                                        <w:t xml:space="preserve"> = </w:t>
                                      </w:r>
                                    </w:ins>
                                    <w:ins w:id="3028" w:author="Mizener, Brendon J" w:date="2021-11-01T13:57:00Z">
                                      <w:r w:rsidRPr="00C83F79">
                                        <w:rPr>
                                          <w:rFonts w:ascii="Times New Roman" w:hAnsi="Times New Roman" w:cs="Times New Roman"/>
                                          <w:color w:val="403152" w:themeColor="accent4" w:themeShade="80"/>
                                          <w:sz w:val="18"/>
                                          <w:szCs w:val="18"/>
                                          <w:rPrChange w:id="3029" w:author="Mizener, Brendon J" w:date="2021-12-07T14:03:00Z">
                                            <w:rPr>
                                              <w:rFonts w:ascii="Times New Roman" w:hAnsi="Times New Roman" w:cs="Times New Roman"/>
                                              <w:w w:val="105"/>
                                              <w:sz w:val="18"/>
                                              <w:szCs w:val="18"/>
                                            </w:rPr>
                                          </w:rPrChange>
                                        </w:rPr>
                                        <w:t>5.3</w:t>
                                      </w:r>
                                    </w:ins>
                                    <w:ins w:id="3030" w:author="Mizener, Brendon J" w:date="2021-11-01T15:15:00Z">
                                      <w:r w:rsidRPr="00C83F79">
                                        <w:rPr>
                                          <w:rFonts w:ascii="Times New Roman" w:hAnsi="Times New Roman" w:cs="Times New Roman"/>
                                          <w:color w:val="403152" w:themeColor="accent4" w:themeShade="80"/>
                                          <w:sz w:val="18"/>
                                          <w:szCs w:val="18"/>
                                          <w:rPrChange w:id="3031" w:author="Mizener, Brendon J" w:date="2021-12-07T14:03:00Z">
                                            <w:rPr>
                                              <w:rFonts w:ascii="Times New Roman" w:hAnsi="Times New Roman" w:cs="Times New Roman"/>
                                              <w:w w:val="105"/>
                                              <w:sz w:val="18"/>
                                              <w:szCs w:val="18"/>
                                            </w:rPr>
                                          </w:rPrChange>
                                        </w:rPr>
                                        <w:t>1</w:t>
                                      </w:r>
                                    </w:ins>
                                    <w:del w:id="3032" w:author="Mizener, Brendon J" w:date="2021-11-01T13:40:00Z">
                                      <w:r w:rsidRPr="00C83F79" w:rsidDel="002856E2">
                                        <w:rPr>
                                          <w:rFonts w:ascii="Times New Roman" w:hAnsi="Times New Roman" w:cs="Times New Roman"/>
                                          <w:color w:val="403152" w:themeColor="accent4" w:themeShade="80"/>
                                          <w:sz w:val="18"/>
                                          <w:szCs w:val="18"/>
                                          <w:rPrChange w:id="3033" w:author="Mizener, Brendon J" w:date="2021-12-07T14:03:00Z">
                                            <w:rPr>
                                              <w:rFonts w:ascii="Times New Roman" w:hAnsi="Times New Roman" w:cs="Times New Roman"/>
                                              <w:w w:val="105"/>
                                              <w:sz w:val="18"/>
                                              <w:szCs w:val="18"/>
                                            </w:rPr>
                                          </w:rPrChange>
                                        </w:rPr>
                                        <w:delText>I</w:delText>
                                      </w:r>
                                      <w:r w:rsidRPr="00C83F79" w:rsidDel="002856E2">
                                        <w:rPr>
                                          <w:rFonts w:ascii="Times New Roman" w:hAnsi="Times New Roman" w:cs="Times New Roman"/>
                                          <w:color w:val="403152" w:themeColor="accent4" w:themeShade="80"/>
                                          <w:sz w:val="18"/>
                                          <w:szCs w:val="18"/>
                                          <w:rPrChange w:id="3034"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035" w:author="Mizener, Brendon J" w:date="2021-12-07T14:03:00Z">
                                            <w:rPr>
                                              <w:rFonts w:ascii="Times New Roman" w:hAnsi="Times New Roman" w:cs="Times New Roman"/>
                                              <w:w w:val="105"/>
                                              <w:sz w:val="18"/>
                                              <w:szCs w:val="18"/>
                                            </w:rPr>
                                          </w:rPrChange>
                                        </w:rPr>
                                        <w:delText>do</w:delText>
                                      </w:r>
                                      <w:r w:rsidRPr="00C83F79" w:rsidDel="002856E2">
                                        <w:rPr>
                                          <w:rFonts w:ascii="Times New Roman" w:hAnsi="Times New Roman" w:cs="Times New Roman"/>
                                          <w:color w:val="403152" w:themeColor="accent4" w:themeShade="80"/>
                                          <w:sz w:val="18"/>
                                          <w:szCs w:val="18"/>
                                          <w:rPrChange w:id="3036"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037" w:author="Mizener, Brendon J" w:date="2021-12-07T14:03:00Z">
                                            <w:rPr>
                                              <w:rFonts w:ascii="Times New Roman" w:hAnsi="Times New Roman" w:cs="Times New Roman"/>
                                              <w:w w:val="105"/>
                                              <w:sz w:val="18"/>
                                              <w:szCs w:val="18"/>
                                            </w:rPr>
                                          </w:rPrChange>
                                        </w:rPr>
                                        <w:delText>not</w:delText>
                                      </w:r>
                                      <w:r w:rsidRPr="00C83F79" w:rsidDel="002856E2">
                                        <w:rPr>
                                          <w:rFonts w:ascii="Times New Roman" w:hAnsi="Times New Roman" w:cs="Times New Roman"/>
                                          <w:color w:val="403152" w:themeColor="accent4" w:themeShade="80"/>
                                          <w:sz w:val="18"/>
                                          <w:szCs w:val="18"/>
                                          <w:rPrChange w:id="3038"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039" w:author="Mizener, Brendon J" w:date="2021-12-07T14:03:00Z">
                                            <w:rPr>
                                              <w:rFonts w:ascii="Times New Roman" w:hAnsi="Times New Roman" w:cs="Times New Roman"/>
                                              <w:w w:val="105"/>
                                              <w:sz w:val="18"/>
                                              <w:szCs w:val="18"/>
                                            </w:rPr>
                                          </w:rPrChange>
                                        </w:rPr>
                                        <w:delText>think</w:delText>
                                      </w:r>
                                      <w:r w:rsidRPr="00C83F79" w:rsidDel="002856E2">
                                        <w:rPr>
                                          <w:rFonts w:ascii="Times New Roman" w:hAnsi="Times New Roman" w:cs="Times New Roman"/>
                                          <w:color w:val="403152" w:themeColor="accent4" w:themeShade="80"/>
                                          <w:sz w:val="18"/>
                                          <w:szCs w:val="18"/>
                                          <w:rPrChange w:id="3040"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041" w:author="Mizener, Brendon J" w:date="2021-12-07T14:03:00Z">
                                            <w:rPr>
                                              <w:rFonts w:ascii="Times New Roman" w:hAnsi="Times New Roman" w:cs="Times New Roman"/>
                                              <w:w w:val="105"/>
                                              <w:sz w:val="18"/>
                                              <w:szCs w:val="18"/>
                                            </w:rPr>
                                          </w:rPrChange>
                                        </w:rPr>
                                        <w:delText>this</w:delText>
                                      </w:r>
                                    </w:del>
                                  </w:p>
                                </w:tc>
                                <w:tc>
                                  <w:tcPr>
                                    <w:tcW w:w="1800" w:type="dxa"/>
                                    <w:tcPrChange w:id="3042" w:author="Mizener, Brendon J" w:date="2021-11-01T15:52:00Z">
                                      <w:tcPr>
                                        <w:tcW w:w="2160" w:type="dxa"/>
                                        <w:gridSpan w:val="2"/>
                                      </w:tcPr>
                                    </w:tcPrChange>
                                  </w:tcPr>
                                  <w:p w14:paraId="6DD53CBB" w14:textId="067FC1CE" w:rsidR="00D13C56" w:rsidRPr="00CB277A" w:rsidRDefault="00D13C56">
                                    <w:pPr>
                                      <w:pStyle w:val="TableParagraph"/>
                                      <w:spacing w:line="276" w:lineRule="auto"/>
                                      <w:ind w:left="-1"/>
                                      <w:rPr>
                                        <w:rFonts w:ascii="Times New Roman" w:hAnsi="Times New Roman" w:cs="Times New Roman"/>
                                        <w:sz w:val="18"/>
                                        <w:szCs w:val="18"/>
                                      </w:rPr>
                                      <w:pPrChange w:id="3043" w:author="Mizener, Brendon J" w:date="2021-11-01T15:51:00Z">
                                        <w:pPr>
                                          <w:pStyle w:val="TableParagraph"/>
                                          <w:ind w:left="229"/>
                                        </w:pPr>
                                      </w:pPrChange>
                                    </w:pPr>
                                    <w:ins w:id="3044" w:author="Mizener, Brendon J" w:date="2021-11-01T14:11:00Z">
                                      <w:r w:rsidRPr="007A1C0C">
                                        <w:rPr>
                                          <w:rFonts w:ascii="Times New Roman" w:hAnsi="Times New Roman" w:cs="Times New Roman"/>
                                          <w:sz w:val="18"/>
                                          <w:szCs w:val="18"/>
                                          <w:rPrChange w:id="3045" w:author="Mizener, Brendon J" w:date="2021-11-01T15:37:00Z">
                                            <w:rPr>
                                              <w:rFonts w:ascii="Times New Roman" w:hAnsi="Times New Roman" w:cs="Times New Roman"/>
                                              <w:w w:val="105"/>
                                              <w:sz w:val="18"/>
                                              <w:szCs w:val="18"/>
                                            </w:rPr>
                                          </w:rPrChange>
                                        </w:rPr>
                                        <w:t>18</w:t>
                                      </w:r>
                                    </w:ins>
                                    <w:ins w:id="3046" w:author="Mizener, Brendon J" w:date="2021-11-01T14:12:00Z">
                                      <w:r w:rsidRPr="007A1C0C">
                                        <w:rPr>
                                          <w:rFonts w:ascii="Times New Roman" w:hAnsi="Times New Roman" w:cs="Times New Roman"/>
                                          <w:sz w:val="18"/>
                                          <w:szCs w:val="18"/>
                                          <w:rPrChange w:id="3047" w:author="Mizener, Brendon J" w:date="2021-11-01T15:37:00Z">
                                            <w:rPr>
                                              <w:rFonts w:ascii="Times New Roman" w:hAnsi="Times New Roman" w:cs="Times New Roman"/>
                                              <w:w w:val="105"/>
                                              <w:sz w:val="18"/>
                                              <w:szCs w:val="18"/>
                                            </w:rPr>
                                          </w:rPrChange>
                                        </w:rPr>
                                        <w:t xml:space="preserve"> </w:t>
                                      </w:r>
                                    </w:ins>
                                    <w:ins w:id="3048" w:author="Mizener, Brendon J" w:date="2021-12-03T13:35:00Z">
                                      <w:r w:rsidR="00500988">
                                        <w:rPr>
                                          <w:rFonts w:ascii="Times New Roman" w:hAnsi="Times New Roman" w:cs="Times New Roman"/>
                                          <w:sz w:val="18"/>
                                          <w:szCs w:val="18"/>
                                        </w:rPr>
                                        <w:t>–</w:t>
                                      </w:r>
                                    </w:ins>
                                    <w:ins w:id="3049" w:author="Mizener, Brendon J" w:date="2021-11-01T14:12:00Z">
                                      <w:r w:rsidRPr="007A1C0C">
                                        <w:rPr>
                                          <w:rFonts w:ascii="Times New Roman" w:hAnsi="Times New Roman" w:cs="Times New Roman"/>
                                          <w:sz w:val="18"/>
                                          <w:szCs w:val="18"/>
                                          <w:rPrChange w:id="3050" w:author="Mizener, Brendon J" w:date="2021-11-01T15:37:00Z">
                                            <w:rPr>
                                              <w:rFonts w:ascii="Times New Roman" w:hAnsi="Times New Roman" w:cs="Times New Roman"/>
                                              <w:w w:val="105"/>
                                              <w:sz w:val="18"/>
                                              <w:szCs w:val="18"/>
                                            </w:rPr>
                                          </w:rPrChange>
                                        </w:rPr>
                                        <w:t xml:space="preserve"> 51</w:t>
                                      </w:r>
                                    </w:ins>
                                    <w:ins w:id="3051" w:author="Mizener, Brendon J" w:date="2021-12-03T13:35:00Z">
                                      <w:r w:rsidR="00500988">
                                        <w:rPr>
                                          <w:rFonts w:ascii="Times New Roman" w:hAnsi="Times New Roman" w:cs="Times New Roman"/>
                                          <w:sz w:val="18"/>
                                          <w:szCs w:val="18"/>
                                        </w:rPr>
                                        <w:t xml:space="preserve"> </w:t>
                                      </w:r>
                                    </w:ins>
                                    <w:del w:id="3052" w:author="Mizener, Brendon J" w:date="2021-11-01T13:40:00Z">
                                      <w:r w:rsidRPr="007A1C0C" w:rsidDel="002856E2">
                                        <w:rPr>
                                          <w:rFonts w:ascii="Times New Roman" w:hAnsi="Times New Roman" w:cs="Times New Roman"/>
                                          <w:sz w:val="18"/>
                                          <w:szCs w:val="18"/>
                                          <w:rPrChange w:id="3053" w:author="Mizener, Brendon J" w:date="2021-11-01T15:37:00Z">
                                            <w:rPr>
                                              <w:rFonts w:ascii="Times New Roman" w:hAnsi="Times New Roman" w:cs="Times New Roman"/>
                                              <w:w w:val="105"/>
                                              <w:sz w:val="18"/>
                                              <w:szCs w:val="18"/>
                                            </w:rPr>
                                          </w:rPrChange>
                                        </w:rPr>
                                        <w:delText>I</w:delText>
                                      </w:r>
                                      <w:r w:rsidRPr="007A1C0C" w:rsidDel="002856E2">
                                        <w:rPr>
                                          <w:rFonts w:ascii="Times New Roman" w:hAnsi="Times New Roman" w:cs="Times New Roman"/>
                                          <w:sz w:val="18"/>
                                          <w:szCs w:val="18"/>
                                          <w:rPrChange w:id="3054"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3055" w:author="Mizener, Brendon J" w:date="2021-11-01T15:37:00Z">
                                            <w:rPr>
                                              <w:rFonts w:ascii="Times New Roman" w:hAnsi="Times New Roman" w:cs="Times New Roman"/>
                                              <w:w w:val="105"/>
                                              <w:sz w:val="18"/>
                                              <w:szCs w:val="18"/>
                                            </w:rPr>
                                          </w:rPrChange>
                                        </w:rPr>
                                        <w:delText>do</w:delText>
                                      </w:r>
                                      <w:r w:rsidRPr="007A1C0C" w:rsidDel="002856E2">
                                        <w:rPr>
                                          <w:rFonts w:ascii="Times New Roman" w:hAnsi="Times New Roman" w:cs="Times New Roman"/>
                                          <w:sz w:val="18"/>
                                          <w:szCs w:val="18"/>
                                          <w:rPrChange w:id="3056"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3057" w:author="Mizener, Brendon J" w:date="2021-11-01T15:37:00Z">
                                            <w:rPr>
                                              <w:rFonts w:ascii="Times New Roman" w:hAnsi="Times New Roman" w:cs="Times New Roman"/>
                                              <w:w w:val="105"/>
                                              <w:sz w:val="18"/>
                                              <w:szCs w:val="18"/>
                                            </w:rPr>
                                          </w:rPrChange>
                                        </w:rPr>
                                        <w:delText>not</w:delText>
                                      </w:r>
                                      <w:r w:rsidRPr="007A1C0C" w:rsidDel="002856E2">
                                        <w:rPr>
                                          <w:rFonts w:ascii="Times New Roman" w:hAnsi="Times New Roman" w:cs="Times New Roman"/>
                                          <w:sz w:val="18"/>
                                          <w:szCs w:val="18"/>
                                          <w:rPrChange w:id="3058" w:author="Mizener, Brendon J" w:date="2021-11-01T15:37:00Z">
                                            <w:rPr>
                                              <w:rFonts w:ascii="Times New Roman" w:hAnsi="Times New Roman" w:cs="Times New Roman"/>
                                              <w:spacing w:val="7"/>
                                              <w:w w:val="105"/>
                                              <w:sz w:val="18"/>
                                              <w:szCs w:val="18"/>
                                            </w:rPr>
                                          </w:rPrChange>
                                        </w:rPr>
                                        <w:delText xml:space="preserve"> </w:delText>
                                      </w:r>
                                      <w:r w:rsidRPr="007A1C0C" w:rsidDel="002856E2">
                                        <w:rPr>
                                          <w:rFonts w:ascii="Times New Roman" w:hAnsi="Times New Roman" w:cs="Times New Roman"/>
                                          <w:sz w:val="18"/>
                                          <w:szCs w:val="18"/>
                                          <w:rPrChange w:id="3059" w:author="Mizener, Brendon J" w:date="2021-11-01T15:37:00Z">
                                            <w:rPr>
                                              <w:rFonts w:ascii="Times New Roman" w:hAnsi="Times New Roman" w:cs="Times New Roman"/>
                                              <w:w w:val="105"/>
                                              <w:sz w:val="18"/>
                                              <w:szCs w:val="18"/>
                                            </w:rPr>
                                          </w:rPrChange>
                                        </w:rPr>
                                        <w:delText>think</w:delText>
                                      </w:r>
                                      <w:r w:rsidRPr="007A1C0C" w:rsidDel="002856E2">
                                        <w:rPr>
                                          <w:rFonts w:ascii="Times New Roman" w:hAnsi="Times New Roman" w:cs="Times New Roman"/>
                                          <w:sz w:val="18"/>
                                          <w:szCs w:val="18"/>
                                          <w:rPrChange w:id="3060"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3061" w:author="Mizener, Brendon J" w:date="2021-11-01T15:37:00Z">
                                            <w:rPr>
                                              <w:rFonts w:ascii="Times New Roman" w:hAnsi="Times New Roman" w:cs="Times New Roman"/>
                                              <w:w w:val="105"/>
                                              <w:sz w:val="18"/>
                                              <w:szCs w:val="18"/>
                                            </w:rPr>
                                          </w:rPrChange>
                                        </w:rPr>
                                        <w:delText>this</w:delText>
                                      </w:r>
                                    </w:del>
                                  </w:p>
                                </w:tc>
                                <w:tc>
                                  <w:tcPr>
                                    <w:tcW w:w="2610" w:type="dxa"/>
                                    <w:tcPrChange w:id="3062" w:author="Mizener, Brendon J" w:date="2021-11-01T15:52:00Z">
                                      <w:tcPr>
                                        <w:tcW w:w="1960" w:type="dxa"/>
                                        <w:gridSpan w:val="2"/>
                                      </w:tcPr>
                                    </w:tcPrChange>
                                  </w:tcPr>
                                  <w:p w14:paraId="2887CD6B" w14:textId="26141ED3" w:rsidR="00D13C56" w:rsidRPr="00CB277A" w:rsidRDefault="00D13C56">
                                    <w:pPr>
                                      <w:pStyle w:val="TableParagraph"/>
                                      <w:spacing w:line="276" w:lineRule="auto"/>
                                      <w:rPr>
                                        <w:rFonts w:ascii="Times New Roman" w:hAnsi="Times New Roman" w:cs="Times New Roman"/>
                                        <w:sz w:val="18"/>
                                        <w:szCs w:val="18"/>
                                      </w:rPr>
                                      <w:pPrChange w:id="3063" w:author="Mizener, Brendon J" w:date="2021-11-01T15:51:00Z">
                                        <w:pPr>
                                          <w:pStyle w:val="TableParagraph"/>
                                          <w:ind w:left="180"/>
                                        </w:pPr>
                                      </w:pPrChange>
                                    </w:pPr>
                                    <w:ins w:id="3064" w:author="Mizener, Brendon J" w:date="2021-11-01T14:39:00Z">
                                      <w:r w:rsidRPr="00500988">
                                        <w:rPr>
                                          <w:rFonts w:ascii="Times New Roman" w:hAnsi="Times New Roman" w:cs="Times New Roman"/>
                                          <w:i/>
                                          <w:iCs/>
                                          <w:sz w:val="18"/>
                                          <w:szCs w:val="18"/>
                                          <w:rPrChange w:id="3065"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066" w:author="Mizener, Brendon J" w:date="2021-11-01T15:37:00Z">
                                            <w:rPr>
                                              <w:rFonts w:ascii="Times New Roman" w:hAnsi="Times New Roman" w:cs="Times New Roman"/>
                                              <w:w w:val="105"/>
                                              <w:sz w:val="18"/>
                                              <w:szCs w:val="18"/>
                                            </w:rPr>
                                          </w:rPrChange>
                                        </w:rPr>
                                        <w:t xml:space="preserve"> = </w:t>
                                      </w:r>
                                    </w:ins>
                                    <w:ins w:id="3067" w:author="Mizener, Brendon J" w:date="2021-11-01T14:38:00Z">
                                      <w:r w:rsidRPr="007A1C0C">
                                        <w:rPr>
                                          <w:rFonts w:ascii="Times New Roman" w:hAnsi="Times New Roman" w:cs="Times New Roman"/>
                                          <w:sz w:val="18"/>
                                          <w:szCs w:val="18"/>
                                          <w:rPrChange w:id="3068" w:author="Mizener, Brendon J" w:date="2021-11-01T15:37:00Z">
                                            <w:rPr>
                                              <w:rFonts w:ascii="Times New Roman" w:hAnsi="Times New Roman" w:cs="Times New Roman"/>
                                              <w:w w:val="105"/>
                                              <w:sz w:val="18"/>
                                              <w:szCs w:val="18"/>
                                            </w:rPr>
                                          </w:rPrChange>
                                        </w:rPr>
                                        <w:t>3.3</w:t>
                                      </w:r>
                                    </w:ins>
                                    <w:ins w:id="3069" w:author="Mizener, Brendon J" w:date="2021-11-01T15:16:00Z">
                                      <w:r w:rsidRPr="007A1C0C">
                                        <w:rPr>
                                          <w:rFonts w:ascii="Times New Roman" w:hAnsi="Times New Roman" w:cs="Times New Roman"/>
                                          <w:sz w:val="18"/>
                                          <w:szCs w:val="18"/>
                                          <w:rPrChange w:id="3070" w:author="Mizener, Brendon J" w:date="2021-11-01T15:37:00Z">
                                            <w:rPr>
                                              <w:rFonts w:ascii="Times New Roman" w:hAnsi="Times New Roman" w:cs="Times New Roman"/>
                                              <w:w w:val="105"/>
                                              <w:sz w:val="18"/>
                                              <w:szCs w:val="18"/>
                                            </w:rPr>
                                          </w:rPrChange>
                                        </w:rPr>
                                        <w:t>2</w:t>
                                      </w:r>
                                    </w:ins>
                                    <w:ins w:id="3071" w:author="Mizener, Brendon J" w:date="2021-11-01T14:38:00Z">
                                      <w:r w:rsidRPr="007A1C0C">
                                        <w:rPr>
                                          <w:rFonts w:ascii="Times New Roman" w:hAnsi="Times New Roman" w:cs="Times New Roman"/>
                                          <w:sz w:val="18"/>
                                          <w:szCs w:val="18"/>
                                          <w:rPrChange w:id="3072" w:author="Mizener, Brendon J" w:date="2021-11-01T15:37:00Z">
                                            <w:rPr>
                                              <w:rFonts w:ascii="Times New Roman" w:hAnsi="Times New Roman" w:cs="Times New Roman"/>
                                              <w:w w:val="105"/>
                                              <w:sz w:val="18"/>
                                              <w:szCs w:val="18"/>
                                            </w:rPr>
                                          </w:rPrChange>
                                        </w:rPr>
                                        <w:t xml:space="preserve">, </w:t>
                                      </w:r>
                                    </w:ins>
                                    <w:ins w:id="3073" w:author="Mizener, Brendon J" w:date="2021-11-01T14:39:00Z">
                                      <w:r w:rsidRPr="00500988">
                                        <w:rPr>
                                          <w:rFonts w:ascii="Times New Roman" w:hAnsi="Times New Roman" w:cs="Times New Roman"/>
                                          <w:i/>
                                          <w:iCs/>
                                          <w:sz w:val="18"/>
                                          <w:szCs w:val="18"/>
                                          <w:rPrChange w:id="3074"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075" w:author="Mizener, Brendon J" w:date="2021-11-01T15:37:00Z">
                                            <w:rPr>
                                              <w:rFonts w:ascii="Times New Roman" w:hAnsi="Times New Roman" w:cs="Times New Roman"/>
                                              <w:w w:val="105"/>
                                              <w:sz w:val="18"/>
                                              <w:szCs w:val="18"/>
                                            </w:rPr>
                                          </w:rPrChange>
                                        </w:rPr>
                                        <w:t xml:space="preserve"> = </w:t>
                                      </w:r>
                                    </w:ins>
                                    <w:ins w:id="3076" w:author="Mizener, Brendon J" w:date="2021-11-01T14:38:00Z">
                                      <w:r w:rsidRPr="007A1C0C">
                                        <w:rPr>
                                          <w:rFonts w:ascii="Times New Roman" w:hAnsi="Times New Roman" w:cs="Times New Roman"/>
                                          <w:sz w:val="18"/>
                                          <w:szCs w:val="18"/>
                                          <w:rPrChange w:id="3077" w:author="Mizener, Brendon J" w:date="2021-11-01T15:37:00Z">
                                            <w:rPr>
                                              <w:rFonts w:ascii="Times New Roman" w:hAnsi="Times New Roman" w:cs="Times New Roman"/>
                                              <w:w w:val="105"/>
                                              <w:sz w:val="18"/>
                                              <w:szCs w:val="18"/>
                                            </w:rPr>
                                          </w:rPrChange>
                                        </w:rPr>
                                        <w:t>3.4</w:t>
                                      </w:r>
                                    </w:ins>
                                    <w:ins w:id="3078" w:author="Mizener, Brendon J" w:date="2021-11-01T15:16:00Z">
                                      <w:r w:rsidRPr="007A1C0C">
                                        <w:rPr>
                                          <w:rFonts w:ascii="Times New Roman" w:hAnsi="Times New Roman" w:cs="Times New Roman"/>
                                          <w:sz w:val="18"/>
                                          <w:szCs w:val="18"/>
                                          <w:rPrChange w:id="3079" w:author="Mizener, Brendon J" w:date="2021-11-01T15:37:00Z">
                                            <w:rPr>
                                              <w:rFonts w:ascii="Times New Roman" w:hAnsi="Times New Roman" w:cs="Times New Roman"/>
                                              <w:w w:val="105"/>
                                              <w:sz w:val="18"/>
                                              <w:szCs w:val="18"/>
                                            </w:rPr>
                                          </w:rPrChange>
                                        </w:rPr>
                                        <w:t>1</w:t>
                                      </w:r>
                                    </w:ins>
                                    <w:del w:id="3080" w:author="Mizener, Brendon J" w:date="2021-11-01T13:40:00Z">
                                      <w:r w:rsidRPr="007A1C0C" w:rsidDel="002856E2">
                                        <w:rPr>
                                          <w:rFonts w:ascii="Times New Roman" w:hAnsi="Times New Roman" w:cs="Times New Roman"/>
                                          <w:sz w:val="18"/>
                                          <w:szCs w:val="18"/>
                                          <w:rPrChange w:id="3081" w:author="Mizener, Brendon J" w:date="2021-11-01T15:37:00Z">
                                            <w:rPr>
                                              <w:rFonts w:ascii="Times New Roman" w:hAnsi="Times New Roman" w:cs="Times New Roman"/>
                                              <w:w w:val="105"/>
                                              <w:sz w:val="18"/>
                                              <w:szCs w:val="18"/>
                                            </w:rPr>
                                          </w:rPrChange>
                                        </w:rPr>
                                        <w:delText>Other</w:delText>
                                      </w:r>
                                    </w:del>
                                  </w:p>
                                </w:tc>
                              </w:tr>
                              <w:tr w:rsidR="00D13C56" w14:paraId="2D07E620" w14:textId="77777777" w:rsidTr="001F6A47">
                                <w:tblPrEx>
                                  <w:tblPrExChange w:id="3082" w:author="Mizener, Brendon J" w:date="2021-11-01T15:52:00Z">
                                    <w:tblPrEx>
                                      <w:tblW w:w="12857" w:type="dxa"/>
                                    </w:tblPrEx>
                                  </w:tblPrExChange>
                                </w:tblPrEx>
                                <w:trPr>
                                  <w:trHeight w:val="288"/>
                                  <w:trPrChange w:id="3083" w:author="Mizener, Brendon J" w:date="2021-11-01T15:52:00Z">
                                    <w:trPr>
                                      <w:gridAfter w:val="0"/>
                                      <w:trHeight w:val="313"/>
                                    </w:trPr>
                                  </w:trPrChange>
                                </w:trPr>
                                <w:tc>
                                  <w:tcPr>
                                    <w:tcW w:w="1784" w:type="dxa"/>
                                    <w:tcPrChange w:id="3084" w:author="Mizener, Brendon J" w:date="2021-11-01T15:52:00Z">
                                      <w:tcPr>
                                        <w:tcW w:w="1784" w:type="dxa"/>
                                      </w:tcPr>
                                    </w:tcPrChange>
                                  </w:tcPr>
                                  <w:p w14:paraId="4410F1A9"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085" w:author="Mizener, Brendon J" w:date="2021-12-07T14:03:00Z">
                                          <w:rPr>
                                            <w:rFonts w:ascii="Times New Roman" w:hAnsi="Times New Roman" w:cs="Times New Roman"/>
                                            <w:sz w:val="18"/>
                                            <w:szCs w:val="18"/>
                                          </w:rPr>
                                        </w:rPrChange>
                                      </w:rPr>
                                      <w:pPrChange w:id="3086" w:author="Mizener, Brendon J" w:date="2021-11-01T15:51:00Z">
                                        <w:pPr>
                                          <w:pStyle w:val="TableParagraph"/>
                                          <w:ind w:left="119"/>
                                        </w:pPr>
                                      </w:pPrChange>
                                    </w:pPr>
                                  </w:p>
                                </w:tc>
                                <w:tc>
                                  <w:tcPr>
                                    <w:tcW w:w="3339" w:type="dxa"/>
                                    <w:tcPrChange w:id="3087" w:author="Mizener, Brendon J" w:date="2021-11-01T15:52:00Z">
                                      <w:tcPr>
                                        <w:tcW w:w="2123" w:type="dxa"/>
                                      </w:tcPr>
                                    </w:tcPrChange>
                                  </w:tcPr>
                                  <w:p w14:paraId="5913B1C4" w14:textId="60DC3E0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088" w:author="Mizener, Brendon J" w:date="2021-12-07T14:03:00Z">
                                          <w:rPr>
                                            <w:rFonts w:ascii="Times New Roman" w:hAnsi="Times New Roman" w:cs="Times New Roman"/>
                                            <w:sz w:val="18"/>
                                            <w:szCs w:val="18"/>
                                          </w:rPr>
                                        </w:rPrChange>
                                      </w:rPr>
                                      <w:pPrChange w:id="3089" w:author="Mizener, Brendon J" w:date="2021-11-01T15:51:00Z">
                                        <w:pPr>
                                          <w:pStyle w:val="TableParagraph"/>
                                          <w:ind w:left="446"/>
                                        </w:pPr>
                                      </w:pPrChange>
                                    </w:pPr>
                                    <w:ins w:id="3090" w:author="Mizener, Brendon J" w:date="2021-11-01T13:49:00Z">
                                      <w:r w:rsidRPr="00C83F79">
                                        <w:rPr>
                                          <w:rFonts w:ascii="Times New Roman" w:hAnsi="Times New Roman" w:cs="Times New Roman"/>
                                          <w:color w:val="403152" w:themeColor="accent4" w:themeShade="80"/>
                                          <w:sz w:val="18"/>
                                          <w:szCs w:val="18"/>
                                          <w:rPrChange w:id="3091" w:author="Mizener, Brendon J" w:date="2021-12-07T14:03:00Z">
                                            <w:rPr>
                                              <w:rFonts w:ascii="Times New Roman" w:hAnsi="Times New Roman" w:cs="Times New Roman"/>
                                              <w:sz w:val="18"/>
                                              <w:szCs w:val="18"/>
                                            </w:rPr>
                                          </w:rPrChange>
                                        </w:rPr>
                                        <w:t>M</w:t>
                                      </w:r>
                                    </w:ins>
                                    <w:ins w:id="3092" w:author="Mizener, Brendon J" w:date="2021-11-01T13:58:00Z">
                                      <w:r w:rsidRPr="00C83F79">
                                        <w:rPr>
                                          <w:rFonts w:ascii="Times New Roman" w:hAnsi="Times New Roman" w:cs="Times New Roman"/>
                                          <w:color w:val="403152" w:themeColor="accent4" w:themeShade="80"/>
                                          <w:sz w:val="18"/>
                                          <w:szCs w:val="18"/>
                                          <w:rPrChange w:id="3093" w:author="Mizener, Brendon J" w:date="2021-12-07T14:03:00Z">
                                            <w:rPr>
                                              <w:rFonts w:ascii="Times New Roman" w:hAnsi="Times New Roman" w:cs="Times New Roman"/>
                                              <w:sz w:val="18"/>
                                              <w:szCs w:val="18"/>
                                            </w:rPr>
                                          </w:rPrChange>
                                        </w:rPr>
                                        <w:t xml:space="preserve"> (</w:t>
                                      </w:r>
                                    </w:ins>
                                    <w:ins w:id="3094" w:author="Mizener, Brendon J" w:date="2021-11-01T15:10:00Z">
                                      <w:r w:rsidRPr="00C83F79">
                                        <w:rPr>
                                          <w:rFonts w:ascii="Times New Roman" w:hAnsi="Times New Roman" w:cs="Times New Roman"/>
                                          <w:i/>
                                          <w:iCs/>
                                          <w:color w:val="403152" w:themeColor="accent4" w:themeShade="80"/>
                                          <w:sz w:val="18"/>
                                          <w:szCs w:val="18"/>
                                          <w:rPrChange w:id="3095"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096" w:author="Mizener, Brendon J" w:date="2021-12-07T14:03:00Z">
                                            <w:rPr>
                                              <w:rFonts w:ascii="Times New Roman" w:hAnsi="Times New Roman" w:cs="Times New Roman"/>
                                              <w:sz w:val="18"/>
                                              <w:szCs w:val="18"/>
                                            </w:rPr>
                                          </w:rPrChange>
                                        </w:rPr>
                                        <w:t xml:space="preserve"> </w:t>
                                      </w:r>
                                    </w:ins>
                                    <w:ins w:id="3097" w:author="Mizener, Brendon J" w:date="2021-11-01T15:09:00Z">
                                      <w:r w:rsidRPr="00C83F79">
                                        <w:rPr>
                                          <w:rFonts w:ascii="Times New Roman" w:hAnsi="Times New Roman" w:cs="Times New Roman"/>
                                          <w:color w:val="403152" w:themeColor="accent4" w:themeShade="80"/>
                                          <w:sz w:val="18"/>
                                          <w:szCs w:val="18"/>
                                          <w:rPrChange w:id="3098" w:author="Mizener, Brendon J" w:date="2021-12-07T14:03:00Z">
                                            <w:rPr>
                                              <w:rFonts w:ascii="Times New Roman" w:hAnsi="Times New Roman" w:cs="Times New Roman"/>
                                              <w:sz w:val="18"/>
                                              <w:szCs w:val="18"/>
                                            </w:rPr>
                                          </w:rPrChange>
                                        </w:rPr>
                                        <w:t xml:space="preserve">= </w:t>
                                      </w:r>
                                    </w:ins>
                                    <w:ins w:id="3099" w:author="Mizener, Brendon J" w:date="2021-11-01T13:58:00Z">
                                      <w:r w:rsidRPr="00C83F79">
                                        <w:rPr>
                                          <w:rFonts w:ascii="Times New Roman" w:hAnsi="Times New Roman" w:cs="Times New Roman"/>
                                          <w:color w:val="403152" w:themeColor="accent4" w:themeShade="80"/>
                                          <w:sz w:val="18"/>
                                          <w:szCs w:val="18"/>
                                          <w:rPrChange w:id="3100" w:author="Mizener, Brendon J" w:date="2021-12-07T14:03:00Z">
                                            <w:rPr>
                                              <w:rFonts w:ascii="Times New Roman" w:hAnsi="Times New Roman" w:cs="Times New Roman"/>
                                              <w:sz w:val="18"/>
                                              <w:szCs w:val="18"/>
                                            </w:rPr>
                                          </w:rPrChange>
                                        </w:rPr>
                                        <w:t>61)</w:t>
                                      </w:r>
                                    </w:ins>
                                    <w:del w:id="3101" w:author="Mizener, Brendon J" w:date="2021-11-01T13:40:00Z">
                                      <w:r w:rsidRPr="00C83F79" w:rsidDel="002856E2">
                                        <w:rPr>
                                          <w:rFonts w:ascii="Times New Roman" w:hAnsi="Times New Roman" w:cs="Times New Roman"/>
                                          <w:color w:val="403152" w:themeColor="accent4" w:themeShade="80"/>
                                          <w:sz w:val="18"/>
                                          <w:szCs w:val="18"/>
                                          <w:rPrChange w:id="3102" w:author="Mizener, Brendon J" w:date="2021-12-07T14:03:00Z">
                                            <w:rPr>
                                              <w:rFonts w:ascii="Times New Roman" w:hAnsi="Times New Roman" w:cs="Times New Roman"/>
                                              <w:sz w:val="18"/>
                                              <w:szCs w:val="18"/>
                                            </w:rPr>
                                          </w:rPrChange>
                                        </w:rPr>
                                        <w:delText>Terrace</w:delText>
                                      </w:r>
                                    </w:del>
                                  </w:p>
                                </w:tc>
                                <w:tc>
                                  <w:tcPr>
                                    <w:tcW w:w="3060" w:type="dxa"/>
                                    <w:tcPrChange w:id="3103" w:author="Mizener, Brendon J" w:date="2021-11-01T15:52:00Z">
                                      <w:tcPr>
                                        <w:tcW w:w="2316" w:type="dxa"/>
                                        <w:gridSpan w:val="2"/>
                                      </w:tcPr>
                                    </w:tcPrChange>
                                  </w:tcPr>
                                  <w:p w14:paraId="63979015" w14:textId="0105BE0F"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104" w:author="Mizener, Brendon J" w:date="2021-12-07T14:03:00Z">
                                          <w:rPr>
                                            <w:rFonts w:ascii="Times New Roman" w:hAnsi="Times New Roman" w:cs="Times New Roman"/>
                                            <w:sz w:val="18"/>
                                            <w:szCs w:val="18"/>
                                          </w:rPr>
                                        </w:rPrChange>
                                      </w:rPr>
                                      <w:pPrChange w:id="3105" w:author="Mizener, Brendon J" w:date="2021-11-01T15:51:00Z">
                                        <w:pPr>
                                          <w:pStyle w:val="TableParagraph"/>
                                          <w:ind w:left="434"/>
                                        </w:pPr>
                                      </w:pPrChange>
                                    </w:pPr>
                                    <w:ins w:id="3106" w:author="Mizener, Brendon J" w:date="2021-11-01T13:58:00Z">
                                      <w:r w:rsidRPr="00C83F79">
                                        <w:rPr>
                                          <w:rFonts w:ascii="Times New Roman" w:hAnsi="Times New Roman" w:cs="Times New Roman"/>
                                          <w:i/>
                                          <w:iCs/>
                                          <w:color w:val="403152" w:themeColor="accent4" w:themeShade="80"/>
                                          <w:sz w:val="18"/>
                                          <w:szCs w:val="18"/>
                                          <w:rPrChange w:id="310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108" w:author="Mizener, Brendon J" w:date="2021-12-07T14:03:00Z">
                                            <w:rPr>
                                              <w:rFonts w:ascii="Times New Roman" w:hAnsi="Times New Roman" w:cs="Times New Roman"/>
                                              <w:sz w:val="18"/>
                                              <w:szCs w:val="18"/>
                                            </w:rPr>
                                          </w:rPrChange>
                                        </w:rPr>
                                        <w:t xml:space="preserve"> = </w:t>
                                      </w:r>
                                    </w:ins>
                                    <w:ins w:id="3109" w:author="Mizener, Brendon J" w:date="2021-11-01T13:57:00Z">
                                      <w:r w:rsidRPr="00C83F79">
                                        <w:rPr>
                                          <w:rFonts w:ascii="Times New Roman" w:hAnsi="Times New Roman" w:cs="Times New Roman"/>
                                          <w:color w:val="403152" w:themeColor="accent4" w:themeShade="80"/>
                                          <w:sz w:val="18"/>
                                          <w:szCs w:val="18"/>
                                          <w:rPrChange w:id="3110" w:author="Mizener, Brendon J" w:date="2021-12-07T14:03:00Z">
                                            <w:rPr>
                                              <w:rFonts w:ascii="Times New Roman" w:hAnsi="Times New Roman" w:cs="Times New Roman"/>
                                              <w:sz w:val="18"/>
                                              <w:szCs w:val="18"/>
                                            </w:rPr>
                                          </w:rPrChange>
                                        </w:rPr>
                                        <w:t>22.3</w:t>
                                      </w:r>
                                    </w:ins>
                                    <w:ins w:id="3111" w:author="Mizener, Brendon J" w:date="2021-11-01T15:15:00Z">
                                      <w:r w:rsidRPr="00C83F79">
                                        <w:rPr>
                                          <w:rFonts w:ascii="Times New Roman" w:hAnsi="Times New Roman" w:cs="Times New Roman"/>
                                          <w:color w:val="403152" w:themeColor="accent4" w:themeShade="80"/>
                                          <w:sz w:val="18"/>
                                          <w:szCs w:val="18"/>
                                          <w:rPrChange w:id="3112" w:author="Mizener, Brendon J" w:date="2021-12-07T14:03:00Z">
                                            <w:rPr>
                                              <w:rFonts w:ascii="Times New Roman" w:hAnsi="Times New Roman" w:cs="Times New Roman"/>
                                              <w:sz w:val="18"/>
                                              <w:szCs w:val="18"/>
                                            </w:rPr>
                                          </w:rPrChange>
                                        </w:rPr>
                                        <w:t>2</w:t>
                                      </w:r>
                                    </w:ins>
                                    <w:ins w:id="3113" w:author="Mizener, Brendon J" w:date="2021-11-01T14:05:00Z">
                                      <w:r w:rsidRPr="00C83F79">
                                        <w:rPr>
                                          <w:rFonts w:ascii="Times New Roman" w:hAnsi="Times New Roman" w:cs="Times New Roman"/>
                                          <w:color w:val="403152" w:themeColor="accent4" w:themeShade="80"/>
                                          <w:sz w:val="18"/>
                                          <w:szCs w:val="18"/>
                                          <w:rPrChange w:id="3114" w:author="Mizener, Brendon J" w:date="2021-12-07T14:03:00Z">
                                            <w:rPr>
                                              <w:rFonts w:ascii="Times New Roman" w:hAnsi="Times New Roman" w:cs="Times New Roman"/>
                                              <w:sz w:val="18"/>
                                              <w:szCs w:val="18"/>
                                            </w:rPr>
                                          </w:rPrChange>
                                        </w:rPr>
                                        <w:t>,</w:t>
                                      </w:r>
                                    </w:ins>
                                    <w:ins w:id="3115" w:author="Mizener, Brendon J" w:date="2021-11-01T13:57:00Z">
                                      <w:r w:rsidRPr="00C83F79">
                                        <w:rPr>
                                          <w:rFonts w:ascii="Times New Roman" w:hAnsi="Times New Roman" w:cs="Times New Roman"/>
                                          <w:color w:val="403152" w:themeColor="accent4" w:themeShade="80"/>
                                          <w:sz w:val="18"/>
                                          <w:szCs w:val="18"/>
                                          <w:rPrChange w:id="3116" w:author="Mizener, Brendon J" w:date="2021-12-07T14:03:00Z">
                                            <w:rPr>
                                              <w:rFonts w:ascii="Times New Roman" w:hAnsi="Times New Roman" w:cs="Times New Roman"/>
                                              <w:sz w:val="18"/>
                                              <w:szCs w:val="18"/>
                                            </w:rPr>
                                          </w:rPrChange>
                                        </w:rPr>
                                        <w:t xml:space="preserve"> </w:t>
                                      </w:r>
                                    </w:ins>
                                    <w:ins w:id="3117" w:author="Mizener, Brendon J" w:date="2021-11-01T13:58:00Z">
                                      <w:r w:rsidRPr="00C83F79">
                                        <w:rPr>
                                          <w:rFonts w:ascii="Times New Roman" w:hAnsi="Times New Roman" w:cs="Times New Roman"/>
                                          <w:i/>
                                          <w:iCs/>
                                          <w:color w:val="403152" w:themeColor="accent4" w:themeShade="80"/>
                                          <w:sz w:val="18"/>
                                          <w:szCs w:val="18"/>
                                          <w:rPrChange w:id="3118"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119" w:author="Mizener, Brendon J" w:date="2021-12-07T14:03:00Z">
                                            <w:rPr>
                                              <w:rFonts w:ascii="Times New Roman" w:hAnsi="Times New Roman" w:cs="Times New Roman"/>
                                              <w:sz w:val="18"/>
                                              <w:szCs w:val="18"/>
                                            </w:rPr>
                                          </w:rPrChange>
                                        </w:rPr>
                                        <w:t xml:space="preserve"> = </w:t>
                                      </w:r>
                                    </w:ins>
                                    <w:ins w:id="3120" w:author="Mizener, Brendon J" w:date="2021-11-01T13:57:00Z">
                                      <w:r w:rsidRPr="00C83F79">
                                        <w:rPr>
                                          <w:rFonts w:ascii="Times New Roman" w:hAnsi="Times New Roman" w:cs="Times New Roman"/>
                                          <w:color w:val="403152" w:themeColor="accent4" w:themeShade="80"/>
                                          <w:sz w:val="18"/>
                                          <w:szCs w:val="18"/>
                                          <w:rPrChange w:id="3121" w:author="Mizener, Brendon J" w:date="2021-12-07T14:03:00Z">
                                            <w:rPr>
                                              <w:rFonts w:ascii="Times New Roman" w:hAnsi="Times New Roman" w:cs="Times New Roman"/>
                                              <w:sz w:val="18"/>
                                              <w:szCs w:val="18"/>
                                            </w:rPr>
                                          </w:rPrChange>
                                        </w:rPr>
                                        <w:t>5.2</w:t>
                                      </w:r>
                                    </w:ins>
                                    <w:ins w:id="3122" w:author="Mizener, Brendon J" w:date="2021-11-01T15:15:00Z">
                                      <w:r w:rsidRPr="00C83F79">
                                        <w:rPr>
                                          <w:rFonts w:ascii="Times New Roman" w:hAnsi="Times New Roman" w:cs="Times New Roman"/>
                                          <w:color w:val="403152" w:themeColor="accent4" w:themeShade="80"/>
                                          <w:sz w:val="18"/>
                                          <w:szCs w:val="18"/>
                                          <w:rPrChange w:id="3123" w:author="Mizener, Brendon J" w:date="2021-12-07T14:03:00Z">
                                            <w:rPr>
                                              <w:rFonts w:ascii="Times New Roman" w:hAnsi="Times New Roman" w:cs="Times New Roman"/>
                                              <w:sz w:val="18"/>
                                              <w:szCs w:val="18"/>
                                            </w:rPr>
                                          </w:rPrChange>
                                        </w:rPr>
                                        <w:t>1</w:t>
                                      </w:r>
                                    </w:ins>
                                    <w:del w:id="3124" w:author="Mizener, Brendon J" w:date="2021-11-01T13:40:00Z">
                                      <w:r w:rsidRPr="00C83F79" w:rsidDel="002856E2">
                                        <w:rPr>
                                          <w:rFonts w:ascii="Times New Roman" w:hAnsi="Times New Roman" w:cs="Times New Roman"/>
                                          <w:color w:val="403152" w:themeColor="accent4" w:themeShade="80"/>
                                          <w:sz w:val="18"/>
                                          <w:szCs w:val="18"/>
                                          <w:rPrChange w:id="3125" w:author="Mizener, Brendon J" w:date="2021-12-07T14:03:00Z">
                                            <w:rPr>
                                              <w:rFonts w:ascii="Times New Roman" w:hAnsi="Times New Roman" w:cs="Times New Roman"/>
                                              <w:sz w:val="18"/>
                                              <w:szCs w:val="18"/>
                                            </w:rPr>
                                          </w:rPrChange>
                                        </w:rPr>
                                        <w:delText>excerpt has a melody</w:delText>
                                      </w:r>
                                    </w:del>
                                  </w:p>
                                </w:tc>
                                <w:tc>
                                  <w:tcPr>
                                    <w:tcW w:w="1800" w:type="dxa"/>
                                    <w:tcPrChange w:id="3126" w:author="Mizener, Brendon J" w:date="2021-11-01T15:52:00Z">
                                      <w:tcPr>
                                        <w:tcW w:w="2160" w:type="dxa"/>
                                        <w:gridSpan w:val="2"/>
                                      </w:tcPr>
                                    </w:tcPrChange>
                                  </w:tcPr>
                                  <w:p w14:paraId="487F5457" w14:textId="5990946E" w:rsidR="00D13C56" w:rsidRPr="007A1C0C" w:rsidRDefault="00D13C56">
                                    <w:pPr>
                                      <w:pStyle w:val="TableParagraph"/>
                                      <w:spacing w:line="276" w:lineRule="auto"/>
                                      <w:ind w:left="-1"/>
                                      <w:rPr>
                                        <w:rFonts w:ascii="Times New Roman" w:hAnsi="Times New Roman" w:cs="Times New Roman"/>
                                        <w:sz w:val="18"/>
                                        <w:szCs w:val="18"/>
                                      </w:rPr>
                                      <w:pPrChange w:id="3127" w:author="Mizener, Brendon J" w:date="2021-11-01T15:51:00Z">
                                        <w:pPr>
                                          <w:pStyle w:val="TableParagraph"/>
                                          <w:ind w:firstLine="255"/>
                                        </w:pPr>
                                      </w:pPrChange>
                                    </w:pPr>
                                    <w:ins w:id="3128" w:author="Mizener, Brendon J" w:date="2021-11-01T14:12:00Z">
                                      <w:r w:rsidRPr="007A1C0C">
                                        <w:rPr>
                                          <w:rFonts w:ascii="Times New Roman" w:hAnsi="Times New Roman" w:cs="Times New Roman"/>
                                          <w:sz w:val="18"/>
                                          <w:szCs w:val="18"/>
                                        </w:rPr>
                                        <w:t xml:space="preserve">18 </w:t>
                                      </w:r>
                                    </w:ins>
                                    <w:ins w:id="3129" w:author="Mizener, Brendon J" w:date="2021-12-03T13:35:00Z">
                                      <w:r w:rsidR="00500988">
                                        <w:rPr>
                                          <w:rFonts w:ascii="Times New Roman" w:hAnsi="Times New Roman" w:cs="Times New Roman"/>
                                          <w:sz w:val="18"/>
                                          <w:szCs w:val="18"/>
                                        </w:rPr>
                                        <w:t>–</w:t>
                                      </w:r>
                                    </w:ins>
                                    <w:ins w:id="3130" w:author="Mizener, Brendon J" w:date="2021-11-01T14:12:00Z">
                                      <w:r w:rsidRPr="007A1C0C">
                                        <w:rPr>
                                          <w:rFonts w:ascii="Times New Roman" w:hAnsi="Times New Roman" w:cs="Times New Roman"/>
                                          <w:sz w:val="18"/>
                                          <w:szCs w:val="18"/>
                                        </w:rPr>
                                        <w:t xml:space="preserve"> 54</w:t>
                                      </w:r>
                                    </w:ins>
                                    <w:ins w:id="3131" w:author="Mizener, Brendon J" w:date="2021-12-03T13:35:00Z">
                                      <w:r w:rsidR="00500988">
                                        <w:rPr>
                                          <w:rFonts w:ascii="Times New Roman" w:hAnsi="Times New Roman" w:cs="Times New Roman"/>
                                          <w:sz w:val="18"/>
                                          <w:szCs w:val="18"/>
                                        </w:rPr>
                                        <w:t xml:space="preserve"> </w:t>
                                      </w:r>
                                    </w:ins>
                                    <w:del w:id="3132" w:author="Mizener, Brendon J" w:date="2021-11-01T13:40:00Z">
                                      <w:r w:rsidRPr="007A1C0C" w:rsidDel="002856E2">
                                        <w:rPr>
                                          <w:rFonts w:ascii="Times New Roman" w:hAnsi="Times New Roman" w:cs="Times New Roman"/>
                                          <w:sz w:val="18"/>
                                          <w:szCs w:val="18"/>
                                        </w:rPr>
                                        <w:delText>excerpt has a melody</w:delText>
                                      </w:r>
                                    </w:del>
                                  </w:p>
                                </w:tc>
                                <w:tc>
                                  <w:tcPr>
                                    <w:tcW w:w="2610" w:type="dxa"/>
                                    <w:tcPrChange w:id="3133" w:author="Mizener, Brendon J" w:date="2021-11-01T15:52:00Z">
                                      <w:tcPr>
                                        <w:tcW w:w="1960" w:type="dxa"/>
                                        <w:gridSpan w:val="2"/>
                                      </w:tcPr>
                                    </w:tcPrChange>
                                  </w:tcPr>
                                  <w:p w14:paraId="57D357DC" w14:textId="6CEF44A4" w:rsidR="00D13C56" w:rsidRPr="007A1C0C" w:rsidRDefault="00D13C56">
                                    <w:pPr>
                                      <w:pStyle w:val="TableParagraph"/>
                                      <w:spacing w:line="276" w:lineRule="auto"/>
                                      <w:rPr>
                                        <w:rFonts w:ascii="Times New Roman" w:hAnsi="Times New Roman" w:cs="Times New Roman"/>
                                        <w:sz w:val="18"/>
                                        <w:szCs w:val="18"/>
                                      </w:rPr>
                                      <w:pPrChange w:id="3134" w:author="Mizener, Brendon J" w:date="2021-11-01T15:51:00Z">
                                        <w:pPr>
                                          <w:pStyle w:val="TableParagraph"/>
                                          <w:ind w:left="180"/>
                                        </w:pPr>
                                      </w:pPrChange>
                                    </w:pPr>
                                    <w:ins w:id="3135" w:author="Mizener, Brendon J" w:date="2021-11-01T14:39:00Z">
                                      <w:r w:rsidRPr="00500988">
                                        <w:rPr>
                                          <w:rFonts w:ascii="Times New Roman" w:hAnsi="Times New Roman" w:cs="Times New Roman"/>
                                          <w:i/>
                                          <w:iCs/>
                                          <w:sz w:val="18"/>
                                          <w:szCs w:val="18"/>
                                          <w:rPrChange w:id="3136"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137" w:author="Mizener, Brendon J" w:date="2021-11-01T15:37:00Z">
                                            <w:rPr>
                                              <w:rFonts w:ascii="Times New Roman" w:hAnsi="Times New Roman" w:cs="Times New Roman"/>
                                              <w:w w:val="105"/>
                                              <w:sz w:val="18"/>
                                              <w:szCs w:val="18"/>
                                            </w:rPr>
                                          </w:rPrChange>
                                        </w:rPr>
                                        <w:t xml:space="preserve"> = </w:t>
                                      </w:r>
                                    </w:ins>
                                    <w:ins w:id="3138" w:author="Mizener, Brendon J" w:date="2021-11-01T15:16:00Z">
                                      <w:r w:rsidRPr="00CB277A">
                                        <w:rPr>
                                          <w:rFonts w:ascii="Times New Roman" w:hAnsi="Times New Roman" w:cs="Times New Roman"/>
                                          <w:sz w:val="18"/>
                                          <w:szCs w:val="18"/>
                                        </w:rPr>
                                        <w:t>2</w:t>
                                      </w:r>
                                      <w:r w:rsidRPr="007A1C0C">
                                        <w:rPr>
                                          <w:rFonts w:ascii="Times New Roman" w:hAnsi="Times New Roman" w:cs="Times New Roman"/>
                                          <w:sz w:val="18"/>
                                          <w:szCs w:val="18"/>
                                        </w:rPr>
                                        <w:t>.98</w:t>
                                      </w:r>
                                    </w:ins>
                                    <w:ins w:id="3139" w:author="Mizener, Brendon J" w:date="2021-11-01T14:38:00Z">
                                      <w:r w:rsidRPr="007A1C0C">
                                        <w:rPr>
                                          <w:rFonts w:ascii="Times New Roman" w:hAnsi="Times New Roman" w:cs="Times New Roman"/>
                                          <w:sz w:val="18"/>
                                          <w:szCs w:val="18"/>
                                        </w:rPr>
                                        <w:t xml:space="preserve">, </w:t>
                                      </w:r>
                                    </w:ins>
                                    <w:ins w:id="3140" w:author="Mizener, Brendon J" w:date="2021-11-01T14:39:00Z">
                                      <w:r w:rsidRPr="00500988">
                                        <w:rPr>
                                          <w:rFonts w:ascii="Times New Roman" w:hAnsi="Times New Roman" w:cs="Times New Roman"/>
                                          <w:i/>
                                          <w:iCs/>
                                          <w:sz w:val="18"/>
                                          <w:szCs w:val="18"/>
                                          <w:rPrChange w:id="3141"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142" w:author="Mizener, Brendon J" w:date="2021-11-01T15:37:00Z">
                                            <w:rPr>
                                              <w:rFonts w:ascii="Times New Roman" w:hAnsi="Times New Roman" w:cs="Times New Roman"/>
                                              <w:w w:val="105"/>
                                              <w:sz w:val="18"/>
                                              <w:szCs w:val="18"/>
                                            </w:rPr>
                                          </w:rPrChange>
                                        </w:rPr>
                                        <w:t xml:space="preserve"> = </w:t>
                                      </w:r>
                                    </w:ins>
                                    <w:ins w:id="3143" w:author="Mizener, Brendon J" w:date="2021-11-01T14:38:00Z">
                                      <w:r w:rsidRPr="00CB277A">
                                        <w:rPr>
                                          <w:rFonts w:ascii="Times New Roman" w:hAnsi="Times New Roman" w:cs="Times New Roman"/>
                                          <w:sz w:val="18"/>
                                          <w:szCs w:val="18"/>
                                        </w:rPr>
                                        <w:t>3.5</w:t>
                                      </w:r>
                                    </w:ins>
                                    <w:ins w:id="3144" w:author="Mizener, Brendon J" w:date="2021-11-01T15:17:00Z">
                                      <w:r w:rsidRPr="007A1C0C">
                                        <w:rPr>
                                          <w:rFonts w:ascii="Times New Roman" w:hAnsi="Times New Roman" w:cs="Times New Roman"/>
                                          <w:sz w:val="18"/>
                                          <w:szCs w:val="18"/>
                                        </w:rPr>
                                        <w:t>5</w:t>
                                      </w:r>
                                    </w:ins>
                                  </w:p>
                                </w:tc>
                              </w:tr>
                              <w:tr w:rsidR="00D13C56" w14:paraId="5C936474" w14:textId="77777777" w:rsidTr="001F6A47">
                                <w:tblPrEx>
                                  <w:tblPrExChange w:id="3145" w:author="Mizener, Brendon J" w:date="2021-11-01T15:52:00Z">
                                    <w:tblPrEx>
                                      <w:tblW w:w="12857" w:type="dxa"/>
                                    </w:tblPrEx>
                                  </w:tblPrExChange>
                                </w:tblPrEx>
                                <w:trPr>
                                  <w:trHeight w:val="288"/>
                                  <w:trPrChange w:id="3146" w:author="Mizener, Brendon J" w:date="2021-11-01T15:52:00Z">
                                    <w:trPr>
                                      <w:gridAfter w:val="0"/>
                                      <w:trHeight w:val="313"/>
                                    </w:trPr>
                                  </w:trPrChange>
                                </w:trPr>
                                <w:tc>
                                  <w:tcPr>
                                    <w:tcW w:w="1784" w:type="dxa"/>
                                    <w:tcBorders>
                                      <w:bottom w:val="single" w:sz="4" w:space="0" w:color="auto"/>
                                    </w:tcBorders>
                                    <w:tcPrChange w:id="3147" w:author="Mizener, Brendon J" w:date="2021-11-01T15:52:00Z">
                                      <w:tcPr>
                                        <w:tcW w:w="1784" w:type="dxa"/>
                                      </w:tcPr>
                                    </w:tcPrChange>
                                  </w:tcPr>
                                  <w:p w14:paraId="231426A7" w14:textId="77777777" w:rsidR="00D13C56" w:rsidRPr="00C83F79" w:rsidRDefault="00D13C56">
                                    <w:pPr>
                                      <w:pStyle w:val="TableParagraph"/>
                                      <w:spacing w:line="276" w:lineRule="auto"/>
                                      <w:ind w:left="119"/>
                                      <w:rPr>
                                        <w:rFonts w:ascii="Times New Roman" w:hAnsi="Times New Roman" w:cs="Times New Roman"/>
                                        <w:color w:val="403152" w:themeColor="accent4" w:themeShade="80"/>
                                        <w:sz w:val="18"/>
                                        <w:szCs w:val="18"/>
                                        <w:rPrChange w:id="3148" w:author="Mizener, Brendon J" w:date="2021-12-07T14:03:00Z">
                                          <w:rPr>
                                            <w:rFonts w:ascii="Times New Roman" w:hAnsi="Times New Roman" w:cs="Times New Roman"/>
                                            <w:sz w:val="18"/>
                                            <w:szCs w:val="18"/>
                                          </w:rPr>
                                        </w:rPrChange>
                                      </w:rPr>
                                      <w:pPrChange w:id="3149" w:author="Mizener, Brendon J" w:date="2021-11-01T15:51:00Z">
                                        <w:pPr>
                                          <w:pStyle w:val="TableParagraph"/>
                                          <w:ind w:left="119"/>
                                        </w:pPr>
                                      </w:pPrChange>
                                    </w:pPr>
                                  </w:p>
                                </w:tc>
                                <w:tc>
                                  <w:tcPr>
                                    <w:tcW w:w="3339" w:type="dxa"/>
                                    <w:tcBorders>
                                      <w:bottom w:val="single" w:sz="4" w:space="0" w:color="auto"/>
                                    </w:tcBorders>
                                    <w:tcPrChange w:id="3150" w:author="Mizener, Brendon J" w:date="2021-11-01T15:52:00Z">
                                      <w:tcPr>
                                        <w:tcW w:w="2123" w:type="dxa"/>
                                      </w:tcPr>
                                    </w:tcPrChange>
                                  </w:tcPr>
                                  <w:p w14:paraId="571BA404" w14:textId="7D97C8A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151" w:author="Mizener, Brendon J" w:date="2021-12-07T14:03:00Z">
                                          <w:rPr>
                                            <w:rFonts w:ascii="Times New Roman" w:hAnsi="Times New Roman" w:cs="Times New Roman"/>
                                            <w:sz w:val="18"/>
                                            <w:szCs w:val="18"/>
                                          </w:rPr>
                                        </w:rPrChange>
                                      </w:rPr>
                                      <w:pPrChange w:id="3152" w:author="Mizener, Brendon J" w:date="2021-11-01T15:51:00Z">
                                        <w:pPr>
                                          <w:pStyle w:val="TableParagraph"/>
                                          <w:ind w:left="446"/>
                                        </w:pPr>
                                      </w:pPrChange>
                                    </w:pPr>
                                    <w:ins w:id="3153" w:author="Mizener, Brendon J" w:date="2021-11-01T13:49:00Z">
                                      <w:r w:rsidRPr="00C83F79">
                                        <w:rPr>
                                          <w:rFonts w:ascii="Times New Roman" w:hAnsi="Times New Roman" w:cs="Times New Roman"/>
                                          <w:color w:val="403152" w:themeColor="accent4" w:themeShade="80"/>
                                          <w:sz w:val="18"/>
                                          <w:szCs w:val="18"/>
                                          <w:rPrChange w:id="3154" w:author="Mizener, Brendon J" w:date="2021-12-07T14:03:00Z">
                                            <w:rPr>
                                              <w:rFonts w:ascii="Times New Roman" w:hAnsi="Times New Roman" w:cs="Times New Roman"/>
                                              <w:w w:val="105"/>
                                              <w:sz w:val="18"/>
                                              <w:szCs w:val="18"/>
                                            </w:rPr>
                                          </w:rPrChange>
                                        </w:rPr>
                                        <w:t>Non-Binary/Did not disclose</w:t>
                                      </w:r>
                                    </w:ins>
                                    <w:ins w:id="3155" w:author="Mizener, Brendon J" w:date="2021-11-01T13:58:00Z">
                                      <w:r w:rsidRPr="00C83F79">
                                        <w:rPr>
                                          <w:rFonts w:ascii="Times New Roman" w:hAnsi="Times New Roman" w:cs="Times New Roman"/>
                                          <w:color w:val="403152" w:themeColor="accent4" w:themeShade="80"/>
                                          <w:sz w:val="18"/>
                                          <w:szCs w:val="18"/>
                                          <w:rPrChange w:id="3156" w:author="Mizener, Brendon J" w:date="2021-12-07T14:03:00Z">
                                            <w:rPr>
                                              <w:rFonts w:ascii="Times New Roman" w:hAnsi="Times New Roman" w:cs="Times New Roman"/>
                                              <w:w w:val="105"/>
                                              <w:sz w:val="18"/>
                                              <w:szCs w:val="18"/>
                                            </w:rPr>
                                          </w:rPrChange>
                                        </w:rPr>
                                        <w:t xml:space="preserve"> (</w:t>
                                      </w:r>
                                    </w:ins>
                                    <w:ins w:id="3157" w:author="Mizener, Brendon J" w:date="2021-11-01T15:10:00Z">
                                      <w:r w:rsidRPr="00C83F79">
                                        <w:rPr>
                                          <w:rFonts w:ascii="Times New Roman" w:hAnsi="Times New Roman" w:cs="Times New Roman"/>
                                          <w:i/>
                                          <w:iCs/>
                                          <w:color w:val="403152" w:themeColor="accent4" w:themeShade="80"/>
                                          <w:sz w:val="18"/>
                                          <w:szCs w:val="18"/>
                                          <w:rPrChange w:id="315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159" w:author="Mizener, Brendon J" w:date="2021-12-07T14:03:00Z">
                                            <w:rPr>
                                              <w:rFonts w:ascii="Times New Roman" w:hAnsi="Times New Roman" w:cs="Times New Roman"/>
                                              <w:w w:val="105"/>
                                              <w:sz w:val="18"/>
                                              <w:szCs w:val="18"/>
                                            </w:rPr>
                                          </w:rPrChange>
                                        </w:rPr>
                                        <w:t xml:space="preserve"> </w:t>
                                      </w:r>
                                    </w:ins>
                                    <w:ins w:id="3160" w:author="Mizener, Brendon J" w:date="2021-11-01T15:09:00Z">
                                      <w:r w:rsidRPr="00C83F79">
                                        <w:rPr>
                                          <w:rFonts w:ascii="Times New Roman" w:hAnsi="Times New Roman" w:cs="Times New Roman"/>
                                          <w:color w:val="403152" w:themeColor="accent4" w:themeShade="80"/>
                                          <w:sz w:val="18"/>
                                          <w:szCs w:val="18"/>
                                          <w:rPrChange w:id="3161" w:author="Mizener, Brendon J" w:date="2021-12-07T14:03:00Z">
                                            <w:rPr>
                                              <w:rFonts w:ascii="Times New Roman" w:hAnsi="Times New Roman" w:cs="Times New Roman"/>
                                              <w:w w:val="105"/>
                                              <w:sz w:val="18"/>
                                              <w:szCs w:val="18"/>
                                            </w:rPr>
                                          </w:rPrChange>
                                        </w:rPr>
                                        <w:t xml:space="preserve">= </w:t>
                                      </w:r>
                                    </w:ins>
                                    <w:ins w:id="3162" w:author="Mizener, Brendon J" w:date="2021-11-01T13:58:00Z">
                                      <w:r w:rsidRPr="00C83F79">
                                        <w:rPr>
                                          <w:rFonts w:ascii="Times New Roman" w:hAnsi="Times New Roman" w:cs="Times New Roman"/>
                                          <w:color w:val="403152" w:themeColor="accent4" w:themeShade="80"/>
                                          <w:sz w:val="18"/>
                                          <w:szCs w:val="18"/>
                                          <w:rPrChange w:id="3163" w:author="Mizener, Brendon J" w:date="2021-12-07T14:03:00Z">
                                            <w:rPr>
                                              <w:rFonts w:ascii="Times New Roman" w:hAnsi="Times New Roman" w:cs="Times New Roman"/>
                                              <w:w w:val="105"/>
                                              <w:sz w:val="18"/>
                                              <w:szCs w:val="18"/>
                                            </w:rPr>
                                          </w:rPrChange>
                                        </w:rPr>
                                        <w:t>3)</w:t>
                                      </w:r>
                                    </w:ins>
                                    <w:del w:id="3164" w:author="Mizener, Brendon J" w:date="2021-11-01T13:40:00Z">
                                      <w:r w:rsidRPr="00C83F79" w:rsidDel="002856E2">
                                        <w:rPr>
                                          <w:rFonts w:ascii="Times New Roman" w:hAnsi="Times New Roman" w:cs="Times New Roman"/>
                                          <w:color w:val="403152" w:themeColor="accent4" w:themeShade="80"/>
                                          <w:sz w:val="18"/>
                                          <w:szCs w:val="18"/>
                                          <w:rPrChange w:id="3165" w:author="Mizener, Brendon J" w:date="2021-12-07T14:03:00Z">
                                            <w:rPr>
                                              <w:rFonts w:ascii="Times New Roman" w:hAnsi="Times New Roman" w:cs="Times New Roman"/>
                                              <w:sz w:val="18"/>
                                              <w:szCs w:val="18"/>
                                            </w:rPr>
                                          </w:rPrChange>
                                        </w:rPr>
                                        <w:delText xml:space="preserve">I do not think this </w:delText>
                                      </w:r>
                                    </w:del>
                                  </w:p>
                                </w:tc>
                                <w:tc>
                                  <w:tcPr>
                                    <w:tcW w:w="3060" w:type="dxa"/>
                                    <w:tcBorders>
                                      <w:bottom w:val="single" w:sz="4" w:space="0" w:color="auto"/>
                                    </w:tcBorders>
                                    <w:tcPrChange w:id="3166" w:author="Mizener, Brendon J" w:date="2021-11-01T15:52:00Z">
                                      <w:tcPr>
                                        <w:tcW w:w="2316" w:type="dxa"/>
                                        <w:gridSpan w:val="2"/>
                                      </w:tcPr>
                                    </w:tcPrChange>
                                  </w:tcPr>
                                  <w:p w14:paraId="5A701501" w14:textId="5458F9E6"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167" w:author="Mizener, Brendon J" w:date="2021-12-07T14:03:00Z">
                                          <w:rPr>
                                            <w:rFonts w:ascii="Times New Roman" w:hAnsi="Times New Roman" w:cs="Times New Roman"/>
                                            <w:sz w:val="18"/>
                                            <w:szCs w:val="18"/>
                                          </w:rPr>
                                        </w:rPrChange>
                                      </w:rPr>
                                      <w:pPrChange w:id="3168" w:author="Mizener, Brendon J" w:date="2021-11-01T15:51:00Z">
                                        <w:pPr>
                                          <w:pStyle w:val="TableParagraph"/>
                                          <w:ind w:left="405"/>
                                        </w:pPr>
                                      </w:pPrChange>
                                    </w:pPr>
                                    <w:ins w:id="3169" w:author="Mizener, Brendon J" w:date="2021-11-01T13:59:00Z">
                                      <w:r w:rsidRPr="00C83F79">
                                        <w:rPr>
                                          <w:rFonts w:ascii="Times New Roman" w:hAnsi="Times New Roman" w:cs="Times New Roman"/>
                                          <w:i/>
                                          <w:iCs/>
                                          <w:color w:val="403152" w:themeColor="accent4" w:themeShade="80"/>
                                          <w:sz w:val="18"/>
                                          <w:szCs w:val="18"/>
                                          <w:rPrChange w:id="3170"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171" w:author="Mizener, Brendon J" w:date="2021-12-07T14:03:00Z">
                                            <w:rPr>
                                              <w:rFonts w:ascii="Times New Roman" w:hAnsi="Times New Roman" w:cs="Times New Roman"/>
                                              <w:sz w:val="18"/>
                                              <w:szCs w:val="18"/>
                                            </w:rPr>
                                          </w:rPrChange>
                                        </w:rPr>
                                        <w:t xml:space="preserve"> = </w:t>
                                      </w:r>
                                    </w:ins>
                                    <w:ins w:id="3172" w:author="Mizener, Brendon J" w:date="2021-11-01T13:57:00Z">
                                      <w:r w:rsidRPr="00C83F79">
                                        <w:rPr>
                                          <w:rFonts w:ascii="Times New Roman" w:hAnsi="Times New Roman" w:cs="Times New Roman"/>
                                          <w:color w:val="403152" w:themeColor="accent4" w:themeShade="80"/>
                                          <w:sz w:val="18"/>
                                          <w:szCs w:val="18"/>
                                          <w:rPrChange w:id="3173" w:author="Mizener, Brendon J" w:date="2021-12-07T14:03:00Z">
                                            <w:rPr>
                                              <w:rFonts w:ascii="Times New Roman" w:hAnsi="Times New Roman" w:cs="Times New Roman"/>
                                              <w:sz w:val="18"/>
                                              <w:szCs w:val="18"/>
                                            </w:rPr>
                                          </w:rPrChange>
                                        </w:rPr>
                                        <w:t>19.</w:t>
                                      </w:r>
                                    </w:ins>
                                    <w:ins w:id="3174" w:author="Mizener, Brendon J" w:date="2021-11-01T15:15:00Z">
                                      <w:r w:rsidRPr="00C83F79">
                                        <w:rPr>
                                          <w:rFonts w:ascii="Times New Roman" w:hAnsi="Times New Roman" w:cs="Times New Roman"/>
                                          <w:color w:val="403152" w:themeColor="accent4" w:themeShade="80"/>
                                          <w:sz w:val="18"/>
                                          <w:szCs w:val="18"/>
                                          <w:rPrChange w:id="3175" w:author="Mizener, Brendon J" w:date="2021-12-07T14:03:00Z">
                                            <w:rPr>
                                              <w:rFonts w:ascii="Times New Roman" w:hAnsi="Times New Roman" w:cs="Times New Roman"/>
                                              <w:sz w:val="18"/>
                                              <w:szCs w:val="18"/>
                                            </w:rPr>
                                          </w:rPrChange>
                                        </w:rPr>
                                        <w:t>6</w:t>
                                      </w:r>
                                    </w:ins>
                                    <w:ins w:id="3176" w:author="Mizener, Brendon J" w:date="2021-11-01T13:58:00Z">
                                      <w:r w:rsidRPr="00C83F79">
                                        <w:rPr>
                                          <w:rFonts w:ascii="Times New Roman" w:hAnsi="Times New Roman" w:cs="Times New Roman"/>
                                          <w:color w:val="403152" w:themeColor="accent4" w:themeShade="80"/>
                                          <w:sz w:val="18"/>
                                          <w:szCs w:val="18"/>
                                          <w:rPrChange w:id="3177" w:author="Mizener, Brendon J" w:date="2021-12-07T14:03:00Z">
                                            <w:rPr>
                                              <w:rFonts w:ascii="Times New Roman" w:hAnsi="Times New Roman" w:cs="Times New Roman"/>
                                              <w:sz w:val="18"/>
                                              <w:szCs w:val="18"/>
                                            </w:rPr>
                                          </w:rPrChange>
                                        </w:rPr>
                                        <w:t>7</w:t>
                                      </w:r>
                                    </w:ins>
                                    <w:ins w:id="3178" w:author="Mizener, Brendon J" w:date="2021-11-01T14:05:00Z">
                                      <w:r w:rsidRPr="00C83F79">
                                        <w:rPr>
                                          <w:rFonts w:ascii="Times New Roman" w:hAnsi="Times New Roman" w:cs="Times New Roman"/>
                                          <w:color w:val="403152" w:themeColor="accent4" w:themeShade="80"/>
                                          <w:sz w:val="18"/>
                                          <w:szCs w:val="18"/>
                                          <w:rPrChange w:id="3179" w:author="Mizener, Brendon J" w:date="2021-12-07T14:03:00Z">
                                            <w:rPr>
                                              <w:rFonts w:ascii="Times New Roman" w:hAnsi="Times New Roman" w:cs="Times New Roman"/>
                                              <w:sz w:val="18"/>
                                              <w:szCs w:val="18"/>
                                            </w:rPr>
                                          </w:rPrChange>
                                        </w:rPr>
                                        <w:t>,</w:t>
                                      </w:r>
                                    </w:ins>
                                    <w:ins w:id="3180" w:author="Mizener, Brendon J" w:date="2021-11-01T13:57:00Z">
                                      <w:r w:rsidRPr="00C83F79">
                                        <w:rPr>
                                          <w:rFonts w:ascii="Times New Roman" w:hAnsi="Times New Roman" w:cs="Times New Roman"/>
                                          <w:color w:val="403152" w:themeColor="accent4" w:themeShade="80"/>
                                          <w:sz w:val="18"/>
                                          <w:szCs w:val="18"/>
                                          <w:rPrChange w:id="3181" w:author="Mizener, Brendon J" w:date="2021-12-07T14:03:00Z">
                                            <w:rPr>
                                              <w:rFonts w:ascii="Times New Roman" w:hAnsi="Times New Roman" w:cs="Times New Roman"/>
                                              <w:sz w:val="18"/>
                                              <w:szCs w:val="18"/>
                                            </w:rPr>
                                          </w:rPrChange>
                                        </w:rPr>
                                        <w:t xml:space="preserve"> </w:t>
                                      </w:r>
                                    </w:ins>
                                    <w:ins w:id="3182" w:author="Mizener, Brendon J" w:date="2021-11-01T13:59:00Z">
                                      <w:r w:rsidRPr="00C83F79">
                                        <w:rPr>
                                          <w:rFonts w:ascii="Times New Roman" w:hAnsi="Times New Roman" w:cs="Times New Roman"/>
                                          <w:i/>
                                          <w:iCs/>
                                          <w:color w:val="403152" w:themeColor="accent4" w:themeShade="80"/>
                                          <w:sz w:val="18"/>
                                          <w:szCs w:val="18"/>
                                          <w:rPrChange w:id="3183"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184" w:author="Mizener, Brendon J" w:date="2021-12-07T14:03:00Z">
                                            <w:rPr>
                                              <w:rFonts w:ascii="Times New Roman" w:hAnsi="Times New Roman" w:cs="Times New Roman"/>
                                              <w:sz w:val="18"/>
                                              <w:szCs w:val="18"/>
                                            </w:rPr>
                                          </w:rPrChange>
                                        </w:rPr>
                                        <w:t xml:space="preserve"> = </w:t>
                                      </w:r>
                                    </w:ins>
                                    <w:ins w:id="3185" w:author="Mizener, Brendon J" w:date="2021-11-01T13:57:00Z">
                                      <w:r w:rsidRPr="00C83F79">
                                        <w:rPr>
                                          <w:rFonts w:ascii="Times New Roman" w:hAnsi="Times New Roman" w:cs="Times New Roman"/>
                                          <w:color w:val="403152" w:themeColor="accent4" w:themeShade="80"/>
                                          <w:sz w:val="18"/>
                                          <w:szCs w:val="18"/>
                                          <w:rPrChange w:id="3186" w:author="Mizener, Brendon J" w:date="2021-12-07T14:03:00Z">
                                            <w:rPr>
                                              <w:rFonts w:ascii="Times New Roman" w:hAnsi="Times New Roman" w:cs="Times New Roman"/>
                                              <w:sz w:val="18"/>
                                              <w:szCs w:val="18"/>
                                            </w:rPr>
                                          </w:rPrChange>
                                        </w:rPr>
                                        <w:t>1.5</w:t>
                                      </w:r>
                                    </w:ins>
                                    <w:ins w:id="3187" w:author="Mizener, Brendon J" w:date="2021-11-01T15:15:00Z">
                                      <w:r w:rsidRPr="00C83F79">
                                        <w:rPr>
                                          <w:rFonts w:ascii="Times New Roman" w:hAnsi="Times New Roman" w:cs="Times New Roman"/>
                                          <w:color w:val="403152" w:themeColor="accent4" w:themeShade="80"/>
                                          <w:sz w:val="18"/>
                                          <w:szCs w:val="18"/>
                                          <w:rPrChange w:id="3188" w:author="Mizener, Brendon J" w:date="2021-12-07T14:03:00Z">
                                            <w:rPr>
                                              <w:rFonts w:ascii="Times New Roman" w:hAnsi="Times New Roman" w:cs="Times New Roman"/>
                                              <w:sz w:val="18"/>
                                              <w:szCs w:val="18"/>
                                            </w:rPr>
                                          </w:rPrChange>
                                        </w:rPr>
                                        <w:t>3</w:t>
                                      </w:r>
                                    </w:ins>
                                    <w:del w:id="3189" w:author="Mizener, Brendon J" w:date="2021-11-01T13:40:00Z">
                                      <w:r w:rsidRPr="00C83F79" w:rsidDel="002856E2">
                                        <w:rPr>
                                          <w:rFonts w:ascii="Times New Roman" w:hAnsi="Times New Roman" w:cs="Times New Roman"/>
                                          <w:color w:val="403152" w:themeColor="accent4" w:themeShade="80"/>
                                          <w:sz w:val="18"/>
                                          <w:szCs w:val="18"/>
                                          <w:rPrChange w:id="3190" w:author="Mizener, Brendon J" w:date="2021-12-07T14:03:00Z">
                                            <w:rPr>
                                              <w:rFonts w:ascii="Times New Roman" w:hAnsi="Times New Roman" w:cs="Times New Roman"/>
                                              <w:sz w:val="18"/>
                                              <w:szCs w:val="18"/>
                                            </w:rPr>
                                          </w:rPrChange>
                                        </w:rPr>
                                        <w:delText>Other</w:delText>
                                      </w:r>
                                    </w:del>
                                  </w:p>
                                </w:tc>
                                <w:tc>
                                  <w:tcPr>
                                    <w:tcW w:w="1800" w:type="dxa"/>
                                    <w:tcBorders>
                                      <w:bottom w:val="single" w:sz="4" w:space="0" w:color="auto"/>
                                    </w:tcBorders>
                                    <w:tcPrChange w:id="3191" w:author="Mizener, Brendon J" w:date="2021-11-01T15:52:00Z">
                                      <w:tcPr>
                                        <w:tcW w:w="2160" w:type="dxa"/>
                                        <w:gridSpan w:val="2"/>
                                      </w:tcPr>
                                    </w:tcPrChange>
                                  </w:tcPr>
                                  <w:p w14:paraId="18E2A241" w14:textId="2BB6386F" w:rsidR="00D13C56" w:rsidRPr="007A1C0C" w:rsidRDefault="00D13C56">
                                    <w:pPr>
                                      <w:pStyle w:val="TableParagraph"/>
                                      <w:spacing w:line="276" w:lineRule="auto"/>
                                      <w:ind w:left="-1"/>
                                      <w:rPr>
                                        <w:rFonts w:ascii="Times New Roman" w:hAnsi="Times New Roman" w:cs="Times New Roman"/>
                                        <w:sz w:val="18"/>
                                        <w:szCs w:val="18"/>
                                      </w:rPr>
                                      <w:pPrChange w:id="3192" w:author="Mizener, Brendon J" w:date="2021-11-01T15:51:00Z">
                                        <w:pPr>
                                          <w:pStyle w:val="TableParagraph"/>
                                        </w:pPr>
                                      </w:pPrChange>
                                    </w:pPr>
                                    <w:ins w:id="3193" w:author="Mizener, Brendon J" w:date="2021-11-01T14:12:00Z">
                                      <w:r w:rsidRPr="007A1C0C">
                                        <w:rPr>
                                          <w:rFonts w:ascii="Times New Roman" w:hAnsi="Times New Roman" w:cs="Times New Roman"/>
                                          <w:sz w:val="18"/>
                                          <w:szCs w:val="18"/>
                                        </w:rPr>
                                        <w:t xml:space="preserve">18 </w:t>
                                      </w:r>
                                    </w:ins>
                                    <w:ins w:id="3194" w:author="Mizener, Brendon J" w:date="2021-12-03T13:35:00Z">
                                      <w:r w:rsidR="00500988">
                                        <w:rPr>
                                          <w:rFonts w:ascii="Times New Roman" w:hAnsi="Times New Roman" w:cs="Times New Roman"/>
                                          <w:sz w:val="18"/>
                                          <w:szCs w:val="18"/>
                                        </w:rPr>
                                        <w:t>–</w:t>
                                      </w:r>
                                    </w:ins>
                                    <w:ins w:id="3195" w:author="Mizener, Brendon J" w:date="2021-11-01T14:12:00Z">
                                      <w:r w:rsidRPr="007A1C0C">
                                        <w:rPr>
                                          <w:rFonts w:ascii="Times New Roman" w:hAnsi="Times New Roman" w:cs="Times New Roman"/>
                                          <w:sz w:val="18"/>
                                          <w:szCs w:val="18"/>
                                        </w:rPr>
                                        <w:t xml:space="preserve"> 21</w:t>
                                      </w:r>
                                    </w:ins>
                                    <w:ins w:id="3196" w:author="Mizener, Brendon J" w:date="2021-12-03T13:35:00Z">
                                      <w:r w:rsidR="00500988">
                                        <w:rPr>
                                          <w:rFonts w:ascii="Times New Roman" w:hAnsi="Times New Roman" w:cs="Times New Roman"/>
                                          <w:sz w:val="18"/>
                                          <w:szCs w:val="18"/>
                                        </w:rPr>
                                        <w:t xml:space="preserve"> </w:t>
                                      </w:r>
                                    </w:ins>
                                  </w:p>
                                </w:tc>
                                <w:tc>
                                  <w:tcPr>
                                    <w:tcW w:w="2610" w:type="dxa"/>
                                    <w:tcBorders>
                                      <w:bottom w:val="single" w:sz="4" w:space="0" w:color="auto"/>
                                    </w:tcBorders>
                                    <w:tcPrChange w:id="3197" w:author="Mizener, Brendon J" w:date="2021-11-01T15:52:00Z">
                                      <w:tcPr>
                                        <w:tcW w:w="1960" w:type="dxa"/>
                                        <w:gridSpan w:val="2"/>
                                      </w:tcPr>
                                    </w:tcPrChange>
                                  </w:tcPr>
                                  <w:p w14:paraId="497757C0" w14:textId="297B1D23" w:rsidR="00D13C56" w:rsidRPr="007A1C0C" w:rsidRDefault="00D13C56">
                                    <w:pPr>
                                      <w:pStyle w:val="TableParagraph"/>
                                      <w:spacing w:line="276" w:lineRule="auto"/>
                                      <w:rPr>
                                        <w:rFonts w:ascii="Times New Roman" w:hAnsi="Times New Roman" w:cs="Times New Roman"/>
                                        <w:sz w:val="18"/>
                                        <w:szCs w:val="18"/>
                                      </w:rPr>
                                      <w:pPrChange w:id="3198" w:author="Mizener, Brendon J" w:date="2021-11-01T15:51:00Z">
                                        <w:pPr>
                                          <w:pStyle w:val="TableParagraph"/>
                                          <w:ind w:left="180"/>
                                        </w:pPr>
                                      </w:pPrChange>
                                    </w:pPr>
                                    <w:ins w:id="3199" w:author="Mizener, Brendon J" w:date="2021-11-01T14:39:00Z">
                                      <w:r w:rsidRPr="00500988">
                                        <w:rPr>
                                          <w:rFonts w:ascii="Times New Roman" w:hAnsi="Times New Roman" w:cs="Times New Roman"/>
                                          <w:i/>
                                          <w:iCs/>
                                          <w:sz w:val="18"/>
                                          <w:szCs w:val="18"/>
                                          <w:rPrChange w:id="3200"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201" w:author="Mizener, Brendon J" w:date="2021-11-01T15:37:00Z">
                                            <w:rPr>
                                              <w:rFonts w:ascii="Times New Roman" w:hAnsi="Times New Roman" w:cs="Times New Roman"/>
                                              <w:w w:val="105"/>
                                              <w:sz w:val="18"/>
                                              <w:szCs w:val="18"/>
                                            </w:rPr>
                                          </w:rPrChange>
                                        </w:rPr>
                                        <w:t xml:space="preserve"> = </w:t>
                                      </w:r>
                                    </w:ins>
                                    <w:ins w:id="3202" w:author="Mizener, Brendon J" w:date="2021-11-01T14:38:00Z">
                                      <w:r w:rsidRPr="00CB277A">
                                        <w:rPr>
                                          <w:rFonts w:ascii="Times New Roman" w:hAnsi="Times New Roman" w:cs="Times New Roman"/>
                                          <w:sz w:val="18"/>
                                          <w:szCs w:val="18"/>
                                        </w:rPr>
                                        <w:t>5.3</w:t>
                                      </w:r>
                                    </w:ins>
                                    <w:ins w:id="3203" w:author="Mizener, Brendon J" w:date="2021-11-01T15:17:00Z">
                                      <w:r w:rsidRPr="007A1C0C">
                                        <w:rPr>
                                          <w:rFonts w:ascii="Times New Roman" w:hAnsi="Times New Roman" w:cs="Times New Roman"/>
                                          <w:sz w:val="18"/>
                                          <w:szCs w:val="18"/>
                                        </w:rPr>
                                        <w:t>3</w:t>
                                      </w:r>
                                    </w:ins>
                                    <w:ins w:id="3204" w:author="Mizener, Brendon J" w:date="2021-11-01T14:38:00Z">
                                      <w:r w:rsidRPr="007A1C0C">
                                        <w:rPr>
                                          <w:rFonts w:ascii="Times New Roman" w:hAnsi="Times New Roman" w:cs="Times New Roman"/>
                                          <w:sz w:val="18"/>
                                          <w:szCs w:val="18"/>
                                        </w:rPr>
                                        <w:t xml:space="preserve">, </w:t>
                                      </w:r>
                                    </w:ins>
                                    <w:ins w:id="3205" w:author="Mizener, Brendon J" w:date="2021-11-01T14:39:00Z">
                                      <w:r w:rsidRPr="00500988">
                                        <w:rPr>
                                          <w:rFonts w:ascii="Times New Roman" w:hAnsi="Times New Roman" w:cs="Times New Roman"/>
                                          <w:i/>
                                          <w:iCs/>
                                          <w:sz w:val="18"/>
                                          <w:szCs w:val="18"/>
                                          <w:rPrChange w:id="3206"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207" w:author="Mizener, Brendon J" w:date="2021-11-01T15:37:00Z">
                                            <w:rPr>
                                              <w:rFonts w:ascii="Times New Roman" w:hAnsi="Times New Roman" w:cs="Times New Roman"/>
                                              <w:w w:val="105"/>
                                              <w:sz w:val="18"/>
                                              <w:szCs w:val="18"/>
                                            </w:rPr>
                                          </w:rPrChange>
                                        </w:rPr>
                                        <w:t xml:space="preserve"> = </w:t>
                                      </w:r>
                                    </w:ins>
                                    <w:ins w:id="3208" w:author="Mizener, Brendon J" w:date="2021-11-01T14:38:00Z">
                                      <w:r w:rsidRPr="00CB277A">
                                        <w:rPr>
                                          <w:rFonts w:ascii="Times New Roman" w:hAnsi="Times New Roman" w:cs="Times New Roman"/>
                                          <w:sz w:val="18"/>
                                          <w:szCs w:val="18"/>
                                        </w:rPr>
                                        <w:t>4</w:t>
                                      </w:r>
                                    </w:ins>
                                    <w:ins w:id="3209" w:author="Mizener, Brendon J" w:date="2021-11-01T15:17:00Z">
                                      <w:r w:rsidRPr="007A1C0C">
                                        <w:rPr>
                                          <w:rFonts w:ascii="Times New Roman" w:hAnsi="Times New Roman" w:cs="Times New Roman"/>
                                          <w:sz w:val="18"/>
                                          <w:szCs w:val="18"/>
                                        </w:rPr>
                                        <w:t>.16</w:t>
                                      </w:r>
                                    </w:ins>
                                  </w:p>
                                </w:tc>
                              </w:tr>
                              <w:tr w:rsidR="00D13C56" w14:paraId="5B9FAFC9" w14:textId="77777777" w:rsidTr="001F6A47">
                                <w:trPr>
                                  <w:trHeight w:val="288"/>
                                  <w:ins w:id="3210" w:author="Mizener, Brendon J" w:date="2021-11-01T15:24:00Z"/>
                                  <w:trPrChange w:id="3211" w:author="Mizener, Brendon J" w:date="2021-11-01T15:52:00Z">
                                    <w:trPr>
                                      <w:trHeight w:val="313"/>
                                    </w:trPr>
                                  </w:trPrChange>
                                </w:trPr>
                                <w:tc>
                                  <w:tcPr>
                                    <w:tcW w:w="12593" w:type="dxa"/>
                                    <w:gridSpan w:val="5"/>
                                    <w:tcBorders>
                                      <w:top w:val="single" w:sz="4" w:space="0" w:color="auto"/>
                                    </w:tcBorders>
                                    <w:tcPrChange w:id="3212" w:author="Mizener, Brendon J" w:date="2021-11-01T15:52:00Z">
                                      <w:tcPr>
                                        <w:tcW w:w="12593" w:type="dxa"/>
                                        <w:gridSpan w:val="9"/>
                                      </w:tcPr>
                                    </w:tcPrChange>
                                  </w:tcPr>
                                  <w:p w14:paraId="508A1049" w14:textId="01738047" w:rsidR="00D13C56" w:rsidRPr="00C83F79" w:rsidRDefault="00D13C56">
                                    <w:pPr>
                                      <w:pStyle w:val="TableParagraph"/>
                                      <w:spacing w:line="276" w:lineRule="auto"/>
                                      <w:rPr>
                                        <w:ins w:id="3213" w:author="Mizener, Brendon J" w:date="2021-11-01T15:24:00Z"/>
                                        <w:rFonts w:ascii="Times New Roman" w:hAnsi="Times New Roman" w:cs="Times New Roman"/>
                                        <w:color w:val="403152" w:themeColor="accent4" w:themeShade="80"/>
                                        <w:sz w:val="18"/>
                                        <w:szCs w:val="18"/>
                                        <w:rPrChange w:id="3214" w:author="Mizener, Brendon J" w:date="2021-12-07T14:03:00Z">
                                          <w:rPr>
                                            <w:ins w:id="3215" w:author="Mizener, Brendon J" w:date="2021-11-01T15:24:00Z"/>
                                            <w:rFonts w:ascii="Times New Roman" w:hAnsi="Times New Roman" w:cs="Times New Roman"/>
                                            <w:w w:val="105"/>
                                            <w:sz w:val="18"/>
                                            <w:szCs w:val="18"/>
                                          </w:rPr>
                                        </w:rPrChange>
                                      </w:rPr>
                                      <w:pPrChange w:id="3216" w:author="Mizener, Brendon J" w:date="2021-11-01T15:51:00Z">
                                        <w:pPr>
                                          <w:pStyle w:val="TableParagraph"/>
                                          <w:ind w:left="180"/>
                                        </w:pPr>
                                      </w:pPrChange>
                                    </w:pPr>
                                    <w:ins w:id="3217" w:author="Mizener, Brendon J" w:date="2021-11-01T15:24:00Z">
                                      <w:r w:rsidRPr="00C83F79">
                                        <w:rPr>
                                          <w:rFonts w:ascii="Times New Roman" w:hAnsi="Times New Roman" w:cs="Times New Roman"/>
                                          <w:color w:val="403152" w:themeColor="accent4" w:themeShade="80"/>
                                          <w:sz w:val="18"/>
                                          <w:szCs w:val="18"/>
                                          <w:rPrChange w:id="3218" w:author="Mizener, Brendon J" w:date="2021-12-07T14:03:00Z">
                                            <w:rPr>
                                              <w:rFonts w:ascii="Times New Roman" w:hAnsi="Times New Roman" w:cs="Times New Roman"/>
                                              <w:sz w:val="18"/>
                                              <w:szCs w:val="18"/>
                                            </w:rPr>
                                          </w:rPrChange>
                                        </w:rPr>
                                        <w:t>All reported nationalities:</w:t>
                                      </w:r>
                                    </w:ins>
                                  </w:p>
                                </w:tc>
                              </w:tr>
                              <w:tr w:rsidR="00D13C56" w14:paraId="57DB8F63" w14:textId="77777777" w:rsidTr="001F6A47">
                                <w:trPr>
                                  <w:trHeight w:val="288"/>
                                  <w:ins w:id="3219" w:author="Mizener, Brendon J" w:date="2021-11-01T15:24:00Z"/>
                                  <w:trPrChange w:id="3220" w:author="Mizener, Brendon J" w:date="2021-11-01T15:52:00Z">
                                    <w:trPr>
                                      <w:trHeight w:val="313"/>
                                    </w:trPr>
                                  </w:trPrChange>
                                </w:trPr>
                                <w:tc>
                                  <w:tcPr>
                                    <w:tcW w:w="1784" w:type="dxa"/>
                                    <w:tcPrChange w:id="3221" w:author="Mizener, Brendon J" w:date="2021-11-01T15:52:00Z">
                                      <w:tcPr>
                                        <w:tcW w:w="1784" w:type="dxa"/>
                                      </w:tcPr>
                                    </w:tcPrChange>
                                  </w:tcPr>
                                  <w:p w14:paraId="4ECE8767" w14:textId="232B8AB1" w:rsidR="00D13C56" w:rsidRPr="00C83F79" w:rsidRDefault="007A1C0C">
                                    <w:pPr>
                                      <w:pStyle w:val="TableParagraph"/>
                                      <w:spacing w:line="276" w:lineRule="auto"/>
                                      <w:rPr>
                                        <w:ins w:id="3222" w:author="Mizener, Brendon J" w:date="2021-11-01T15:24:00Z"/>
                                        <w:rFonts w:ascii="Times New Roman" w:hAnsi="Times New Roman" w:cs="Times New Roman"/>
                                        <w:color w:val="403152" w:themeColor="accent4" w:themeShade="80"/>
                                        <w:sz w:val="18"/>
                                        <w:szCs w:val="18"/>
                                        <w:rPrChange w:id="3223" w:author="Mizener, Brendon J" w:date="2021-12-07T14:03:00Z">
                                          <w:rPr>
                                            <w:ins w:id="3224" w:author="Mizener, Brendon J" w:date="2021-11-01T15:24:00Z"/>
                                            <w:rFonts w:ascii="Times New Roman" w:hAnsi="Times New Roman" w:cs="Times New Roman"/>
                                            <w:sz w:val="18"/>
                                            <w:szCs w:val="18"/>
                                          </w:rPr>
                                        </w:rPrChange>
                                      </w:rPr>
                                      <w:pPrChange w:id="3225" w:author="Mizener, Brendon J" w:date="2021-11-01T15:51:00Z">
                                        <w:pPr>
                                          <w:pStyle w:val="TableParagraph"/>
                                          <w:ind w:left="119"/>
                                        </w:pPr>
                                      </w:pPrChange>
                                    </w:pPr>
                                    <w:ins w:id="3226" w:author="Mizener, Brendon J" w:date="2021-11-01T15:33:00Z">
                                      <w:r w:rsidRPr="00C83F79">
                                        <w:rPr>
                                          <w:rFonts w:ascii="Times New Roman" w:hAnsi="Times New Roman" w:cs="Times New Roman"/>
                                          <w:color w:val="403152" w:themeColor="accent4" w:themeShade="80"/>
                                          <w:sz w:val="18"/>
                                          <w:szCs w:val="18"/>
                                          <w:rPrChange w:id="3227" w:author="Mizener, Brendon J" w:date="2021-12-07T14:03:00Z">
                                            <w:rPr>
                                              <w:rFonts w:ascii="Times New Roman" w:hAnsi="Times New Roman" w:cs="Times New Roman"/>
                                              <w:sz w:val="18"/>
                                              <w:szCs w:val="18"/>
                                            </w:rPr>
                                          </w:rPrChange>
                                        </w:rPr>
                                        <w:t>Franc</w:t>
                                      </w:r>
                                    </w:ins>
                                    <w:ins w:id="3228" w:author="Mizener, Brendon J" w:date="2021-11-01T15:34:00Z">
                                      <w:r w:rsidRPr="00C83F79">
                                        <w:rPr>
                                          <w:rFonts w:ascii="Times New Roman" w:hAnsi="Times New Roman" w:cs="Times New Roman"/>
                                          <w:color w:val="403152" w:themeColor="accent4" w:themeShade="80"/>
                                          <w:sz w:val="18"/>
                                          <w:szCs w:val="18"/>
                                          <w:rPrChange w:id="3229" w:author="Mizener, Brendon J" w:date="2021-12-07T14:03:00Z">
                                            <w:rPr>
                                              <w:rFonts w:ascii="Times New Roman" w:hAnsi="Times New Roman" w:cs="Times New Roman"/>
                                              <w:sz w:val="18"/>
                                              <w:szCs w:val="18"/>
                                            </w:rPr>
                                          </w:rPrChange>
                                        </w:rPr>
                                        <w:t>e</w:t>
                                      </w:r>
                                    </w:ins>
                                  </w:p>
                                </w:tc>
                                <w:tc>
                                  <w:tcPr>
                                    <w:tcW w:w="3339" w:type="dxa"/>
                                    <w:tcPrChange w:id="3230" w:author="Mizener, Brendon J" w:date="2021-11-01T15:52:00Z">
                                      <w:tcPr>
                                        <w:tcW w:w="3339" w:type="dxa"/>
                                        <w:gridSpan w:val="2"/>
                                      </w:tcPr>
                                    </w:tcPrChange>
                                  </w:tcPr>
                                  <w:p w14:paraId="642D6AF5" w14:textId="092C7FF5" w:rsidR="00D13C56" w:rsidRPr="00C83F79" w:rsidRDefault="007A1C0C">
                                    <w:pPr>
                                      <w:pStyle w:val="TableParagraph"/>
                                      <w:spacing w:line="276" w:lineRule="auto"/>
                                      <w:ind w:left="194"/>
                                      <w:rPr>
                                        <w:ins w:id="3231" w:author="Mizener, Brendon J" w:date="2021-11-01T15:24:00Z"/>
                                        <w:rFonts w:ascii="Times New Roman" w:hAnsi="Times New Roman" w:cs="Times New Roman"/>
                                        <w:color w:val="403152" w:themeColor="accent4" w:themeShade="80"/>
                                        <w:sz w:val="18"/>
                                        <w:szCs w:val="18"/>
                                        <w:rPrChange w:id="3232" w:author="Mizener, Brendon J" w:date="2021-12-07T14:03:00Z">
                                          <w:rPr>
                                            <w:ins w:id="3233" w:author="Mizener, Brendon J" w:date="2021-11-01T15:24:00Z"/>
                                            <w:rFonts w:ascii="Times New Roman" w:hAnsi="Times New Roman" w:cs="Times New Roman"/>
                                            <w:w w:val="105"/>
                                            <w:sz w:val="18"/>
                                            <w:szCs w:val="18"/>
                                          </w:rPr>
                                        </w:rPrChange>
                                      </w:rPr>
                                      <w:pPrChange w:id="3234" w:author="Mizener, Brendon J" w:date="2021-11-01T15:51:00Z">
                                        <w:pPr>
                                          <w:pStyle w:val="TableParagraph"/>
                                          <w:ind w:left="446"/>
                                        </w:pPr>
                                      </w:pPrChange>
                                    </w:pPr>
                                    <w:ins w:id="3235" w:author="Mizener, Brendon J" w:date="2021-11-01T15:33:00Z">
                                      <w:r w:rsidRPr="00C83F79">
                                        <w:rPr>
                                          <w:rFonts w:ascii="Times New Roman" w:hAnsi="Times New Roman" w:cs="Times New Roman"/>
                                          <w:color w:val="403152" w:themeColor="accent4" w:themeShade="80"/>
                                          <w:sz w:val="18"/>
                                          <w:szCs w:val="18"/>
                                          <w:rPrChange w:id="3236" w:author="Mizener, Brendon J" w:date="2021-12-07T14:03:00Z">
                                            <w:rPr>
                                              <w:rFonts w:ascii="Times New Roman" w:hAnsi="Times New Roman" w:cs="Times New Roman"/>
                                              <w:sz w:val="18"/>
                                              <w:szCs w:val="18"/>
                                            </w:rPr>
                                          </w:rPrChange>
                                        </w:rPr>
                                        <w:t>French, French-Belgian</w:t>
                                      </w:r>
                                    </w:ins>
                                  </w:p>
                                </w:tc>
                                <w:tc>
                                  <w:tcPr>
                                    <w:tcW w:w="3060" w:type="dxa"/>
                                    <w:tcPrChange w:id="3237" w:author="Mizener, Brendon J" w:date="2021-11-01T15:52:00Z">
                                      <w:tcPr>
                                        <w:tcW w:w="3060" w:type="dxa"/>
                                        <w:gridSpan w:val="2"/>
                                      </w:tcPr>
                                    </w:tcPrChange>
                                  </w:tcPr>
                                  <w:p w14:paraId="3D6D3277" w14:textId="77777777" w:rsidR="00D13C56" w:rsidRPr="00C83F79" w:rsidRDefault="00D13C56">
                                    <w:pPr>
                                      <w:pStyle w:val="TableParagraph"/>
                                      <w:spacing w:line="276" w:lineRule="auto"/>
                                      <w:ind w:left="405"/>
                                      <w:rPr>
                                        <w:ins w:id="3238" w:author="Mizener, Brendon J" w:date="2021-11-01T15:24:00Z"/>
                                        <w:rFonts w:ascii="Times New Roman" w:hAnsi="Times New Roman" w:cs="Times New Roman"/>
                                        <w:color w:val="403152" w:themeColor="accent4" w:themeShade="80"/>
                                        <w:sz w:val="18"/>
                                        <w:szCs w:val="18"/>
                                        <w:rPrChange w:id="3239" w:author="Mizener, Brendon J" w:date="2021-12-07T14:03:00Z">
                                          <w:rPr>
                                            <w:ins w:id="3240" w:author="Mizener, Brendon J" w:date="2021-11-01T15:24:00Z"/>
                                            <w:rFonts w:ascii="Times New Roman" w:hAnsi="Times New Roman" w:cs="Times New Roman"/>
                                            <w:sz w:val="18"/>
                                            <w:szCs w:val="18"/>
                                          </w:rPr>
                                        </w:rPrChange>
                                      </w:rPr>
                                      <w:pPrChange w:id="3241" w:author="Mizener, Brendon J" w:date="2021-11-01T15:51:00Z">
                                        <w:pPr>
                                          <w:pStyle w:val="TableParagraph"/>
                                          <w:ind w:left="405"/>
                                        </w:pPr>
                                      </w:pPrChange>
                                    </w:pPr>
                                  </w:p>
                                </w:tc>
                                <w:tc>
                                  <w:tcPr>
                                    <w:tcW w:w="1800" w:type="dxa"/>
                                    <w:tcPrChange w:id="3242" w:author="Mizener, Brendon J" w:date="2021-11-01T15:52:00Z">
                                      <w:tcPr>
                                        <w:tcW w:w="1800" w:type="dxa"/>
                                        <w:gridSpan w:val="2"/>
                                      </w:tcPr>
                                    </w:tcPrChange>
                                  </w:tcPr>
                                  <w:p w14:paraId="2135C391" w14:textId="77777777" w:rsidR="00D13C56" w:rsidRPr="007A1C0C" w:rsidRDefault="00D13C56">
                                    <w:pPr>
                                      <w:pStyle w:val="TableParagraph"/>
                                      <w:spacing w:line="276" w:lineRule="auto"/>
                                      <w:ind w:left="251"/>
                                      <w:rPr>
                                        <w:ins w:id="3243" w:author="Mizener, Brendon J" w:date="2021-11-01T15:24:00Z"/>
                                        <w:rFonts w:ascii="Times New Roman" w:hAnsi="Times New Roman" w:cs="Times New Roman"/>
                                        <w:sz w:val="18"/>
                                        <w:szCs w:val="18"/>
                                      </w:rPr>
                                      <w:pPrChange w:id="3244" w:author="Mizener, Brendon J" w:date="2021-11-01T15:51:00Z">
                                        <w:pPr>
                                          <w:pStyle w:val="TableParagraph"/>
                                          <w:ind w:left="251"/>
                                        </w:pPr>
                                      </w:pPrChange>
                                    </w:pPr>
                                  </w:p>
                                </w:tc>
                                <w:tc>
                                  <w:tcPr>
                                    <w:tcW w:w="2610" w:type="dxa"/>
                                    <w:tcPrChange w:id="3245" w:author="Mizener, Brendon J" w:date="2021-11-01T15:52:00Z">
                                      <w:tcPr>
                                        <w:tcW w:w="2610" w:type="dxa"/>
                                        <w:gridSpan w:val="2"/>
                                      </w:tcPr>
                                    </w:tcPrChange>
                                  </w:tcPr>
                                  <w:p w14:paraId="269C5E54" w14:textId="77777777" w:rsidR="00D13C56" w:rsidRPr="007A1C0C" w:rsidRDefault="00D13C56">
                                    <w:pPr>
                                      <w:pStyle w:val="TableParagraph"/>
                                      <w:spacing w:line="276" w:lineRule="auto"/>
                                      <w:ind w:left="180"/>
                                      <w:rPr>
                                        <w:ins w:id="3246" w:author="Mizener, Brendon J" w:date="2021-11-01T15:24:00Z"/>
                                        <w:rFonts w:ascii="Times New Roman" w:hAnsi="Times New Roman" w:cs="Times New Roman"/>
                                        <w:sz w:val="18"/>
                                        <w:szCs w:val="18"/>
                                        <w:rPrChange w:id="3247" w:author="Mizener, Brendon J" w:date="2021-11-01T15:37:00Z">
                                          <w:rPr>
                                            <w:ins w:id="3248" w:author="Mizener, Brendon J" w:date="2021-11-01T15:24:00Z"/>
                                            <w:rFonts w:ascii="Times New Roman" w:hAnsi="Times New Roman" w:cs="Times New Roman"/>
                                            <w:w w:val="105"/>
                                            <w:sz w:val="18"/>
                                            <w:szCs w:val="18"/>
                                          </w:rPr>
                                        </w:rPrChange>
                                      </w:rPr>
                                      <w:pPrChange w:id="3249" w:author="Mizener, Brendon J" w:date="2021-11-01T15:51:00Z">
                                        <w:pPr>
                                          <w:pStyle w:val="TableParagraph"/>
                                          <w:ind w:left="180"/>
                                        </w:pPr>
                                      </w:pPrChange>
                                    </w:pPr>
                                  </w:p>
                                </w:tc>
                              </w:tr>
                              <w:tr w:rsidR="007A1C0C" w14:paraId="3716CD61" w14:textId="77777777" w:rsidTr="00CA3068">
                                <w:trPr>
                                  <w:trHeight w:val="856"/>
                                  <w:ins w:id="3250" w:author="Mizener, Brendon J" w:date="2021-11-01T15:33:00Z"/>
                                  <w:trPrChange w:id="3251" w:author="Mizener, Brendon J" w:date="2021-11-01T15:42:00Z">
                                    <w:trPr>
                                      <w:trHeight w:val="313"/>
                                    </w:trPr>
                                  </w:trPrChange>
                                </w:trPr>
                                <w:tc>
                                  <w:tcPr>
                                    <w:tcW w:w="1784" w:type="dxa"/>
                                    <w:tcBorders>
                                      <w:bottom w:val="single" w:sz="4" w:space="0" w:color="auto"/>
                                    </w:tcBorders>
                                    <w:tcPrChange w:id="3252" w:author="Mizener, Brendon J" w:date="2021-11-01T15:42:00Z">
                                      <w:tcPr>
                                        <w:tcW w:w="1784" w:type="dxa"/>
                                      </w:tcPr>
                                    </w:tcPrChange>
                                  </w:tcPr>
                                  <w:p w14:paraId="624C90D7" w14:textId="06A0888D" w:rsidR="007A1C0C" w:rsidRPr="00C83F79" w:rsidRDefault="007A1C0C">
                                    <w:pPr>
                                      <w:pStyle w:val="TableParagraph"/>
                                      <w:spacing w:line="276" w:lineRule="auto"/>
                                      <w:rPr>
                                        <w:ins w:id="3253" w:author="Mizener, Brendon J" w:date="2021-11-01T15:33:00Z"/>
                                        <w:rFonts w:ascii="Times New Roman" w:hAnsi="Times New Roman" w:cs="Times New Roman"/>
                                        <w:color w:val="403152" w:themeColor="accent4" w:themeShade="80"/>
                                        <w:sz w:val="18"/>
                                        <w:szCs w:val="18"/>
                                        <w:rPrChange w:id="3254" w:author="Mizener, Brendon J" w:date="2021-12-07T14:03:00Z">
                                          <w:rPr>
                                            <w:ins w:id="3255" w:author="Mizener, Brendon J" w:date="2021-11-01T15:33:00Z"/>
                                            <w:rFonts w:ascii="Times New Roman" w:hAnsi="Times New Roman" w:cs="Times New Roman"/>
                                            <w:sz w:val="18"/>
                                            <w:szCs w:val="18"/>
                                          </w:rPr>
                                        </w:rPrChange>
                                      </w:rPr>
                                      <w:pPrChange w:id="3256" w:author="Mizener, Brendon J" w:date="2021-11-01T15:51:00Z">
                                        <w:pPr>
                                          <w:pStyle w:val="TableParagraph"/>
                                          <w:ind w:left="119"/>
                                        </w:pPr>
                                      </w:pPrChange>
                                    </w:pPr>
                                    <w:ins w:id="3257" w:author="Mizener, Brendon J" w:date="2021-11-01T15:34:00Z">
                                      <w:r w:rsidRPr="00C83F79">
                                        <w:rPr>
                                          <w:rFonts w:ascii="Times New Roman" w:hAnsi="Times New Roman" w:cs="Times New Roman"/>
                                          <w:color w:val="403152" w:themeColor="accent4" w:themeShade="80"/>
                                          <w:sz w:val="18"/>
                                          <w:szCs w:val="18"/>
                                          <w:rPrChange w:id="3258" w:author="Mizener, Brendon J" w:date="2021-12-07T14:03:00Z">
                                            <w:rPr>
                                              <w:rFonts w:ascii="Times New Roman" w:hAnsi="Times New Roman" w:cs="Times New Roman"/>
                                              <w:sz w:val="18"/>
                                              <w:szCs w:val="18"/>
                                            </w:rPr>
                                          </w:rPrChange>
                                        </w:rPr>
                                        <w:t>US</w:t>
                                      </w:r>
                                    </w:ins>
                                  </w:p>
                                </w:tc>
                                <w:tc>
                                  <w:tcPr>
                                    <w:tcW w:w="10809" w:type="dxa"/>
                                    <w:gridSpan w:val="4"/>
                                    <w:tcBorders>
                                      <w:bottom w:val="single" w:sz="4" w:space="0" w:color="auto"/>
                                    </w:tcBorders>
                                    <w:tcPrChange w:id="3259" w:author="Mizener, Brendon J" w:date="2021-11-01T15:42:00Z">
                                      <w:tcPr>
                                        <w:tcW w:w="10809" w:type="dxa"/>
                                        <w:gridSpan w:val="8"/>
                                      </w:tcPr>
                                    </w:tcPrChange>
                                  </w:tcPr>
                                  <w:p w14:paraId="205D51C6" w14:textId="4EBAE157" w:rsidR="007A1C0C" w:rsidRPr="00C83F79" w:rsidRDefault="007A1C0C">
                                    <w:pPr>
                                      <w:pStyle w:val="TableParagraph"/>
                                      <w:spacing w:line="276" w:lineRule="auto"/>
                                      <w:ind w:left="180"/>
                                      <w:rPr>
                                        <w:ins w:id="3260" w:author="Mizener, Brendon J" w:date="2021-11-01T15:33:00Z"/>
                                        <w:rFonts w:ascii="Times New Roman" w:hAnsi="Times New Roman" w:cs="Times New Roman"/>
                                        <w:color w:val="403152" w:themeColor="accent4" w:themeShade="80"/>
                                        <w:sz w:val="18"/>
                                        <w:szCs w:val="18"/>
                                        <w:rPrChange w:id="3261" w:author="Mizener, Brendon J" w:date="2021-12-07T14:03:00Z">
                                          <w:rPr>
                                            <w:ins w:id="3262" w:author="Mizener, Brendon J" w:date="2021-11-01T15:33:00Z"/>
                                            <w:rFonts w:ascii="Times New Roman" w:hAnsi="Times New Roman" w:cs="Times New Roman"/>
                                            <w:w w:val="105"/>
                                            <w:sz w:val="18"/>
                                            <w:szCs w:val="18"/>
                                          </w:rPr>
                                        </w:rPrChange>
                                      </w:rPr>
                                      <w:pPrChange w:id="3263" w:author="Mizener, Brendon J" w:date="2021-11-01T15:51:00Z">
                                        <w:pPr>
                                          <w:pStyle w:val="TableParagraph"/>
                                          <w:ind w:left="180"/>
                                        </w:pPr>
                                      </w:pPrChange>
                                    </w:pPr>
                                    <w:ins w:id="3264" w:author="Mizener, Brendon J" w:date="2021-11-01T15:33:00Z">
                                      <w:r w:rsidRPr="00C83F79">
                                        <w:rPr>
                                          <w:rFonts w:ascii="Times New Roman" w:hAnsi="Times New Roman" w:cs="Times New Roman"/>
                                          <w:color w:val="403152" w:themeColor="accent4" w:themeShade="80"/>
                                          <w:sz w:val="18"/>
                                          <w:szCs w:val="18"/>
                                          <w:rPrChange w:id="3265" w:author="Mizener, Brendon J" w:date="2021-12-07T14:03:00Z">
                                            <w:rPr>
                                              <w:rFonts w:ascii="Times New Roman" w:hAnsi="Times New Roman" w:cs="Times New Roman"/>
                                              <w:sz w:val="18"/>
                                              <w:szCs w:val="18"/>
                                            </w:rPr>
                                          </w:rPrChange>
                                        </w:rPr>
                                        <w:t xml:space="preserve">American, Asian American, African American, Brazilian-American, </w:t>
                                      </w:r>
                                      <w:proofErr w:type="gramStart"/>
                                      <w:r w:rsidRPr="00C83F79">
                                        <w:rPr>
                                          <w:rFonts w:ascii="Times New Roman" w:hAnsi="Times New Roman" w:cs="Times New Roman"/>
                                          <w:color w:val="403152" w:themeColor="accent4" w:themeShade="80"/>
                                          <w:sz w:val="18"/>
                                          <w:szCs w:val="18"/>
                                          <w:rPrChange w:id="3266" w:author="Mizener, Brendon J" w:date="2021-12-07T14:03:00Z">
                                            <w:rPr>
                                              <w:rFonts w:ascii="Times New Roman" w:hAnsi="Times New Roman" w:cs="Times New Roman"/>
                                              <w:sz w:val="18"/>
                                              <w:szCs w:val="18"/>
                                            </w:rPr>
                                          </w:rPrChange>
                                        </w:rPr>
                                        <w:t>Bengali-American</w:t>
                                      </w:r>
                                      <w:proofErr w:type="gramEnd"/>
                                      <w:r w:rsidRPr="00C83F79">
                                        <w:rPr>
                                          <w:rFonts w:ascii="Times New Roman" w:hAnsi="Times New Roman" w:cs="Times New Roman"/>
                                          <w:color w:val="403152" w:themeColor="accent4" w:themeShade="80"/>
                                          <w:sz w:val="18"/>
                                          <w:szCs w:val="18"/>
                                          <w:rPrChange w:id="3267" w:author="Mizener, Brendon J" w:date="2021-12-07T14:03:00Z">
                                            <w:rPr>
                                              <w:rFonts w:ascii="Times New Roman" w:hAnsi="Times New Roman" w:cs="Times New Roman"/>
                                              <w:sz w:val="18"/>
                                              <w:szCs w:val="18"/>
                                            </w:rPr>
                                          </w:rPrChange>
                                        </w:rPr>
                                        <w:t>, Chinese, Egyptian-American, El Salvadoran, Ethiopian-American, Indian-American, Indian, Italian, Kurdish, Mexican, Mexican-American, Moroccan, Nigerian-American, Pakistani, Pakistani-American, South Korean, Sri Lankan, Turkish, Vietnamese</w:t>
                                      </w:r>
                                    </w:ins>
                                  </w:p>
                                </w:tc>
                              </w:tr>
                              <w:tr w:rsidR="00D13C56" w:rsidDel="00BC137B" w14:paraId="0AECDF9B" w14:textId="15D840BF" w:rsidTr="00CA3068">
                                <w:tblPrEx>
                                  <w:tblPrExChange w:id="3268" w:author="Mizener, Brendon J" w:date="2021-11-01T15:42:00Z">
                                    <w:tblPrEx>
                                      <w:tblW w:w="12857" w:type="dxa"/>
                                    </w:tblPrEx>
                                  </w:tblPrExChange>
                                </w:tblPrEx>
                                <w:trPr>
                                  <w:trHeight w:val="357"/>
                                  <w:del w:id="3269" w:author="Mizener, Brendon J" w:date="2021-11-01T14:40:00Z"/>
                                  <w:trPrChange w:id="3270" w:author="Mizener, Brendon J" w:date="2021-11-01T15:42:00Z">
                                    <w:trPr>
                                      <w:gridAfter w:val="0"/>
                                      <w:trHeight w:val="357"/>
                                    </w:trPr>
                                  </w:trPrChange>
                                </w:trPr>
                                <w:tc>
                                  <w:tcPr>
                                    <w:tcW w:w="1784" w:type="dxa"/>
                                    <w:tcBorders>
                                      <w:top w:val="single" w:sz="4" w:space="0" w:color="auto"/>
                                    </w:tcBorders>
                                    <w:tcPrChange w:id="3271" w:author="Mizener, Brendon J" w:date="2021-11-01T15:42:00Z">
                                      <w:tcPr>
                                        <w:tcW w:w="1784" w:type="dxa"/>
                                      </w:tcPr>
                                    </w:tcPrChange>
                                  </w:tcPr>
                                  <w:p w14:paraId="1D819D52" w14:textId="6BC4C22A" w:rsidR="00D13C56" w:rsidRPr="005F0662" w:rsidDel="00BC137B" w:rsidRDefault="00D13C56">
                                    <w:pPr>
                                      <w:pStyle w:val="TableParagraph"/>
                                      <w:spacing w:line="276" w:lineRule="auto"/>
                                      <w:ind w:left="119"/>
                                      <w:rPr>
                                        <w:del w:id="3272" w:author="Mizener, Brendon J" w:date="2021-11-01T14:40:00Z"/>
                                        <w:rFonts w:ascii="Times New Roman" w:hAnsi="Times New Roman" w:cs="Times New Roman"/>
                                        <w:sz w:val="18"/>
                                        <w:szCs w:val="18"/>
                                      </w:rPr>
                                      <w:pPrChange w:id="3273" w:author="Mizener, Brendon J" w:date="2021-11-01T15:51:00Z">
                                        <w:pPr>
                                          <w:pStyle w:val="TableParagraph"/>
                                          <w:ind w:left="119"/>
                                        </w:pPr>
                                      </w:pPrChange>
                                    </w:pPr>
                                  </w:p>
                                </w:tc>
                                <w:tc>
                                  <w:tcPr>
                                    <w:tcW w:w="3339" w:type="dxa"/>
                                    <w:tcBorders>
                                      <w:top w:val="single" w:sz="4" w:space="0" w:color="auto"/>
                                    </w:tcBorders>
                                    <w:tcPrChange w:id="3274" w:author="Mizener, Brendon J" w:date="2021-11-01T15:42:00Z">
                                      <w:tcPr>
                                        <w:tcW w:w="2123" w:type="dxa"/>
                                      </w:tcPr>
                                    </w:tcPrChange>
                                  </w:tcPr>
                                  <w:p w14:paraId="107D21D7" w14:textId="7659A7EF" w:rsidR="00D13C56" w:rsidRPr="005F0662" w:rsidDel="00BC137B" w:rsidRDefault="00D13C56">
                                    <w:pPr>
                                      <w:pStyle w:val="TableParagraph"/>
                                      <w:spacing w:line="276" w:lineRule="auto"/>
                                      <w:ind w:left="446"/>
                                      <w:rPr>
                                        <w:del w:id="3275" w:author="Mizener, Brendon J" w:date="2021-11-01T14:40:00Z"/>
                                        <w:rFonts w:ascii="Times New Roman" w:hAnsi="Times New Roman" w:cs="Times New Roman"/>
                                        <w:sz w:val="18"/>
                                        <w:szCs w:val="18"/>
                                      </w:rPr>
                                      <w:pPrChange w:id="3276" w:author="Mizener, Brendon J" w:date="2021-11-01T15:51:00Z">
                                        <w:pPr>
                                          <w:pStyle w:val="TableParagraph"/>
                                          <w:ind w:left="446"/>
                                        </w:pPr>
                                      </w:pPrChange>
                                    </w:pPr>
                                    <w:del w:id="3277" w:author="Mizener, Brendon J" w:date="2021-11-01T13:40:00Z">
                                      <w:r w:rsidRPr="005F0662" w:rsidDel="002856E2">
                                        <w:rPr>
                                          <w:rFonts w:ascii="Times New Roman" w:hAnsi="Times New Roman" w:cs="Times New Roman"/>
                                          <w:sz w:val="18"/>
                                          <w:szCs w:val="18"/>
                                        </w:rPr>
                                        <w:delText>excerpt has a melody</w:delText>
                                      </w:r>
                                    </w:del>
                                  </w:p>
                                </w:tc>
                                <w:tc>
                                  <w:tcPr>
                                    <w:tcW w:w="3060" w:type="dxa"/>
                                    <w:tcBorders>
                                      <w:top w:val="single" w:sz="4" w:space="0" w:color="auto"/>
                                    </w:tcBorders>
                                    <w:tcPrChange w:id="3278" w:author="Mizener, Brendon J" w:date="2021-11-01T15:42:00Z">
                                      <w:tcPr>
                                        <w:tcW w:w="2316" w:type="dxa"/>
                                        <w:gridSpan w:val="2"/>
                                      </w:tcPr>
                                    </w:tcPrChange>
                                  </w:tcPr>
                                  <w:p w14:paraId="2B8800C9" w14:textId="688C8491" w:rsidR="00D13C56" w:rsidRPr="005F0662" w:rsidDel="00BC137B" w:rsidRDefault="00D13C56">
                                    <w:pPr>
                                      <w:pStyle w:val="TableParagraph"/>
                                      <w:spacing w:line="276" w:lineRule="auto"/>
                                      <w:rPr>
                                        <w:del w:id="3279" w:author="Mizener, Brendon J" w:date="2021-11-01T14:40:00Z"/>
                                        <w:rFonts w:ascii="Times New Roman" w:hAnsi="Times New Roman" w:cs="Times New Roman"/>
                                        <w:sz w:val="18"/>
                                        <w:szCs w:val="18"/>
                                      </w:rPr>
                                      <w:pPrChange w:id="3280" w:author="Mizener, Brendon J" w:date="2021-11-01T15:51:00Z">
                                        <w:pPr>
                                          <w:pStyle w:val="TableParagraph"/>
                                        </w:pPr>
                                      </w:pPrChange>
                                    </w:pPr>
                                  </w:p>
                                </w:tc>
                                <w:tc>
                                  <w:tcPr>
                                    <w:tcW w:w="1800" w:type="dxa"/>
                                    <w:tcBorders>
                                      <w:top w:val="single" w:sz="4" w:space="0" w:color="auto"/>
                                    </w:tcBorders>
                                    <w:tcPrChange w:id="3281" w:author="Mizener, Brendon J" w:date="2021-11-01T15:42:00Z">
                                      <w:tcPr>
                                        <w:tcW w:w="2160" w:type="dxa"/>
                                        <w:gridSpan w:val="2"/>
                                      </w:tcPr>
                                    </w:tcPrChange>
                                  </w:tcPr>
                                  <w:p w14:paraId="1B92E408" w14:textId="71C69B8B" w:rsidR="00D13C56" w:rsidRPr="005F0662" w:rsidDel="00BC137B" w:rsidRDefault="00D13C56">
                                    <w:pPr>
                                      <w:pStyle w:val="TableParagraph"/>
                                      <w:spacing w:line="276" w:lineRule="auto"/>
                                      <w:rPr>
                                        <w:del w:id="3282" w:author="Mizener, Brendon J" w:date="2021-11-01T14:40:00Z"/>
                                        <w:rFonts w:ascii="Times New Roman" w:hAnsi="Times New Roman" w:cs="Times New Roman"/>
                                        <w:sz w:val="18"/>
                                        <w:szCs w:val="18"/>
                                      </w:rPr>
                                      <w:pPrChange w:id="3283" w:author="Mizener, Brendon J" w:date="2021-11-01T15:51:00Z">
                                        <w:pPr>
                                          <w:pStyle w:val="TableParagraph"/>
                                        </w:pPr>
                                      </w:pPrChange>
                                    </w:pPr>
                                  </w:p>
                                </w:tc>
                                <w:tc>
                                  <w:tcPr>
                                    <w:tcW w:w="2610" w:type="dxa"/>
                                    <w:tcBorders>
                                      <w:top w:val="single" w:sz="4" w:space="0" w:color="auto"/>
                                    </w:tcBorders>
                                    <w:tcPrChange w:id="3284" w:author="Mizener, Brendon J" w:date="2021-11-01T15:42:00Z">
                                      <w:tcPr>
                                        <w:tcW w:w="1960" w:type="dxa"/>
                                        <w:gridSpan w:val="2"/>
                                      </w:tcPr>
                                    </w:tcPrChange>
                                  </w:tcPr>
                                  <w:p w14:paraId="6D42C58B" w14:textId="6B4A20C6" w:rsidR="00D13C56" w:rsidRPr="005F0662" w:rsidDel="00BC137B" w:rsidRDefault="00D13C56">
                                    <w:pPr>
                                      <w:pStyle w:val="TableParagraph"/>
                                      <w:spacing w:line="276" w:lineRule="auto"/>
                                      <w:rPr>
                                        <w:del w:id="3285" w:author="Mizener, Brendon J" w:date="2021-11-01T14:40:00Z"/>
                                        <w:rFonts w:ascii="Times New Roman" w:hAnsi="Times New Roman" w:cs="Times New Roman"/>
                                        <w:sz w:val="18"/>
                                        <w:szCs w:val="18"/>
                                      </w:rPr>
                                      <w:pPrChange w:id="3286" w:author="Mizener, Brendon J" w:date="2021-11-01T15:51:00Z">
                                        <w:pPr>
                                          <w:pStyle w:val="TableParagraph"/>
                                        </w:pPr>
                                      </w:pPrChange>
                                    </w:pPr>
                                  </w:p>
                                </w:tc>
                              </w:tr>
                              <w:tr w:rsidR="00D13C56" w:rsidDel="00BC137B" w14:paraId="6E113649" w14:textId="658C42FE" w:rsidTr="00CA4B9C">
                                <w:tblPrEx>
                                  <w:tblPrExChange w:id="3287" w:author="Mizener, Brendon J" w:date="2021-11-01T15:09:00Z">
                                    <w:tblPrEx>
                                      <w:tblW w:w="12857" w:type="dxa"/>
                                    </w:tblPrEx>
                                  </w:tblPrExChange>
                                </w:tblPrEx>
                                <w:trPr>
                                  <w:trHeight w:val="357"/>
                                  <w:del w:id="3288" w:author="Mizener, Brendon J" w:date="2021-11-01T14:40:00Z"/>
                                  <w:trPrChange w:id="3289" w:author="Mizener, Brendon J" w:date="2021-11-01T15:09:00Z">
                                    <w:trPr>
                                      <w:gridAfter w:val="0"/>
                                      <w:trHeight w:val="357"/>
                                    </w:trPr>
                                  </w:trPrChange>
                                </w:trPr>
                                <w:tc>
                                  <w:tcPr>
                                    <w:tcW w:w="1784" w:type="dxa"/>
                                    <w:tcBorders>
                                      <w:bottom w:val="single" w:sz="4" w:space="0" w:color="auto"/>
                                    </w:tcBorders>
                                    <w:tcPrChange w:id="3290" w:author="Mizener, Brendon J" w:date="2021-11-01T15:09:00Z">
                                      <w:tcPr>
                                        <w:tcW w:w="1784" w:type="dxa"/>
                                        <w:tcBorders>
                                          <w:bottom w:val="single" w:sz="4" w:space="0" w:color="auto"/>
                                        </w:tcBorders>
                                      </w:tcPr>
                                    </w:tcPrChange>
                                  </w:tcPr>
                                  <w:p w14:paraId="3C4AFD99" w14:textId="243899C2" w:rsidR="00D13C56" w:rsidRPr="005F0662" w:rsidDel="00BC137B" w:rsidRDefault="00D13C56">
                                    <w:pPr>
                                      <w:pStyle w:val="TableParagraph"/>
                                      <w:spacing w:line="276" w:lineRule="auto"/>
                                      <w:ind w:left="119"/>
                                      <w:rPr>
                                        <w:del w:id="3291" w:author="Mizener, Brendon J" w:date="2021-11-01T14:40:00Z"/>
                                        <w:rFonts w:ascii="Times New Roman" w:hAnsi="Times New Roman" w:cs="Times New Roman"/>
                                        <w:w w:val="105"/>
                                        <w:sz w:val="16"/>
                                      </w:rPr>
                                      <w:pPrChange w:id="3292" w:author="Mizener, Brendon J" w:date="2021-11-01T15:51:00Z">
                                        <w:pPr>
                                          <w:pStyle w:val="TableParagraph"/>
                                          <w:ind w:left="119"/>
                                        </w:pPr>
                                      </w:pPrChange>
                                    </w:pPr>
                                  </w:p>
                                </w:tc>
                                <w:tc>
                                  <w:tcPr>
                                    <w:tcW w:w="3339" w:type="dxa"/>
                                    <w:tcBorders>
                                      <w:bottom w:val="single" w:sz="4" w:space="0" w:color="auto"/>
                                    </w:tcBorders>
                                    <w:tcPrChange w:id="3293" w:author="Mizener, Brendon J" w:date="2021-11-01T15:09:00Z">
                                      <w:tcPr>
                                        <w:tcW w:w="2123" w:type="dxa"/>
                                        <w:tcBorders>
                                          <w:bottom w:val="single" w:sz="4" w:space="0" w:color="auto"/>
                                        </w:tcBorders>
                                      </w:tcPr>
                                    </w:tcPrChange>
                                  </w:tcPr>
                                  <w:p w14:paraId="23EFAA94" w14:textId="2A6F6E10" w:rsidR="00D13C56" w:rsidRPr="005F0662" w:rsidDel="00BC137B" w:rsidRDefault="00D13C56">
                                    <w:pPr>
                                      <w:pStyle w:val="TableParagraph"/>
                                      <w:spacing w:before="0" w:line="276" w:lineRule="auto"/>
                                      <w:ind w:left="446"/>
                                      <w:rPr>
                                        <w:del w:id="3294" w:author="Mizener, Brendon J" w:date="2021-11-01T14:40:00Z"/>
                                        <w:rFonts w:ascii="Times New Roman" w:hAnsi="Times New Roman" w:cs="Times New Roman"/>
                                        <w:sz w:val="16"/>
                                      </w:rPr>
                                      <w:pPrChange w:id="3295" w:author="Mizener, Brendon J" w:date="2021-11-01T15:51:00Z">
                                        <w:pPr>
                                          <w:pStyle w:val="TableParagraph"/>
                                          <w:spacing w:before="0"/>
                                          <w:ind w:left="446"/>
                                        </w:pPr>
                                      </w:pPrChange>
                                    </w:pPr>
                                    <w:del w:id="3296" w:author="Mizener, Brendon J" w:date="2021-11-01T13:40:00Z">
                                      <w:r w:rsidRPr="005F0662" w:rsidDel="002856E2">
                                        <w:rPr>
                                          <w:rFonts w:ascii="Times New Roman" w:hAnsi="Times New Roman" w:cs="Times New Roman"/>
                                          <w:w w:val="105"/>
                                          <w:sz w:val="16"/>
                                        </w:rPr>
                                        <w:delText>Other</w:delText>
                                      </w:r>
                                    </w:del>
                                  </w:p>
                                </w:tc>
                                <w:tc>
                                  <w:tcPr>
                                    <w:tcW w:w="3060" w:type="dxa"/>
                                    <w:tcBorders>
                                      <w:bottom w:val="single" w:sz="4" w:space="0" w:color="auto"/>
                                    </w:tcBorders>
                                    <w:tcPrChange w:id="3297" w:author="Mizener, Brendon J" w:date="2021-11-01T15:09:00Z">
                                      <w:tcPr>
                                        <w:tcW w:w="2316" w:type="dxa"/>
                                        <w:gridSpan w:val="2"/>
                                        <w:tcBorders>
                                          <w:bottom w:val="single" w:sz="4" w:space="0" w:color="auto"/>
                                        </w:tcBorders>
                                      </w:tcPr>
                                    </w:tcPrChange>
                                  </w:tcPr>
                                  <w:p w14:paraId="3C6FBAFF" w14:textId="0FDE1356" w:rsidR="00D13C56" w:rsidRPr="005F0662" w:rsidDel="00BC137B" w:rsidRDefault="00D13C56">
                                    <w:pPr>
                                      <w:pStyle w:val="TableParagraph"/>
                                      <w:spacing w:before="0" w:line="276" w:lineRule="auto"/>
                                      <w:rPr>
                                        <w:del w:id="3298" w:author="Mizener, Brendon J" w:date="2021-11-01T14:40:00Z"/>
                                        <w:rFonts w:ascii="Times New Roman" w:hAnsi="Times New Roman" w:cs="Times New Roman"/>
                                        <w:sz w:val="16"/>
                                      </w:rPr>
                                      <w:pPrChange w:id="3299" w:author="Mizener, Brendon J" w:date="2021-11-01T15:51:00Z">
                                        <w:pPr>
                                          <w:pStyle w:val="TableParagraph"/>
                                          <w:spacing w:before="0"/>
                                        </w:pPr>
                                      </w:pPrChange>
                                    </w:pPr>
                                  </w:p>
                                </w:tc>
                                <w:tc>
                                  <w:tcPr>
                                    <w:tcW w:w="1800" w:type="dxa"/>
                                    <w:tcBorders>
                                      <w:bottom w:val="single" w:sz="4" w:space="0" w:color="auto"/>
                                    </w:tcBorders>
                                    <w:tcPrChange w:id="3300" w:author="Mizener, Brendon J" w:date="2021-11-01T15:09:00Z">
                                      <w:tcPr>
                                        <w:tcW w:w="2160" w:type="dxa"/>
                                        <w:gridSpan w:val="2"/>
                                        <w:tcBorders>
                                          <w:bottom w:val="single" w:sz="4" w:space="0" w:color="auto"/>
                                        </w:tcBorders>
                                      </w:tcPr>
                                    </w:tcPrChange>
                                  </w:tcPr>
                                  <w:p w14:paraId="25658A33" w14:textId="55989492" w:rsidR="00D13C56" w:rsidRPr="005F0662" w:rsidDel="00BC137B" w:rsidRDefault="00D13C56">
                                    <w:pPr>
                                      <w:pStyle w:val="TableParagraph"/>
                                      <w:spacing w:before="0" w:line="276" w:lineRule="auto"/>
                                      <w:rPr>
                                        <w:del w:id="3301" w:author="Mizener, Brendon J" w:date="2021-11-01T14:40:00Z"/>
                                        <w:rFonts w:ascii="Times New Roman" w:hAnsi="Times New Roman" w:cs="Times New Roman"/>
                                        <w:sz w:val="16"/>
                                      </w:rPr>
                                      <w:pPrChange w:id="3302" w:author="Mizener, Brendon J" w:date="2021-11-01T15:51:00Z">
                                        <w:pPr>
                                          <w:pStyle w:val="TableParagraph"/>
                                          <w:spacing w:before="0"/>
                                        </w:pPr>
                                      </w:pPrChange>
                                    </w:pPr>
                                  </w:p>
                                </w:tc>
                                <w:tc>
                                  <w:tcPr>
                                    <w:tcW w:w="2610" w:type="dxa"/>
                                    <w:tcBorders>
                                      <w:bottom w:val="single" w:sz="4" w:space="0" w:color="auto"/>
                                    </w:tcBorders>
                                    <w:tcPrChange w:id="3303" w:author="Mizener, Brendon J" w:date="2021-11-01T15:09:00Z">
                                      <w:tcPr>
                                        <w:tcW w:w="1960" w:type="dxa"/>
                                        <w:gridSpan w:val="2"/>
                                        <w:tcBorders>
                                          <w:bottom w:val="single" w:sz="4" w:space="0" w:color="auto"/>
                                        </w:tcBorders>
                                      </w:tcPr>
                                    </w:tcPrChange>
                                  </w:tcPr>
                                  <w:p w14:paraId="43739DE5" w14:textId="59888612" w:rsidR="00D13C56" w:rsidRPr="005F0662" w:rsidDel="00BC137B" w:rsidRDefault="00D13C56">
                                    <w:pPr>
                                      <w:pStyle w:val="TableParagraph"/>
                                      <w:spacing w:before="0" w:line="276" w:lineRule="auto"/>
                                      <w:rPr>
                                        <w:del w:id="3304" w:author="Mizener, Brendon J" w:date="2021-11-01T14:40:00Z"/>
                                        <w:rFonts w:ascii="Times New Roman" w:hAnsi="Times New Roman" w:cs="Times New Roman"/>
                                        <w:sz w:val="16"/>
                                      </w:rPr>
                                      <w:pPrChange w:id="3305" w:author="Mizener, Brendon J" w:date="2021-11-01T15:51:00Z">
                                        <w:pPr>
                                          <w:pStyle w:val="TableParagraph"/>
                                          <w:spacing w:before="0"/>
                                        </w:pPr>
                                      </w:pPrChange>
                                    </w:pPr>
                                  </w:p>
                                </w:tc>
                              </w:tr>
                            </w:tbl>
                            <w:p w14:paraId="255C76BF" w14:textId="50F2FE09" w:rsidR="002856E2" w:rsidRDefault="002856E2">
                              <w:pPr>
                                <w:pStyle w:val="BodyText"/>
                                <w:spacing w:line="276" w:lineRule="auto"/>
                                <w:rPr>
                                  <w:ins w:id="3306" w:author="Mizener, Brendon J" w:date="2021-11-01T14:40:00Z"/>
                                </w:rPr>
                                <w:pPrChange w:id="3307" w:author="Mizener, Brendon J" w:date="2021-11-01T15:51:00Z">
                                  <w:pPr>
                                    <w:pStyle w:val="BodyText"/>
                                  </w:pPr>
                                </w:pPrChange>
                              </w:pPr>
                            </w:p>
                            <w:p w14:paraId="15089177" w14:textId="77777777" w:rsidR="00BC137B" w:rsidRDefault="00BC137B" w:rsidP="002856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9B637" id="_x0000_s1027" type="#_x0000_t202" style="position:absolute;margin-left:0;margin-top:21.05pt;width:633.35pt;height:382.4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" filled="f" stroked="f">
                  <v:textbox inset="0,0,0,0">
                    <w:txbxContent>
                      <w:tbl>
                        <w:tblPr>
                          <w:tblW w:w="12593" w:type="dxa"/>
                          <w:tblInd w:w="7" w:type="dxa"/>
                          <w:tblLayout w:type="fixed"/>
                          <w:tblCellMar>
                            <w:left w:w="0" w:type="dxa"/>
                            <w:right w:w="0" w:type="dxa"/>
                          </w:tblCellMar>
                          <w:tblLook w:val="01E0" w:firstRow="1" w:lastRow="1" w:firstColumn="1" w:lastColumn="1" w:noHBand="0" w:noVBand="0"/>
                          <w:tblPrChange w:id="3308" w:author="Mizener, Brendon J" w:date="2021-11-01T15:52:00Z">
                            <w:tblPr>
                              <w:tblW w:w="12593" w:type="dxa"/>
                              <w:tblInd w:w="7" w:type="dxa"/>
                              <w:tblLayout w:type="fixed"/>
                              <w:tblCellMar>
                                <w:left w:w="0" w:type="dxa"/>
                                <w:right w:w="0" w:type="dxa"/>
                              </w:tblCellMar>
                              <w:tblLook w:val="01E0" w:firstRow="1" w:lastRow="1" w:firstColumn="1" w:lastColumn="1" w:noHBand="0" w:noVBand="0"/>
                            </w:tblPr>
                          </w:tblPrChange>
                        </w:tblPr>
                        <w:tblGrid>
                          <w:gridCol w:w="1784"/>
                          <w:gridCol w:w="3339"/>
                          <w:gridCol w:w="3060"/>
                          <w:gridCol w:w="1800"/>
                          <w:gridCol w:w="2610"/>
                          <w:tblGridChange w:id="3309">
                            <w:tblGrid>
                              <w:gridCol w:w="1784"/>
                              <w:gridCol w:w="2123"/>
                              <w:gridCol w:w="1216"/>
                              <w:gridCol w:w="1100"/>
                              <w:gridCol w:w="1960"/>
                              <w:gridCol w:w="200"/>
                              <w:gridCol w:w="1600"/>
                              <w:gridCol w:w="360"/>
                              <w:gridCol w:w="2250"/>
                            </w:tblGrid>
                          </w:tblGridChange>
                        </w:tblGrid>
                        <w:tr w:rsidR="002856E2" w14:paraId="2DED8036" w14:textId="77777777" w:rsidTr="001F6A47">
                          <w:trPr>
                            <w:trHeight w:val="288"/>
                            <w:trPrChange w:id="3310" w:author="Mizener, Brendon J" w:date="2021-11-01T15:52:00Z">
                              <w:trPr>
                                <w:trHeight w:val="374"/>
                              </w:trPr>
                            </w:trPrChange>
                          </w:trPr>
                          <w:tc>
                            <w:tcPr>
                              <w:tcW w:w="12593" w:type="dxa"/>
                              <w:gridSpan w:val="5"/>
                              <w:tcBorders>
                                <w:top w:val="single" w:sz="6" w:space="0" w:color="000000"/>
                                <w:bottom w:val="single" w:sz="4" w:space="0" w:color="auto"/>
                              </w:tcBorders>
                              <w:tcPrChange w:id="3311" w:author="Mizener, Brendon J" w:date="2021-11-01T15:52:00Z">
                                <w:tcPr>
                                  <w:tcW w:w="12593" w:type="dxa"/>
                                  <w:gridSpan w:val="9"/>
                                  <w:tcBorders>
                                    <w:top w:val="single" w:sz="6" w:space="0" w:color="000000"/>
                                    <w:bottom w:val="single" w:sz="4" w:space="0" w:color="auto"/>
                                  </w:tcBorders>
                                </w:tcPr>
                              </w:tcPrChange>
                            </w:tcPr>
                            <w:p w14:paraId="77A462CB" w14:textId="77777777" w:rsidR="002856E2" w:rsidRPr="00C83F79" w:rsidDel="002856E2" w:rsidRDefault="002856E2">
                              <w:pPr>
                                <w:pStyle w:val="TableParagraph"/>
                                <w:spacing w:line="276" w:lineRule="auto"/>
                                <w:jc w:val="center"/>
                                <w:rPr>
                                  <w:del w:id="3312" w:author="Mizener, Brendon J" w:date="2021-11-01T13:47:00Z"/>
                                  <w:rFonts w:ascii="Times New Roman" w:hAnsi="Times New Roman" w:cs="Times New Roman"/>
                                  <w:color w:val="403152" w:themeColor="accent4" w:themeShade="80"/>
                                  <w:sz w:val="18"/>
                                  <w:szCs w:val="18"/>
                                  <w:rPrChange w:id="3313" w:author="Mizener, Brendon J" w:date="2021-12-07T14:03:00Z">
                                    <w:rPr>
                                      <w:del w:id="3314" w:author="Mizener, Brendon J" w:date="2021-11-01T13:47:00Z"/>
                                      <w:rFonts w:ascii="Times New Roman" w:hAnsi="Times New Roman" w:cs="Times New Roman"/>
                                      <w:w w:val="105"/>
                                      <w:sz w:val="18"/>
                                      <w:szCs w:val="18"/>
                                    </w:rPr>
                                  </w:rPrChange>
                                </w:rPr>
                                <w:pPrChange w:id="3315" w:author="Mizener, Brendon J" w:date="2021-11-01T15:51:00Z">
                                  <w:pPr>
                                    <w:pStyle w:val="TableParagraph"/>
                                  </w:pPr>
                                </w:pPrChange>
                              </w:pPr>
                              <w:ins w:id="3316" w:author="Mizener, Brendon J" w:date="2021-11-01T13:41:00Z">
                                <w:r w:rsidRPr="00C83F79">
                                  <w:rPr>
                                    <w:rFonts w:ascii="Times New Roman" w:hAnsi="Times New Roman" w:cs="Times New Roman"/>
                                    <w:color w:val="403152" w:themeColor="accent4" w:themeShade="80"/>
                                    <w:sz w:val="18"/>
                                    <w:szCs w:val="18"/>
                                    <w:rPrChange w:id="3317" w:author="Mizener, Brendon J" w:date="2021-12-07T14:03:00Z">
                                      <w:rPr>
                                        <w:rFonts w:ascii="Times New Roman" w:hAnsi="Times New Roman" w:cs="Times New Roman"/>
                                        <w:w w:val="105"/>
                                        <w:sz w:val="18"/>
                                        <w:szCs w:val="18"/>
                                      </w:rPr>
                                    </w:rPrChange>
                                  </w:rPr>
                                  <w:t>Experiment 1</w:t>
                                </w:r>
                              </w:ins>
                              <w:del w:id="3318" w:author="Mizener, Brendon J" w:date="2021-11-01T13:40:00Z">
                                <w:r w:rsidRPr="00C83F79" w:rsidDel="002856E2">
                                  <w:rPr>
                                    <w:rFonts w:ascii="Times New Roman" w:hAnsi="Times New Roman" w:cs="Times New Roman"/>
                                    <w:color w:val="403152" w:themeColor="accent4" w:themeShade="80"/>
                                    <w:sz w:val="18"/>
                                    <w:szCs w:val="18"/>
                                    <w:rPrChange w:id="3319" w:author="Mizener, Brendon J" w:date="2021-12-07T14:03:00Z">
                                      <w:rPr>
                                        <w:rFonts w:ascii="Times New Roman" w:hAnsi="Times New Roman" w:cs="Times New Roman"/>
                                        <w:w w:val="105"/>
                                        <w:sz w:val="18"/>
                                        <w:szCs w:val="18"/>
                                      </w:rPr>
                                    </w:rPrChange>
                                  </w:rPr>
                                  <w:delText>Harmonic</w:delText>
                                </w:r>
                                <w:r w:rsidRPr="00C83F79" w:rsidDel="002856E2">
                                  <w:rPr>
                                    <w:rFonts w:ascii="Times New Roman" w:hAnsi="Times New Roman" w:cs="Times New Roman"/>
                                    <w:color w:val="403152" w:themeColor="accent4" w:themeShade="80"/>
                                    <w:sz w:val="18"/>
                                    <w:szCs w:val="18"/>
                                    <w:rPrChange w:id="3320" w:author="Mizener, Brendon J" w:date="2021-12-07T14:03:00Z">
                                      <w:rPr>
                                        <w:rFonts w:ascii="Times New Roman" w:hAnsi="Times New Roman" w:cs="Times New Roman"/>
                                        <w:spacing w:val="2"/>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21" w:author="Mizener, Brendon J" w:date="2021-12-07T14:03:00Z">
                                      <w:rPr>
                                        <w:rFonts w:ascii="Times New Roman" w:hAnsi="Times New Roman" w:cs="Times New Roman"/>
                                        <w:w w:val="105"/>
                                        <w:sz w:val="18"/>
                                        <w:szCs w:val="18"/>
                                      </w:rPr>
                                    </w:rPrChange>
                                  </w:rPr>
                                  <w:delText>Material</w:delText>
                                </w:r>
                              </w:del>
                            </w:p>
                            <w:p w14:paraId="16DBC8D2" w14:textId="12C27DC5" w:rsidR="002856E2" w:rsidRPr="00C83F79" w:rsidDel="002856E2" w:rsidRDefault="002856E2">
                              <w:pPr>
                                <w:pStyle w:val="TableParagraph"/>
                                <w:spacing w:line="276" w:lineRule="auto"/>
                                <w:jc w:val="center"/>
                                <w:rPr>
                                  <w:del w:id="3322" w:author="Mizener, Brendon J" w:date="2021-11-01T13:47:00Z"/>
                                  <w:rFonts w:ascii="Times New Roman" w:hAnsi="Times New Roman" w:cs="Times New Roman"/>
                                  <w:color w:val="403152" w:themeColor="accent4" w:themeShade="80"/>
                                  <w:sz w:val="18"/>
                                  <w:szCs w:val="18"/>
                                  <w:rPrChange w:id="3323" w:author="Mizener, Brendon J" w:date="2021-12-07T14:03:00Z">
                                    <w:rPr>
                                      <w:del w:id="3324" w:author="Mizener, Brendon J" w:date="2021-11-01T13:47:00Z"/>
                                      <w:rFonts w:ascii="Times New Roman" w:hAnsi="Times New Roman" w:cs="Times New Roman"/>
                                      <w:sz w:val="18"/>
                                      <w:szCs w:val="18"/>
                                    </w:rPr>
                                  </w:rPrChange>
                                </w:rPr>
                                <w:pPrChange w:id="3325" w:author="Mizener, Brendon J" w:date="2021-11-01T15:51:00Z">
                                  <w:pPr>
                                    <w:pStyle w:val="TableParagraph"/>
                                    <w:ind w:left="446"/>
                                  </w:pPr>
                                </w:pPrChange>
                              </w:pPr>
                              <w:del w:id="3326" w:author="Mizener, Brendon J" w:date="2021-11-01T13:40:00Z">
                                <w:r w:rsidRPr="00C83F79" w:rsidDel="002856E2">
                                  <w:rPr>
                                    <w:rFonts w:ascii="Times New Roman" w:hAnsi="Times New Roman" w:cs="Times New Roman"/>
                                    <w:color w:val="403152" w:themeColor="accent4" w:themeShade="80"/>
                                    <w:sz w:val="18"/>
                                    <w:szCs w:val="18"/>
                                    <w:rPrChange w:id="3327" w:author="Mizener, Brendon J" w:date="2021-12-07T14:03:00Z">
                                      <w:rPr>
                                        <w:rFonts w:ascii="Times New Roman" w:hAnsi="Times New Roman" w:cs="Times New Roman"/>
                                        <w:w w:val="105"/>
                                        <w:sz w:val="18"/>
                                        <w:szCs w:val="18"/>
                                      </w:rPr>
                                    </w:rPrChange>
                                  </w:rPr>
                                  <w:delText>Tempo</w:delText>
                                </w:r>
                              </w:del>
                            </w:p>
                            <w:p w14:paraId="20D139C9" w14:textId="15A2852D" w:rsidR="002856E2" w:rsidRPr="00C83F79" w:rsidDel="002856E2" w:rsidRDefault="002856E2">
                              <w:pPr>
                                <w:pStyle w:val="TableParagraph"/>
                                <w:spacing w:line="276" w:lineRule="auto"/>
                                <w:jc w:val="center"/>
                                <w:rPr>
                                  <w:del w:id="3328" w:author="Mizener, Brendon J" w:date="2021-11-01T13:47:00Z"/>
                                  <w:rFonts w:ascii="Times New Roman" w:hAnsi="Times New Roman" w:cs="Times New Roman"/>
                                  <w:color w:val="403152" w:themeColor="accent4" w:themeShade="80"/>
                                  <w:sz w:val="18"/>
                                  <w:szCs w:val="18"/>
                                  <w:rPrChange w:id="3329" w:author="Mizener, Brendon J" w:date="2021-12-07T14:03:00Z">
                                    <w:rPr>
                                      <w:del w:id="3330" w:author="Mizener, Brendon J" w:date="2021-11-01T13:47:00Z"/>
                                      <w:rFonts w:ascii="Times New Roman" w:hAnsi="Times New Roman" w:cs="Times New Roman"/>
                                      <w:sz w:val="18"/>
                                      <w:szCs w:val="18"/>
                                    </w:rPr>
                                  </w:rPrChange>
                                </w:rPr>
                                <w:pPrChange w:id="3331" w:author="Mizener, Brendon J" w:date="2021-11-01T15:51:00Z">
                                  <w:pPr>
                                    <w:pStyle w:val="TableParagraph"/>
                                    <w:ind w:left="434"/>
                                  </w:pPr>
                                </w:pPrChange>
                              </w:pPr>
                              <w:del w:id="3332" w:author="Mizener, Brendon J" w:date="2021-11-01T13:40:00Z">
                                <w:r w:rsidRPr="00C83F79" w:rsidDel="002856E2">
                                  <w:rPr>
                                    <w:rFonts w:ascii="Times New Roman" w:hAnsi="Times New Roman" w:cs="Times New Roman"/>
                                    <w:color w:val="403152" w:themeColor="accent4" w:themeShade="80"/>
                                    <w:sz w:val="18"/>
                                    <w:szCs w:val="18"/>
                                    <w:rPrChange w:id="3333" w:author="Mizener, Brendon J" w:date="2021-12-07T14:03:00Z">
                                      <w:rPr>
                                        <w:rFonts w:ascii="Times New Roman" w:hAnsi="Times New Roman" w:cs="Times New Roman"/>
                                        <w:w w:val="105"/>
                                        <w:sz w:val="18"/>
                                        <w:szCs w:val="18"/>
                                      </w:rPr>
                                    </w:rPrChange>
                                  </w:rPr>
                                  <w:delText>Meter</w:delText>
                                </w:r>
                              </w:del>
                            </w:p>
                            <w:p w14:paraId="189C1EEE" w14:textId="385B4776" w:rsidR="002856E2" w:rsidRPr="00C83F79" w:rsidDel="002856E2" w:rsidRDefault="002856E2">
                              <w:pPr>
                                <w:pStyle w:val="TableParagraph"/>
                                <w:spacing w:line="276" w:lineRule="auto"/>
                                <w:jc w:val="center"/>
                                <w:rPr>
                                  <w:del w:id="3334" w:author="Mizener, Brendon J" w:date="2021-11-01T13:47:00Z"/>
                                  <w:rFonts w:ascii="Times New Roman" w:hAnsi="Times New Roman" w:cs="Times New Roman"/>
                                  <w:color w:val="403152" w:themeColor="accent4" w:themeShade="80"/>
                                  <w:sz w:val="18"/>
                                  <w:szCs w:val="18"/>
                                  <w:rPrChange w:id="3335" w:author="Mizener, Brendon J" w:date="2021-12-07T14:03:00Z">
                                    <w:rPr>
                                      <w:del w:id="3336" w:author="Mizener, Brendon J" w:date="2021-11-01T13:47:00Z"/>
                                      <w:rFonts w:ascii="Times New Roman" w:hAnsi="Times New Roman" w:cs="Times New Roman"/>
                                      <w:sz w:val="18"/>
                                      <w:szCs w:val="18"/>
                                    </w:rPr>
                                  </w:rPrChange>
                                </w:rPr>
                                <w:pPrChange w:id="3337" w:author="Mizener, Brendon J" w:date="2021-11-01T15:51:00Z">
                                  <w:pPr>
                                    <w:pStyle w:val="TableParagraph"/>
                                    <w:ind w:left="229"/>
                                  </w:pPr>
                                </w:pPrChange>
                              </w:pPr>
                              <w:del w:id="3338" w:author="Mizener, Brendon J" w:date="2021-11-01T13:40:00Z">
                                <w:r w:rsidRPr="00C83F79" w:rsidDel="002856E2">
                                  <w:rPr>
                                    <w:rFonts w:ascii="Times New Roman" w:hAnsi="Times New Roman" w:cs="Times New Roman"/>
                                    <w:color w:val="403152" w:themeColor="accent4" w:themeShade="80"/>
                                    <w:sz w:val="18"/>
                                    <w:szCs w:val="18"/>
                                    <w:rPrChange w:id="3339" w:author="Mizener, Brendon J" w:date="2021-12-07T14:03:00Z">
                                      <w:rPr>
                                        <w:rFonts w:ascii="Times New Roman" w:hAnsi="Times New Roman" w:cs="Times New Roman"/>
                                        <w:w w:val="105"/>
                                        <w:sz w:val="18"/>
                                        <w:szCs w:val="18"/>
                                      </w:rPr>
                                    </w:rPrChange>
                                  </w:rPr>
                                  <w:delText>Density</w:delText>
                                </w:r>
                              </w:del>
                            </w:p>
                            <w:p w14:paraId="66A106C4" w14:textId="20A5EDAF" w:rsidR="002856E2" w:rsidRPr="00C83F79" w:rsidRDefault="002856E2">
                              <w:pPr>
                                <w:pStyle w:val="TableParagraph"/>
                                <w:spacing w:line="276" w:lineRule="auto"/>
                                <w:jc w:val="center"/>
                                <w:rPr>
                                  <w:rFonts w:ascii="Times New Roman" w:hAnsi="Times New Roman" w:cs="Times New Roman"/>
                                  <w:color w:val="403152" w:themeColor="accent4" w:themeShade="80"/>
                                  <w:sz w:val="18"/>
                                  <w:szCs w:val="18"/>
                                  <w:rPrChange w:id="3340" w:author="Mizener, Brendon J" w:date="2021-12-07T14:03:00Z">
                                    <w:rPr>
                                      <w:rFonts w:ascii="Times New Roman" w:hAnsi="Times New Roman" w:cs="Times New Roman"/>
                                      <w:w w:val="105"/>
                                      <w:sz w:val="18"/>
                                      <w:szCs w:val="18"/>
                                    </w:rPr>
                                  </w:rPrChange>
                                </w:rPr>
                                <w:pPrChange w:id="3341" w:author="Mizener, Brendon J" w:date="2021-11-01T15:51:00Z">
                                  <w:pPr>
                                    <w:pStyle w:val="TableParagraph"/>
                                    <w:ind w:left="180"/>
                                  </w:pPr>
                                </w:pPrChange>
                              </w:pPr>
                              <w:del w:id="3342" w:author="Mizener, Brendon J" w:date="2021-11-01T13:40:00Z">
                                <w:r w:rsidRPr="00C83F79" w:rsidDel="002856E2">
                                  <w:rPr>
                                    <w:rFonts w:ascii="Times New Roman" w:hAnsi="Times New Roman" w:cs="Times New Roman"/>
                                    <w:color w:val="403152" w:themeColor="accent4" w:themeShade="80"/>
                                    <w:sz w:val="18"/>
                                    <w:szCs w:val="18"/>
                                    <w:rPrChange w:id="3343" w:author="Mizener, Brendon J" w:date="2021-12-07T14:03:00Z">
                                      <w:rPr>
                                        <w:rFonts w:ascii="Times New Roman" w:hAnsi="Times New Roman" w:cs="Times New Roman"/>
                                        <w:w w:val="105"/>
                                        <w:sz w:val="18"/>
                                        <w:szCs w:val="18"/>
                                      </w:rPr>
                                    </w:rPrChange>
                                  </w:rPr>
                                  <w:delText>Genre</w:delText>
                                </w:r>
                              </w:del>
                            </w:p>
                          </w:tc>
                        </w:tr>
                        <w:tr w:rsidR="002856E2" w14:paraId="1D4048A6" w14:textId="77777777" w:rsidTr="001F6A47">
                          <w:tblPrEx>
                            <w:tblPrExChange w:id="3344" w:author="Mizener, Brendon J" w:date="2021-11-01T15:52:00Z">
                              <w:tblPrEx>
                                <w:tblW w:w="12857" w:type="dxa"/>
                              </w:tblPrEx>
                            </w:tblPrExChange>
                          </w:tblPrEx>
                          <w:trPr>
                            <w:trHeight w:val="288"/>
                            <w:trPrChange w:id="3345" w:author="Mizener, Brendon J" w:date="2021-11-01T15:52:00Z">
                              <w:trPr>
                                <w:gridAfter w:val="0"/>
                                <w:trHeight w:val="374"/>
                              </w:trPr>
                            </w:trPrChange>
                          </w:trPr>
                          <w:tc>
                            <w:tcPr>
                              <w:tcW w:w="1784" w:type="dxa"/>
                              <w:tcBorders>
                                <w:top w:val="single" w:sz="4" w:space="0" w:color="auto"/>
                              </w:tcBorders>
                              <w:tcPrChange w:id="3346" w:author="Mizener, Brendon J" w:date="2021-11-01T15:52:00Z">
                                <w:tcPr>
                                  <w:tcW w:w="1784" w:type="dxa"/>
                                  <w:tcBorders>
                                    <w:top w:val="single" w:sz="4" w:space="0" w:color="auto"/>
                                  </w:tcBorders>
                                </w:tcPr>
                              </w:tcPrChange>
                            </w:tcPr>
                            <w:p w14:paraId="0B5C6F70" w14:textId="06E9363B"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47" w:author="Mizener, Brendon J" w:date="2021-12-07T14:03:00Z">
                                    <w:rPr>
                                      <w:rFonts w:ascii="Times New Roman" w:hAnsi="Times New Roman" w:cs="Times New Roman"/>
                                      <w:w w:val="105"/>
                                      <w:sz w:val="18"/>
                                      <w:szCs w:val="18"/>
                                    </w:rPr>
                                  </w:rPrChange>
                                </w:rPr>
                                <w:pPrChange w:id="3348" w:author="Mizener, Brendon J" w:date="2021-11-01T15:51:00Z">
                                  <w:pPr>
                                    <w:pStyle w:val="TableParagraph"/>
                                    <w:ind w:left="119"/>
                                  </w:pPr>
                                </w:pPrChange>
                              </w:pPr>
                              <w:ins w:id="3349" w:author="Mizener, Brendon J" w:date="2021-11-01T13:42:00Z">
                                <w:r w:rsidRPr="00C83F79">
                                  <w:rPr>
                                    <w:rFonts w:ascii="Times New Roman" w:hAnsi="Times New Roman" w:cs="Times New Roman"/>
                                    <w:color w:val="403152" w:themeColor="accent4" w:themeShade="80"/>
                                    <w:sz w:val="18"/>
                                    <w:szCs w:val="18"/>
                                    <w:rPrChange w:id="3350" w:author="Mizener, Brendon J" w:date="2021-12-07T14:03:00Z">
                                      <w:rPr>
                                        <w:rFonts w:ascii="Times New Roman" w:hAnsi="Times New Roman" w:cs="Times New Roman"/>
                                        <w:w w:val="105"/>
                                        <w:sz w:val="18"/>
                                        <w:szCs w:val="18"/>
                                      </w:rPr>
                                    </w:rPrChange>
                                  </w:rPr>
                                  <w:t>Nationality</w:t>
                                </w:r>
                              </w:ins>
                              <w:del w:id="3351" w:author="Mizener, Brendon J" w:date="2021-11-01T13:40:00Z">
                                <w:r w:rsidRPr="00C83F79" w:rsidDel="002856E2">
                                  <w:rPr>
                                    <w:rFonts w:ascii="Times New Roman" w:hAnsi="Times New Roman" w:cs="Times New Roman"/>
                                    <w:color w:val="403152" w:themeColor="accent4" w:themeShade="80"/>
                                    <w:sz w:val="18"/>
                                    <w:szCs w:val="18"/>
                                    <w:rPrChange w:id="3352"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3353" w:author="Mizener, Brendon J" w:date="2021-12-07T14:03:00Z">
                                      <w:rPr>
                                        <w:rFonts w:ascii="Times New Roman" w:hAnsi="Times New Roman" w:cs="Times New Roman"/>
                                        <w:spacing w:val="3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54" w:author="Mizener, Brendon J" w:date="2021-12-07T14:03:00Z">
                                      <w:rPr>
                                        <w:rFonts w:ascii="Times New Roman" w:hAnsi="Times New Roman" w:cs="Times New Roman"/>
                                        <w:w w:val="105"/>
                                        <w:sz w:val="18"/>
                                        <w:szCs w:val="18"/>
                                      </w:rPr>
                                    </w:rPrChange>
                                  </w:rPr>
                                  <w:delText>Major</w:delText>
                                </w:r>
                              </w:del>
                            </w:p>
                          </w:tc>
                          <w:tc>
                            <w:tcPr>
                              <w:tcW w:w="3339" w:type="dxa"/>
                              <w:tcBorders>
                                <w:top w:val="single" w:sz="4" w:space="0" w:color="auto"/>
                              </w:tcBorders>
                              <w:tcPrChange w:id="3355" w:author="Mizener, Brendon J" w:date="2021-11-01T15:52:00Z">
                                <w:tcPr>
                                  <w:tcW w:w="2123" w:type="dxa"/>
                                  <w:tcBorders>
                                    <w:top w:val="single" w:sz="4" w:space="0" w:color="auto"/>
                                  </w:tcBorders>
                                </w:tcPr>
                              </w:tcPrChange>
                            </w:tcPr>
                            <w:p w14:paraId="742BCAAA" w14:textId="7E130C72" w:rsidR="002856E2" w:rsidRPr="00C83F79" w:rsidRDefault="002856E2">
                              <w:pPr>
                                <w:pStyle w:val="TableParagraph"/>
                                <w:spacing w:line="276" w:lineRule="auto"/>
                                <w:ind w:left="194"/>
                                <w:rPr>
                                  <w:rFonts w:ascii="Times New Roman" w:hAnsi="Times New Roman" w:cs="Times New Roman"/>
                                  <w:color w:val="403152" w:themeColor="accent4" w:themeShade="80"/>
                                  <w:sz w:val="18"/>
                                  <w:szCs w:val="18"/>
                                  <w:rPrChange w:id="3356" w:author="Mizener, Brendon J" w:date="2021-12-07T14:03:00Z">
                                    <w:rPr>
                                      <w:rFonts w:ascii="Times New Roman" w:hAnsi="Times New Roman" w:cs="Times New Roman"/>
                                      <w:sz w:val="18"/>
                                      <w:szCs w:val="18"/>
                                    </w:rPr>
                                  </w:rPrChange>
                                </w:rPr>
                                <w:pPrChange w:id="3357" w:author="Mizener, Brendon J" w:date="2021-11-01T15:51:00Z">
                                  <w:pPr>
                                    <w:pStyle w:val="TableParagraph"/>
                                    <w:ind w:left="446"/>
                                  </w:pPr>
                                </w:pPrChange>
                              </w:pPr>
                              <w:ins w:id="3358" w:author="Mizener, Brendon J" w:date="2021-11-01T13:42:00Z">
                                <w:r w:rsidRPr="00C83F79">
                                  <w:rPr>
                                    <w:rFonts w:ascii="Times New Roman" w:hAnsi="Times New Roman" w:cs="Times New Roman"/>
                                    <w:color w:val="403152" w:themeColor="accent4" w:themeShade="80"/>
                                    <w:sz w:val="18"/>
                                    <w:szCs w:val="18"/>
                                    <w:rPrChange w:id="3359" w:author="Mizener, Brendon J" w:date="2021-12-07T14:03:00Z">
                                      <w:rPr>
                                        <w:rFonts w:ascii="Times New Roman" w:hAnsi="Times New Roman" w:cs="Times New Roman"/>
                                        <w:sz w:val="18"/>
                                        <w:szCs w:val="18"/>
                                      </w:rPr>
                                    </w:rPrChange>
                                  </w:rPr>
                                  <w:t>Gender identity</w:t>
                                </w:r>
                              </w:ins>
                              <w:del w:id="3360" w:author="Mizener, Brendon J" w:date="2021-11-01T13:40:00Z">
                                <w:r w:rsidRPr="00C83F79" w:rsidDel="002856E2">
                                  <w:rPr>
                                    <w:rFonts w:ascii="Times New Roman" w:hAnsi="Times New Roman" w:cs="Times New Roman"/>
                                    <w:color w:val="403152" w:themeColor="accent4" w:themeShade="80"/>
                                    <w:sz w:val="18"/>
                                    <w:szCs w:val="18"/>
                                    <w:rPrChange w:id="3361"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3362" w:author="Mizener, Brendon J" w:date="2021-12-07T14:03:00Z">
                                      <w:rPr>
                                        <w:rFonts w:ascii="Times New Roman" w:hAnsi="Times New Roman" w:cs="Times New Roman"/>
                                        <w:spacing w:val="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63" w:author="Mizener, Brendon J" w:date="2021-12-07T14:03:00Z">
                                      <w:rPr>
                                        <w:rFonts w:ascii="Times New Roman" w:hAnsi="Times New Roman" w:cs="Times New Roman"/>
                                        <w:sz w:val="18"/>
                                        <w:szCs w:val="18"/>
                                      </w:rPr>
                                    </w:rPrChange>
                                  </w:rPr>
                                  <w:delText>slow</w:delText>
                                </w:r>
                              </w:del>
                            </w:p>
                          </w:tc>
                          <w:tc>
                            <w:tcPr>
                              <w:tcW w:w="3060" w:type="dxa"/>
                              <w:tcBorders>
                                <w:top w:val="single" w:sz="4" w:space="0" w:color="auto"/>
                              </w:tcBorders>
                              <w:tcPrChange w:id="3364" w:author="Mizener, Brendon J" w:date="2021-11-01T15:52:00Z">
                                <w:tcPr>
                                  <w:tcW w:w="2316" w:type="dxa"/>
                                  <w:gridSpan w:val="2"/>
                                  <w:tcBorders>
                                    <w:top w:val="single" w:sz="4" w:space="0" w:color="auto"/>
                                  </w:tcBorders>
                                </w:tcPr>
                              </w:tcPrChange>
                            </w:tcPr>
                            <w:p w14:paraId="4F0AD7B0" w14:textId="7505E406"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65" w:author="Mizener, Brendon J" w:date="2021-12-07T14:03:00Z">
                                    <w:rPr>
                                      <w:rFonts w:ascii="Times New Roman" w:hAnsi="Times New Roman" w:cs="Times New Roman"/>
                                      <w:sz w:val="18"/>
                                      <w:szCs w:val="18"/>
                                    </w:rPr>
                                  </w:rPrChange>
                                </w:rPr>
                                <w:pPrChange w:id="3366" w:author="Mizener, Brendon J" w:date="2021-11-01T15:51:00Z">
                                  <w:pPr>
                                    <w:pStyle w:val="TableParagraph"/>
                                    <w:ind w:left="434"/>
                                  </w:pPr>
                                </w:pPrChange>
                              </w:pPr>
                              <w:del w:id="3367" w:author="Mizener, Brendon J" w:date="2021-11-01T13:40:00Z">
                                <w:r w:rsidRPr="00C83F79" w:rsidDel="002856E2">
                                  <w:rPr>
                                    <w:rFonts w:ascii="Times New Roman" w:hAnsi="Times New Roman" w:cs="Times New Roman"/>
                                    <w:color w:val="403152" w:themeColor="accent4" w:themeShade="80"/>
                                    <w:sz w:val="18"/>
                                    <w:szCs w:val="18"/>
                                    <w:rPrChange w:id="3368" w:author="Mizener, Brendon J" w:date="2021-12-07T14:03:00Z">
                                      <w:rPr>
                                        <w:rFonts w:ascii="Times New Roman" w:hAnsi="Times New Roman" w:cs="Times New Roman"/>
                                        <w:sz w:val="18"/>
                                        <w:szCs w:val="18"/>
                                      </w:rPr>
                                    </w:rPrChange>
                                  </w:rPr>
                                  <w:delText>Simple</w:delText>
                                </w:r>
                                <w:r w:rsidRPr="00C83F79" w:rsidDel="002856E2">
                                  <w:rPr>
                                    <w:rFonts w:ascii="Times New Roman" w:hAnsi="Times New Roman" w:cs="Times New Roman"/>
                                    <w:color w:val="403152" w:themeColor="accent4" w:themeShade="80"/>
                                    <w:sz w:val="18"/>
                                    <w:szCs w:val="18"/>
                                    <w:rPrChange w:id="3369" w:author="Mizener, Brendon J" w:date="2021-12-07T14:03:00Z">
                                      <w:rPr>
                                        <w:rFonts w:ascii="Times New Roman" w:hAnsi="Times New Roman" w:cs="Times New Roman"/>
                                        <w:spacing w:val="1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70" w:author="Mizener, Brendon J" w:date="2021-12-07T14:03:00Z">
                                      <w:rPr>
                                        <w:rFonts w:ascii="Times New Roman" w:hAnsi="Times New Roman" w:cs="Times New Roman"/>
                                        <w:sz w:val="18"/>
                                        <w:szCs w:val="18"/>
                                      </w:rPr>
                                    </w:rPrChange>
                                  </w:rPr>
                                  <w:delText>Duple</w:delText>
                                </w:r>
                              </w:del>
                              <w:ins w:id="3371" w:author="Mizener, Brendon J" w:date="2021-11-01T13:42:00Z">
                                <w:r w:rsidRPr="00C83F79">
                                  <w:rPr>
                                    <w:rFonts w:ascii="Times New Roman" w:hAnsi="Times New Roman" w:cs="Times New Roman"/>
                                    <w:color w:val="403152" w:themeColor="accent4" w:themeShade="80"/>
                                    <w:sz w:val="18"/>
                                    <w:szCs w:val="18"/>
                                    <w:rPrChange w:id="3372" w:author="Mizener, Brendon J" w:date="2021-12-07T14:03:00Z">
                                      <w:rPr>
                                        <w:rFonts w:ascii="Times New Roman" w:hAnsi="Times New Roman" w:cs="Times New Roman"/>
                                        <w:sz w:val="18"/>
                                        <w:szCs w:val="18"/>
                                      </w:rPr>
                                    </w:rPrChange>
                                  </w:rPr>
                                  <w:t>Age</w:t>
                                </w:r>
                              </w:ins>
                              <w:ins w:id="3373" w:author="Mizener, Brendon J" w:date="2021-11-01T13:56:00Z">
                                <w:r w:rsidR="0074150B" w:rsidRPr="00C83F79">
                                  <w:rPr>
                                    <w:rFonts w:ascii="Times New Roman" w:hAnsi="Times New Roman" w:cs="Times New Roman"/>
                                    <w:color w:val="403152" w:themeColor="accent4" w:themeShade="80"/>
                                    <w:sz w:val="18"/>
                                    <w:szCs w:val="18"/>
                                    <w:rPrChange w:id="3374" w:author="Mizener, Brendon J" w:date="2021-12-07T14:03:00Z">
                                      <w:rPr>
                                        <w:rFonts w:ascii="Times New Roman" w:hAnsi="Times New Roman" w:cs="Times New Roman"/>
                                        <w:sz w:val="18"/>
                                        <w:szCs w:val="18"/>
                                      </w:rPr>
                                    </w:rPrChange>
                                  </w:rPr>
                                  <w:t xml:space="preserve"> (years)</w:t>
                                </w:r>
                              </w:ins>
                            </w:p>
                          </w:tc>
                          <w:tc>
                            <w:tcPr>
                              <w:tcW w:w="1800" w:type="dxa"/>
                              <w:tcBorders>
                                <w:top w:val="single" w:sz="4" w:space="0" w:color="auto"/>
                              </w:tcBorders>
                              <w:tcPrChange w:id="3375" w:author="Mizener, Brendon J" w:date="2021-11-01T15:52:00Z">
                                <w:tcPr>
                                  <w:tcW w:w="2160" w:type="dxa"/>
                                  <w:gridSpan w:val="2"/>
                                  <w:tcBorders>
                                    <w:top w:val="single" w:sz="4" w:space="0" w:color="auto"/>
                                  </w:tcBorders>
                                </w:tcPr>
                              </w:tcPrChange>
                            </w:tcPr>
                            <w:p w14:paraId="6E01658F" w14:textId="73BA3B24"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76" w:author="Mizener, Brendon J" w:date="2021-12-07T14:03:00Z">
                                    <w:rPr>
                                      <w:rFonts w:ascii="Times New Roman" w:hAnsi="Times New Roman" w:cs="Times New Roman"/>
                                      <w:sz w:val="18"/>
                                      <w:szCs w:val="18"/>
                                    </w:rPr>
                                  </w:rPrChange>
                                </w:rPr>
                                <w:pPrChange w:id="3377" w:author="Mizener, Brendon J" w:date="2021-11-01T15:51:00Z">
                                  <w:pPr>
                                    <w:pStyle w:val="TableParagraph"/>
                                    <w:ind w:left="229"/>
                                  </w:pPr>
                                </w:pPrChange>
                              </w:pPr>
                              <w:del w:id="3378" w:author="Mizener, Brendon J" w:date="2021-11-01T13:40:00Z">
                                <w:r w:rsidRPr="00C83F79" w:rsidDel="002856E2">
                                  <w:rPr>
                                    <w:rFonts w:ascii="Times New Roman" w:hAnsi="Times New Roman" w:cs="Times New Roman"/>
                                    <w:color w:val="403152" w:themeColor="accent4" w:themeShade="80"/>
                                    <w:sz w:val="18"/>
                                    <w:szCs w:val="18"/>
                                    <w:rPrChange w:id="3379"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3380"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81" w:author="Mizener, Brendon J" w:date="2021-12-07T14:03:00Z">
                                      <w:rPr>
                                        <w:rFonts w:ascii="Times New Roman" w:hAnsi="Times New Roman" w:cs="Times New Roman"/>
                                        <w:sz w:val="18"/>
                                        <w:szCs w:val="18"/>
                                      </w:rPr>
                                    </w:rPrChange>
                                  </w:rPr>
                                  <w:delText>sparse</w:delText>
                                </w:r>
                              </w:del>
                              <w:ins w:id="3382" w:author="Mizener, Brendon J" w:date="2021-11-01T13:43:00Z">
                                <w:r w:rsidRPr="00C83F79">
                                  <w:rPr>
                                    <w:rFonts w:ascii="Times New Roman" w:hAnsi="Times New Roman" w:cs="Times New Roman"/>
                                    <w:color w:val="403152" w:themeColor="accent4" w:themeShade="80"/>
                                    <w:sz w:val="18"/>
                                    <w:szCs w:val="18"/>
                                    <w:rPrChange w:id="3383" w:author="Mizener, Brendon J" w:date="2021-12-07T14:03:00Z">
                                      <w:rPr>
                                        <w:rFonts w:ascii="Times New Roman" w:hAnsi="Times New Roman" w:cs="Times New Roman"/>
                                        <w:sz w:val="18"/>
                                        <w:szCs w:val="18"/>
                                      </w:rPr>
                                    </w:rPrChange>
                                  </w:rPr>
                                  <w:t>Age range</w:t>
                                </w:r>
                              </w:ins>
                            </w:p>
                          </w:tc>
                          <w:tc>
                            <w:tcPr>
                              <w:tcW w:w="2610" w:type="dxa"/>
                              <w:tcBorders>
                                <w:top w:val="single" w:sz="4" w:space="0" w:color="auto"/>
                              </w:tcBorders>
                              <w:tcPrChange w:id="3384" w:author="Mizener, Brendon J" w:date="2021-11-01T15:52:00Z">
                                <w:tcPr>
                                  <w:tcW w:w="1960" w:type="dxa"/>
                                  <w:gridSpan w:val="2"/>
                                  <w:tcBorders>
                                    <w:top w:val="single" w:sz="4" w:space="0" w:color="auto"/>
                                  </w:tcBorders>
                                </w:tcPr>
                              </w:tcPrChange>
                            </w:tcPr>
                            <w:p w14:paraId="46A20AFF" w14:textId="57BD947F" w:rsidR="002856E2" w:rsidRPr="00C83F79" w:rsidRDefault="002856E2">
                              <w:pPr>
                                <w:pStyle w:val="TableParagraph"/>
                                <w:spacing w:line="276" w:lineRule="auto"/>
                                <w:ind w:left="2"/>
                                <w:rPr>
                                  <w:rFonts w:ascii="Times New Roman" w:hAnsi="Times New Roman" w:cs="Times New Roman"/>
                                  <w:color w:val="403152" w:themeColor="accent4" w:themeShade="80"/>
                                  <w:sz w:val="18"/>
                                  <w:szCs w:val="18"/>
                                  <w:rPrChange w:id="3385" w:author="Mizener, Brendon J" w:date="2021-12-07T14:03:00Z">
                                    <w:rPr>
                                      <w:rFonts w:ascii="Times New Roman" w:hAnsi="Times New Roman" w:cs="Times New Roman"/>
                                      <w:w w:val="105"/>
                                      <w:sz w:val="18"/>
                                      <w:szCs w:val="18"/>
                                    </w:rPr>
                                  </w:rPrChange>
                                </w:rPr>
                                <w:pPrChange w:id="3386" w:author="Mizener, Brendon J" w:date="2021-11-01T15:51:00Z">
                                  <w:pPr>
                                    <w:pStyle w:val="TableParagraph"/>
                                    <w:ind w:left="180"/>
                                  </w:pPr>
                                </w:pPrChange>
                              </w:pPr>
                              <w:del w:id="3387" w:author="Mizener, Brendon J" w:date="2021-11-01T13:40:00Z">
                                <w:r w:rsidRPr="00C83F79" w:rsidDel="002856E2">
                                  <w:rPr>
                                    <w:rFonts w:ascii="Times New Roman" w:hAnsi="Times New Roman" w:cs="Times New Roman"/>
                                    <w:color w:val="403152" w:themeColor="accent4" w:themeShade="80"/>
                                    <w:sz w:val="18"/>
                                    <w:szCs w:val="18"/>
                                    <w:rPrChange w:id="3388" w:author="Mizener, Brendon J" w:date="2021-12-07T14:03:00Z">
                                      <w:rPr>
                                        <w:rFonts w:ascii="Times New Roman" w:hAnsi="Times New Roman" w:cs="Times New Roman"/>
                                        <w:w w:val="105"/>
                                        <w:sz w:val="18"/>
                                        <w:szCs w:val="18"/>
                                      </w:rPr>
                                    </w:rPrChange>
                                  </w:rPr>
                                  <w:delText>Baroque</w:delText>
                                </w:r>
                              </w:del>
                              <w:ins w:id="3389" w:author="Mizener, Brendon J" w:date="2021-11-01T13:43:00Z">
                                <w:r w:rsidRPr="00C83F79">
                                  <w:rPr>
                                    <w:rFonts w:ascii="Times New Roman" w:hAnsi="Times New Roman" w:cs="Times New Roman"/>
                                    <w:color w:val="403152" w:themeColor="accent4" w:themeShade="80"/>
                                    <w:sz w:val="18"/>
                                    <w:szCs w:val="18"/>
                                    <w:rPrChange w:id="3390" w:author="Mizener, Brendon J" w:date="2021-12-07T14:03:00Z">
                                      <w:rPr>
                                        <w:rFonts w:ascii="Times New Roman" w:hAnsi="Times New Roman" w:cs="Times New Roman"/>
                                        <w:w w:val="105"/>
                                        <w:sz w:val="18"/>
                                        <w:szCs w:val="18"/>
                                      </w:rPr>
                                    </w:rPrChange>
                                  </w:rPr>
                                  <w:t>Years of Training</w:t>
                                </w:r>
                              </w:ins>
                            </w:p>
                          </w:tc>
                        </w:tr>
                        <w:tr w:rsidR="002856E2" w14:paraId="5377A26E" w14:textId="77777777" w:rsidTr="001F6A47">
                          <w:tblPrEx>
                            <w:tblPrExChange w:id="3391" w:author="Mizener, Brendon J" w:date="2021-11-01T15:52:00Z">
                              <w:tblPrEx>
                                <w:tblW w:w="12857" w:type="dxa"/>
                              </w:tblPrEx>
                            </w:tblPrExChange>
                          </w:tblPrEx>
                          <w:trPr>
                            <w:trHeight w:val="288"/>
                            <w:trPrChange w:id="3392" w:author="Mizener, Brendon J" w:date="2021-11-01T15:52:00Z">
                              <w:trPr>
                                <w:gridAfter w:val="0"/>
                                <w:trHeight w:val="374"/>
                              </w:trPr>
                            </w:trPrChange>
                          </w:trPr>
                          <w:tc>
                            <w:tcPr>
                              <w:tcW w:w="1784" w:type="dxa"/>
                              <w:tcPrChange w:id="3393" w:author="Mizener, Brendon J" w:date="2021-11-01T15:52:00Z">
                                <w:tcPr>
                                  <w:tcW w:w="1784" w:type="dxa"/>
                                </w:tcPr>
                              </w:tcPrChange>
                            </w:tcPr>
                            <w:p w14:paraId="462FDC99" w14:textId="75E87605"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94" w:author="Mizener, Brendon J" w:date="2021-12-07T14:03:00Z">
                                    <w:rPr>
                                      <w:rFonts w:ascii="Times New Roman" w:hAnsi="Times New Roman" w:cs="Times New Roman"/>
                                      <w:w w:val="105"/>
                                      <w:sz w:val="18"/>
                                      <w:szCs w:val="18"/>
                                    </w:rPr>
                                  </w:rPrChange>
                                </w:rPr>
                                <w:pPrChange w:id="3395" w:author="Mizener, Brendon J" w:date="2021-11-01T15:51:00Z">
                                  <w:pPr>
                                    <w:pStyle w:val="TableParagraph"/>
                                    <w:ind w:left="119"/>
                                  </w:pPr>
                                </w:pPrChange>
                              </w:pPr>
                              <w:ins w:id="3396" w:author="Mizener, Brendon J" w:date="2021-11-01T13:43:00Z">
                                <w:r w:rsidRPr="00C83F79">
                                  <w:rPr>
                                    <w:rFonts w:ascii="Times New Roman" w:hAnsi="Times New Roman" w:cs="Times New Roman"/>
                                    <w:color w:val="403152" w:themeColor="accent4" w:themeShade="80"/>
                                    <w:sz w:val="18"/>
                                    <w:szCs w:val="18"/>
                                    <w:rPrChange w:id="3397" w:author="Mizener, Brendon J" w:date="2021-12-07T14:03:00Z">
                                      <w:rPr>
                                        <w:rFonts w:ascii="Times New Roman" w:hAnsi="Times New Roman" w:cs="Times New Roman"/>
                                        <w:w w:val="105"/>
                                        <w:sz w:val="18"/>
                                        <w:szCs w:val="18"/>
                                      </w:rPr>
                                    </w:rPrChange>
                                  </w:rPr>
                                  <w:t>France</w:t>
                                </w:r>
                              </w:ins>
                              <w:del w:id="3398" w:author="Mizener, Brendon J" w:date="2021-11-01T13:40:00Z">
                                <w:r w:rsidRPr="00C83F79" w:rsidDel="002856E2">
                                  <w:rPr>
                                    <w:rFonts w:ascii="Times New Roman" w:hAnsi="Times New Roman" w:cs="Times New Roman"/>
                                    <w:color w:val="403152" w:themeColor="accent4" w:themeShade="80"/>
                                    <w:sz w:val="18"/>
                                    <w:szCs w:val="18"/>
                                    <w:rPrChange w:id="3399"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3400" w:author="Mizener, Brendon J" w:date="2021-12-07T14:03:00Z">
                                      <w:rPr>
                                        <w:rFonts w:ascii="Times New Roman" w:hAnsi="Times New Roman" w:cs="Times New Roman"/>
                                        <w:spacing w:val="2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401" w:author="Mizener, Brendon J" w:date="2021-12-07T14:03:00Z">
                                      <w:rPr>
                                        <w:rFonts w:ascii="Times New Roman" w:hAnsi="Times New Roman" w:cs="Times New Roman"/>
                                        <w:w w:val="105"/>
                                        <w:sz w:val="18"/>
                                        <w:szCs w:val="18"/>
                                      </w:rPr>
                                    </w:rPrChange>
                                  </w:rPr>
                                  <w:delText>Minor</w:delText>
                                </w:r>
                              </w:del>
                            </w:p>
                          </w:tc>
                          <w:tc>
                            <w:tcPr>
                              <w:tcW w:w="3339" w:type="dxa"/>
                              <w:tcPrChange w:id="3402" w:author="Mizener, Brendon J" w:date="2021-11-01T15:52:00Z">
                                <w:tcPr>
                                  <w:tcW w:w="2123" w:type="dxa"/>
                                </w:tcPr>
                              </w:tcPrChange>
                            </w:tcPr>
                            <w:p w14:paraId="352EC0AF" w14:textId="744FDA40"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3403" w:author="Mizener, Brendon J" w:date="2021-12-07T14:03:00Z">
                                    <w:rPr>
                                      <w:rFonts w:ascii="Times New Roman" w:hAnsi="Times New Roman" w:cs="Times New Roman"/>
                                      <w:sz w:val="18"/>
                                      <w:szCs w:val="18"/>
                                    </w:rPr>
                                  </w:rPrChange>
                                </w:rPr>
                                <w:pPrChange w:id="3404" w:author="Mizener, Brendon J" w:date="2021-11-01T15:51:00Z">
                                  <w:pPr>
                                    <w:pStyle w:val="TableParagraph"/>
                                    <w:ind w:left="446"/>
                                  </w:pPr>
                                </w:pPrChange>
                              </w:pPr>
                              <w:ins w:id="3405" w:author="Mizener, Brendon J" w:date="2021-11-01T13:48:00Z">
                                <w:r w:rsidRPr="00C83F79">
                                  <w:rPr>
                                    <w:rFonts w:ascii="Times New Roman" w:hAnsi="Times New Roman" w:cs="Times New Roman"/>
                                    <w:color w:val="403152" w:themeColor="accent4" w:themeShade="80"/>
                                    <w:sz w:val="18"/>
                                    <w:szCs w:val="18"/>
                                    <w:rPrChange w:id="3406" w:author="Mizener, Brendon J" w:date="2021-12-07T14:03:00Z">
                                      <w:rPr>
                                        <w:rFonts w:ascii="Times New Roman" w:hAnsi="Times New Roman" w:cs="Times New Roman"/>
                                        <w:sz w:val="18"/>
                                        <w:szCs w:val="18"/>
                                      </w:rPr>
                                    </w:rPrChange>
                                  </w:rPr>
                                  <w:t>F</w:t>
                                </w:r>
                              </w:ins>
                              <w:ins w:id="3407" w:author="Mizener, Brendon J" w:date="2021-11-01T15:08:00Z">
                                <w:r w:rsidR="00CA4B9C" w:rsidRPr="00C83F79">
                                  <w:rPr>
                                    <w:rFonts w:ascii="Times New Roman" w:hAnsi="Times New Roman" w:cs="Times New Roman"/>
                                    <w:color w:val="403152" w:themeColor="accent4" w:themeShade="80"/>
                                    <w:sz w:val="18"/>
                                    <w:szCs w:val="18"/>
                                    <w:rPrChange w:id="3408" w:author="Mizener, Brendon J" w:date="2021-12-07T14:03:00Z">
                                      <w:rPr>
                                        <w:rFonts w:ascii="Times New Roman" w:hAnsi="Times New Roman" w:cs="Times New Roman"/>
                                        <w:sz w:val="18"/>
                                        <w:szCs w:val="18"/>
                                      </w:rPr>
                                    </w:rPrChange>
                                  </w:rPr>
                                  <w:t xml:space="preserve"> (</w:t>
                                </w:r>
                                <w:r w:rsidR="00CA4B9C" w:rsidRPr="00C83F79">
                                  <w:rPr>
                                    <w:rFonts w:ascii="Times New Roman" w:hAnsi="Times New Roman" w:cs="Times New Roman"/>
                                    <w:i/>
                                    <w:iCs/>
                                    <w:color w:val="403152" w:themeColor="accent4" w:themeShade="80"/>
                                    <w:sz w:val="18"/>
                                    <w:szCs w:val="18"/>
                                    <w:rPrChange w:id="3409" w:author="Mizener, Brendon J" w:date="2021-12-07T14:03:00Z">
                                      <w:rPr>
                                        <w:rFonts w:ascii="Times New Roman" w:hAnsi="Times New Roman" w:cs="Times New Roman"/>
                                        <w:sz w:val="18"/>
                                        <w:szCs w:val="18"/>
                                      </w:rPr>
                                    </w:rPrChange>
                                  </w:rPr>
                                  <w:t>N</w:t>
                                </w:r>
                                <w:r w:rsidR="00CA4B9C" w:rsidRPr="00C83F79">
                                  <w:rPr>
                                    <w:rFonts w:ascii="Times New Roman" w:hAnsi="Times New Roman" w:cs="Times New Roman"/>
                                    <w:color w:val="403152" w:themeColor="accent4" w:themeShade="80"/>
                                    <w:sz w:val="18"/>
                                    <w:szCs w:val="18"/>
                                    <w:rPrChange w:id="3410" w:author="Mizener, Brendon J" w:date="2021-12-07T14:03:00Z">
                                      <w:rPr>
                                        <w:rFonts w:ascii="Times New Roman" w:hAnsi="Times New Roman" w:cs="Times New Roman"/>
                                        <w:sz w:val="18"/>
                                        <w:szCs w:val="18"/>
                                      </w:rPr>
                                    </w:rPrChange>
                                  </w:rPr>
                                  <w:t xml:space="preserve"> = 4)</w:t>
                                </w:r>
                              </w:ins>
                              <w:del w:id="3411" w:author="Mizener, Brendon J" w:date="2021-11-01T13:40:00Z">
                                <w:r w:rsidR="002856E2" w:rsidRPr="00C83F79" w:rsidDel="002856E2">
                                  <w:rPr>
                                    <w:rFonts w:ascii="Times New Roman" w:hAnsi="Times New Roman" w:cs="Times New Roman"/>
                                    <w:color w:val="403152" w:themeColor="accent4" w:themeShade="80"/>
                                    <w:sz w:val="18"/>
                                    <w:szCs w:val="18"/>
                                    <w:rPrChange w:id="3412" w:author="Mizener, Brendon J" w:date="2021-12-07T14:03:00Z">
                                      <w:rPr>
                                        <w:rFonts w:ascii="Times New Roman" w:hAnsi="Times New Roman" w:cs="Times New Roman"/>
                                        <w:sz w:val="18"/>
                                        <w:szCs w:val="18"/>
                                      </w:rPr>
                                    </w:rPrChange>
                                  </w:rPr>
                                  <w:delText>Slow</w:delText>
                                </w:r>
                              </w:del>
                            </w:p>
                          </w:tc>
                          <w:tc>
                            <w:tcPr>
                              <w:tcW w:w="3060" w:type="dxa"/>
                              <w:tcPrChange w:id="3413" w:author="Mizener, Brendon J" w:date="2021-11-01T15:52:00Z">
                                <w:tcPr>
                                  <w:tcW w:w="2316" w:type="dxa"/>
                                  <w:gridSpan w:val="2"/>
                                </w:tcPr>
                              </w:tcPrChange>
                            </w:tcPr>
                            <w:p w14:paraId="5DA2D104" w14:textId="7F8CE837"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414" w:author="Mizener, Brendon J" w:date="2021-12-07T14:03:00Z">
                                    <w:rPr>
                                      <w:rFonts w:ascii="Times New Roman" w:hAnsi="Times New Roman" w:cs="Times New Roman"/>
                                      <w:sz w:val="18"/>
                                      <w:szCs w:val="18"/>
                                    </w:rPr>
                                  </w:rPrChange>
                                </w:rPr>
                                <w:pPrChange w:id="3415" w:author="Mizener, Brendon J" w:date="2021-11-01T15:51:00Z">
                                  <w:pPr>
                                    <w:pStyle w:val="TableParagraph"/>
                                    <w:ind w:left="434"/>
                                  </w:pPr>
                                </w:pPrChange>
                              </w:pPr>
                              <w:ins w:id="3416" w:author="Mizener, Brendon J" w:date="2021-11-01T15:10:00Z">
                                <w:r w:rsidRPr="00C83F79">
                                  <w:rPr>
                                    <w:rFonts w:ascii="Times New Roman" w:hAnsi="Times New Roman" w:cs="Times New Roman"/>
                                    <w:i/>
                                    <w:iCs/>
                                    <w:color w:val="403152" w:themeColor="accent4" w:themeShade="80"/>
                                    <w:sz w:val="18"/>
                                    <w:szCs w:val="18"/>
                                    <w:rPrChange w:id="3417"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418" w:author="Mizener, Brendon J" w:date="2021-12-07T14:03:00Z">
                                      <w:rPr>
                                        <w:rFonts w:ascii="Times New Roman" w:hAnsi="Times New Roman" w:cs="Times New Roman"/>
                                        <w:w w:val="105"/>
                                        <w:sz w:val="18"/>
                                        <w:szCs w:val="18"/>
                                      </w:rPr>
                                    </w:rPrChange>
                                  </w:rPr>
                                  <w:t xml:space="preserve"> = 41.</w:t>
                                </w:r>
                              </w:ins>
                              <w:ins w:id="3419" w:author="Mizener, Brendon J" w:date="2021-11-01T15:11:00Z">
                                <w:r w:rsidRPr="00C83F79">
                                  <w:rPr>
                                    <w:rFonts w:ascii="Times New Roman" w:hAnsi="Times New Roman" w:cs="Times New Roman"/>
                                    <w:color w:val="403152" w:themeColor="accent4" w:themeShade="80"/>
                                    <w:sz w:val="18"/>
                                    <w:szCs w:val="18"/>
                                    <w:rPrChange w:id="3420" w:author="Mizener, Brendon J" w:date="2021-12-07T14:03:00Z">
                                      <w:rPr>
                                        <w:rFonts w:ascii="Times New Roman" w:hAnsi="Times New Roman" w:cs="Times New Roman"/>
                                        <w:w w:val="105"/>
                                        <w:sz w:val="18"/>
                                        <w:szCs w:val="18"/>
                                      </w:rPr>
                                    </w:rPrChange>
                                  </w:rPr>
                                  <w:t>25</w:t>
                                </w:r>
                              </w:ins>
                              <w:ins w:id="3421" w:author="Mizener, Brendon J" w:date="2021-11-01T15:10:00Z">
                                <w:r w:rsidRPr="00C83F79">
                                  <w:rPr>
                                    <w:rFonts w:ascii="Times New Roman" w:hAnsi="Times New Roman" w:cs="Times New Roman"/>
                                    <w:color w:val="403152" w:themeColor="accent4" w:themeShade="80"/>
                                    <w:sz w:val="18"/>
                                    <w:szCs w:val="18"/>
                                    <w:rPrChange w:id="3422"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3423"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424" w:author="Mizener, Brendon J" w:date="2021-12-07T14:03:00Z">
                                      <w:rPr>
                                        <w:rFonts w:ascii="Times New Roman" w:hAnsi="Times New Roman" w:cs="Times New Roman"/>
                                        <w:w w:val="105"/>
                                        <w:sz w:val="18"/>
                                        <w:szCs w:val="18"/>
                                      </w:rPr>
                                    </w:rPrChange>
                                  </w:rPr>
                                  <w:t xml:space="preserve"> = 13.59</w:t>
                                </w:r>
                              </w:ins>
                              <w:del w:id="3425" w:author="Mizener, Brendon J" w:date="2021-11-01T13:40:00Z">
                                <w:r w:rsidR="002856E2" w:rsidRPr="00C83F79" w:rsidDel="002856E2">
                                  <w:rPr>
                                    <w:rFonts w:ascii="Times New Roman" w:hAnsi="Times New Roman" w:cs="Times New Roman"/>
                                    <w:color w:val="403152" w:themeColor="accent4" w:themeShade="80"/>
                                    <w:sz w:val="18"/>
                                    <w:szCs w:val="18"/>
                                    <w:rPrChange w:id="3426" w:author="Mizener, Brendon J" w:date="2021-12-07T14:03:00Z">
                                      <w:rPr>
                                        <w:rFonts w:ascii="Times New Roman" w:hAnsi="Times New Roman" w:cs="Times New Roman"/>
                                        <w:w w:val="105"/>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3427" w:author="Mizener, Brendon J" w:date="2021-12-07T14:03:00Z">
                                      <w:rPr>
                                        <w:rFonts w:ascii="Times New Roman" w:hAnsi="Times New Roman" w:cs="Times New Roman"/>
                                        <w:spacing w:val="-1"/>
                                        <w:w w:val="105"/>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28" w:author="Mizener, Brendon J" w:date="2021-12-07T14:03:00Z">
                                      <w:rPr>
                                        <w:rFonts w:ascii="Times New Roman" w:hAnsi="Times New Roman" w:cs="Times New Roman"/>
                                        <w:w w:val="105"/>
                                        <w:sz w:val="18"/>
                                        <w:szCs w:val="18"/>
                                      </w:rPr>
                                    </w:rPrChange>
                                  </w:rPr>
                                  <w:delText>Triple</w:delText>
                                </w:r>
                              </w:del>
                            </w:p>
                          </w:tc>
                          <w:tc>
                            <w:tcPr>
                              <w:tcW w:w="1800" w:type="dxa"/>
                              <w:tcPrChange w:id="3429" w:author="Mizener, Brendon J" w:date="2021-11-01T15:52:00Z">
                                <w:tcPr>
                                  <w:tcW w:w="2160" w:type="dxa"/>
                                  <w:gridSpan w:val="2"/>
                                </w:tcPr>
                              </w:tcPrChange>
                            </w:tcPr>
                            <w:p w14:paraId="4A395F51" w14:textId="7CC43A12"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430" w:author="Mizener, Brendon J" w:date="2021-12-07T14:03:00Z">
                                    <w:rPr>
                                      <w:rFonts w:ascii="Times New Roman" w:hAnsi="Times New Roman" w:cs="Times New Roman"/>
                                      <w:sz w:val="18"/>
                                      <w:szCs w:val="18"/>
                                    </w:rPr>
                                  </w:rPrChange>
                                </w:rPr>
                                <w:pPrChange w:id="3431" w:author="Mizener, Brendon J" w:date="2021-11-01T15:51:00Z">
                                  <w:pPr>
                                    <w:pStyle w:val="TableParagraph"/>
                                    <w:ind w:left="229"/>
                                  </w:pPr>
                                </w:pPrChange>
                              </w:pPr>
                              <w:ins w:id="3432" w:author="Mizener, Brendon J" w:date="2021-11-01T15:12:00Z">
                                <w:r w:rsidRPr="00C83F79">
                                  <w:rPr>
                                    <w:rFonts w:ascii="Times New Roman" w:hAnsi="Times New Roman" w:cs="Times New Roman"/>
                                    <w:color w:val="403152" w:themeColor="accent4" w:themeShade="80"/>
                                    <w:sz w:val="18"/>
                                    <w:szCs w:val="18"/>
                                    <w:rPrChange w:id="3433" w:author="Mizener, Brendon J" w:date="2021-12-07T14:03:00Z">
                                      <w:rPr>
                                        <w:rFonts w:ascii="Times New Roman" w:hAnsi="Times New Roman" w:cs="Times New Roman"/>
                                        <w:sz w:val="18"/>
                                        <w:szCs w:val="18"/>
                                      </w:rPr>
                                    </w:rPrChange>
                                  </w:rPr>
                                  <w:t xml:space="preserve">28 </w:t>
                                </w:r>
                              </w:ins>
                              <w:ins w:id="3434" w:author="Hervé" w:date="2021-12-03T11:31:00Z">
                                <w:r w:rsidR="00777D0F" w:rsidRPr="00C83F79">
                                  <w:rPr>
                                    <w:rFonts w:ascii="Times New Roman" w:hAnsi="Times New Roman" w:cs="Times New Roman"/>
                                    <w:color w:val="403152" w:themeColor="accent4" w:themeShade="80"/>
                                    <w:sz w:val="18"/>
                                    <w:szCs w:val="18"/>
                                    <w:rPrChange w:id="3435" w:author="Mizener, Brendon J" w:date="2021-12-07T14:03:00Z">
                                      <w:rPr>
                                        <w:rFonts w:ascii="Times New Roman" w:hAnsi="Times New Roman" w:cs="Times New Roman"/>
                                        <w:sz w:val="18"/>
                                        <w:szCs w:val="18"/>
                                      </w:rPr>
                                    </w:rPrChange>
                                  </w:rPr>
                                  <w:t>–</w:t>
                                </w:r>
                              </w:ins>
                              <w:ins w:id="3436" w:author="Mizener, Brendon J" w:date="2021-11-01T15:12:00Z">
                                <w:del w:id="3437" w:author="Hervé" w:date="2021-12-03T11:31:00Z">
                                  <w:r w:rsidRPr="00C83F79" w:rsidDel="00777D0F">
                                    <w:rPr>
                                      <w:rFonts w:ascii="Times New Roman" w:hAnsi="Times New Roman" w:cs="Times New Roman"/>
                                      <w:color w:val="403152" w:themeColor="accent4" w:themeShade="80"/>
                                      <w:sz w:val="18"/>
                                      <w:szCs w:val="18"/>
                                      <w:rPrChange w:id="3438"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3439" w:author="Mizener, Brendon J" w:date="2021-12-07T14:03:00Z">
                                      <w:rPr>
                                        <w:rFonts w:ascii="Times New Roman" w:hAnsi="Times New Roman" w:cs="Times New Roman"/>
                                        <w:sz w:val="18"/>
                                        <w:szCs w:val="18"/>
                                      </w:rPr>
                                    </w:rPrChange>
                                  </w:rPr>
                                  <w:t xml:space="preserve"> 60</w:t>
                                </w:r>
                              </w:ins>
                              <w:del w:id="3440" w:author="Mizener, Brendon J" w:date="2021-11-01T13:40:00Z">
                                <w:r w:rsidR="002856E2" w:rsidRPr="00C83F79" w:rsidDel="002856E2">
                                  <w:rPr>
                                    <w:rFonts w:ascii="Times New Roman" w:hAnsi="Times New Roman" w:cs="Times New Roman"/>
                                    <w:color w:val="403152" w:themeColor="accent4" w:themeShade="80"/>
                                    <w:sz w:val="18"/>
                                    <w:szCs w:val="18"/>
                                    <w:rPrChange w:id="3441"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3442" w:author="Mizener, Brendon J" w:date="2021-12-07T14:03:00Z">
                                      <w:rPr>
                                        <w:rFonts w:ascii="Times New Roman" w:hAnsi="Times New Roman" w:cs="Times New Roman"/>
                                        <w:spacing w:val="27"/>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43" w:author="Mizener, Brendon J" w:date="2021-12-07T14:03:00Z">
                                      <w:rPr>
                                        <w:rFonts w:ascii="Times New Roman" w:hAnsi="Times New Roman" w:cs="Times New Roman"/>
                                        <w:sz w:val="18"/>
                                        <w:szCs w:val="18"/>
                                      </w:rPr>
                                    </w:rPrChange>
                                  </w:rPr>
                                  <w:delText>sparse</w:delText>
                                </w:r>
                              </w:del>
                            </w:p>
                          </w:tc>
                          <w:tc>
                            <w:tcPr>
                              <w:tcW w:w="2610" w:type="dxa"/>
                              <w:tcPrChange w:id="3444" w:author="Mizener, Brendon J" w:date="2021-11-01T15:52:00Z">
                                <w:tcPr>
                                  <w:tcW w:w="1960" w:type="dxa"/>
                                  <w:gridSpan w:val="2"/>
                                </w:tcPr>
                              </w:tcPrChange>
                            </w:tcPr>
                            <w:p w14:paraId="160A909A" w14:textId="161D8750"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3445" w:author="Mizener, Brendon J" w:date="2021-12-07T14:03:00Z">
                                    <w:rPr>
                                      <w:rFonts w:ascii="Times New Roman" w:hAnsi="Times New Roman" w:cs="Times New Roman"/>
                                      <w:w w:val="105"/>
                                      <w:sz w:val="18"/>
                                      <w:szCs w:val="18"/>
                                    </w:rPr>
                                  </w:rPrChange>
                                </w:rPr>
                                <w:pPrChange w:id="3446" w:author="Mizener, Brendon J" w:date="2021-11-01T15:51:00Z">
                                  <w:pPr>
                                    <w:pStyle w:val="TableParagraph"/>
                                    <w:ind w:left="180"/>
                                  </w:pPr>
                                </w:pPrChange>
                              </w:pPr>
                              <w:ins w:id="3447" w:author="Mizener, Brendon J" w:date="2021-11-01T15:12:00Z">
                                <w:r w:rsidRPr="00C83F79">
                                  <w:rPr>
                                    <w:rFonts w:ascii="Times New Roman" w:hAnsi="Times New Roman" w:cs="Times New Roman"/>
                                    <w:i/>
                                    <w:iCs/>
                                    <w:color w:val="403152" w:themeColor="accent4" w:themeShade="80"/>
                                    <w:sz w:val="18"/>
                                    <w:szCs w:val="18"/>
                                    <w:rPrChange w:id="3448"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449" w:author="Mizener, Brendon J" w:date="2021-12-07T14:03:00Z">
                                      <w:rPr>
                                        <w:rFonts w:ascii="Times New Roman" w:hAnsi="Times New Roman" w:cs="Times New Roman"/>
                                        <w:w w:val="105"/>
                                        <w:sz w:val="18"/>
                                        <w:szCs w:val="18"/>
                                      </w:rPr>
                                    </w:rPrChange>
                                  </w:rPr>
                                  <w:t xml:space="preserve"> = 15.5</w:t>
                                </w:r>
                              </w:ins>
                              <w:ins w:id="3450" w:author="Mizener, Brendon J" w:date="2021-11-01T15:13:00Z">
                                <w:r w:rsidRPr="00C83F79">
                                  <w:rPr>
                                    <w:rFonts w:ascii="Times New Roman" w:hAnsi="Times New Roman" w:cs="Times New Roman"/>
                                    <w:color w:val="403152" w:themeColor="accent4" w:themeShade="80"/>
                                    <w:sz w:val="18"/>
                                    <w:szCs w:val="18"/>
                                    <w:rPrChange w:id="3451" w:author="Mizener, Brendon J" w:date="2021-12-07T14:03:00Z">
                                      <w:rPr>
                                        <w:rFonts w:ascii="Times New Roman" w:hAnsi="Times New Roman" w:cs="Times New Roman"/>
                                        <w:w w:val="105"/>
                                        <w:sz w:val="18"/>
                                        <w:szCs w:val="18"/>
                                      </w:rPr>
                                    </w:rPrChange>
                                  </w:rPr>
                                  <w:t>0</w:t>
                                </w:r>
                              </w:ins>
                              <w:ins w:id="3452" w:author="Mizener, Brendon J" w:date="2021-11-01T15:12:00Z">
                                <w:r w:rsidRPr="00C83F79">
                                  <w:rPr>
                                    <w:rFonts w:ascii="Times New Roman" w:hAnsi="Times New Roman" w:cs="Times New Roman"/>
                                    <w:color w:val="403152" w:themeColor="accent4" w:themeShade="80"/>
                                    <w:sz w:val="18"/>
                                    <w:szCs w:val="18"/>
                                    <w:rPrChange w:id="3453"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3454"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455" w:author="Mizener, Brendon J" w:date="2021-12-07T14:03:00Z">
                                      <w:rPr>
                                        <w:rFonts w:ascii="Times New Roman" w:hAnsi="Times New Roman" w:cs="Times New Roman"/>
                                        <w:w w:val="105"/>
                                        <w:sz w:val="18"/>
                                        <w:szCs w:val="18"/>
                                      </w:rPr>
                                    </w:rPrChange>
                                  </w:rPr>
                                  <w:t xml:space="preserve"> </w:t>
                                </w:r>
                              </w:ins>
                              <w:ins w:id="3456" w:author="Mizener, Brendon J" w:date="2021-11-01T15:13:00Z">
                                <w:r w:rsidRPr="00C83F79">
                                  <w:rPr>
                                    <w:rFonts w:ascii="Times New Roman" w:hAnsi="Times New Roman" w:cs="Times New Roman"/>
                                    <w:color w:val="403152" w:themeColor="accent4" w:themeShade="80"/>
                                    <w:sz w:val="18"/>
                                    <w:szCs w:val="18"/>
                                    <w:rPrChange w:id="3457" w:author="Mizener, Brendon J" w:date="2021-12-07T14:03:00Z">
                                      <w:rPr>
                                        <w:rFonts w:ascii="Times New Roman" w:hAnsi="Times New Roman" w:cs="Times New Roman"/>
                                        <w:w w:val="105"/>
                                        <w:sz w:val="18"/>
                                        <w:szCs w:val="18"/>
                                      </w:rPr>
                                    </w:rPrChange>
                                  </w:rPr>
                                  <w:t>= 3.32</w:t>
                                </w:r>
                              </w:ins>
                              <w:del w:id="3458" w:author="Mizener, Brendon J" w:date="2021-11-01T13:40:00Z">
                                <w:r w:rsidR="002856E2" w:rsidRPr="00C83F79" w:rsidDel="002856E2">
                                  <w:rPr>
                                    <w:rFonts w:ascii="Times New Roman" w:hAnsi="Times New Roman" w:cs="Times New Roman"/>
                                    <w:color w:val="403152" w:themeColor="accent4" w:themeShade="80"/>
                                    <w:sz w:val="18"/>
                                    <w:szCs w:val="18"/>
                                    <w:rPrChange w:id="3459" w:author="Mizener, Brendon J" w:date="2021-12-07T14:03:00Z">
                                      <w:rPr>
                                        <w:rFonts w:ascii="Times New Roman" w:hAnsi="Times New Roman" w:cs="Times New Roman"/>
                                        <w:w w:val="105"/>
                                        <w:sz w:val="18"/>
                                        <w:szCs w:val="18"/>
                                      </w:rPr>
                                    </w:rPrChange>
                                  </w:rPr>
                                  <w:delText>Classical</w:delText>
                                </w:r>
                              </w:del>
                            </w:p>
                          </w:tc>
                        </w:tr>
                        <w:tr w:rsidR="002856E2" w14:paraId="10853543" w14:textId="77777777" w:rsidTr="001F6A47">
                          <w:tblPrEx>
                            <w:tblPrExChange w:id="3460" w:author="Mizener, Brendon J" w:date="2021-11-01T15:52:00Z">
                              <w:tblPrEx>
                                <w:tblW w:w="12857" w:type="dxa"/>
                              </w:tblPrEx>
                            </w:tblPrExChange>
                          </w:tblPrEx>
                          <w:trPr>
                            <w:trHeight w:val="288"/>
                            <w:trPrChange w:id="3461" w:author="Mizener, Brendon J" w:date="2021-11-01T15:52:00Z">
                              <w:trPr>
                                <w:gridAfter w:val="0"/>
                                <w:trHeight w:val="374"/>
                              </w:trPr>
                            </w:trPrChange>
                          </w:trPr>
                          <w:tc>
                            <w:tcPr>
                              <w:tcW w:w="1784" w:type="dxa"/>
                              <w:tcPrChange w:id="3462" w:author="Mizener, Brendon J" w:date="2021-11-01T15:52:00Z">
                                <w:tcPr>
                                  <w:tcW w:w="1784" w:type="dxa"/>
                                </w:tcPr>
                              </w:tcPrChange>
                            </w:tcPr>
                            <w:p w14:paraId="2F9F2922" w14:textId="44C8CC7D"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463" w:author="Mizener, Brendon J" w:date="2021-12-07T14:03:00Z">
                                    <w:rPr>
                                      <w:rFonts w:ascii="Times New Roman" w:hAnsi="Times New Roman" w:cs="Times New Roman"/>
                                      <w:w w:val="105"/>
                                      <w:sz w:val="18"/>
                                      <w:szCs w:val="18"/>
                                    </w:rPr>
                                  </w:rPrChange>
                                </w:rPr>
                                <w:pPrChange w:id="3464" w:author="Mizener, Brendon J" w:date="2021-11-01T15:51:00Z">
                                  <w:pPr>
                                    <w:pStyle w:val="TableParagraph"/>
                                    <w:ind w:left="119"/>
                                  </w:pPr>
                                </w:pPrChange>
                              </w:pPr>
                              <w:del w:id="3465" w:author="Mizener, Brendon J" w:date="2021-11-01T13:40:00Z">
                                <w:r w:rsidRPr="00C83F79" w:rsidDel="002856E2">
                                  <w:rPr>
                                    <w:rFonts w:ascii="Times New Roman" w:hAnsi="Times New Roman" w:cs="Times New Roman"/>
                                    <w:color w:val="403152" w:themeColor="accent4" w:themeShade="80"/>
                                    <w:sz w:val="18"/>
                                    <w:szCs w:val="18"/>
                                    <w:rPrChange w:id="3466" w:author="Mizener, Brendon J" w:date="2021-12-07T14:03:00Z">
                                      <w:rPr>
                                        <w:rFonts w:ascii="Times New Roman" w:hAnsi="Times New Roman" w:cs="Times New Roman"/>
                                        <w:w w:val="105"/>
                                        <w:sz w:val="18"/>
                                        <w:szCs w:val="18"/>
                                      </w:rPr>
                                    </w:rPrChange>
                                  </w:rPr>
                                  <w:delText>Blues</w:delText>
                                </w:r>
                              </w:del>
                            </w:p>
                          </w:tc>
                          <w:tc>
                            <w:tcPr>
                              <w:tcW w:w="3339" w:type="dxa"/>
                              <w:tcPrChange w:id="3467" w:author="Mizener, Brendon J" w:date="2021-11-01T15:52:00Z">
                                <w:tcPr>
                                  <w:tcW w:w="2123" w:type="dxa"/>
                                </w:tcPr>
                              </w:tcPrChange>
                            </w:tcPr>
                            <w:p w14:paraId="07F9C8A9" w14:textId="43C40799"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3468" w:author="Mizener, Brendon J" w:date="2021-12-07T14:03:00Z">
                                    <w:rPr>
                                      <w:rFonts w:ascii="Times New Roman" w:hAnsi="Times New Roman" w:cs="Times New Roman"/>
                                      <w:sz w:val="18"/>
                                      <w:szCs w:val="18"/>
                                    </w:rPr>
                                  </w:rPrChange>
                                </w:rPr>
                                <w:pPrChange w:id="3469" w:author="Mizener, Brendon J" w:date="2021-11-01T15:51:00Z">
                                  <w:pPr>
                                    <w:pStyle w:val="TableParagraph"/>
                                    <w:ind w:left="446"/>
                                  </w:pPr>
                                </w:pPrChange>
                              </w:pPr>
                              <w:ins w:id="3470" w:author="Mizener, Brendon J" w:date="2021-11-01T13:48:00Z">
                                <w:r w:rsidRPr="00C83F79">
                                  <w:rPr>
                                    <w:rFonts w:ascii="Times New Roman" w:hAnsi="Times New Roman" w:cs="Times New Roman"/>
                                    <w:color w:val="403152" w:themeColor="accent4" w:themeShade="80"/>
                                    <w:sz w:val="18"/>
                                    <w:szCs w:val="18"/>
                                    <w:rPrChange w:id="3471" w:author="Mizener, Brendon J" w:date="2021-12-07T14:03:00Z">
                                      <w:rPr>
                                        <w:rFonts w:ascii="Times New Roman" w:hAnsi="Times New Roman" w:cs="Times New Roman"/>
                                        <w:sz w:val="18"/>
                                        <w:szCs w:val="18"/>
                                      </w:rPr>
                                    </w:rPrChange>
                                  </w:rPr>
                                  <w:t>M</w:t>
                                </w:r>
                              </w:ins>
                              <w:ins w:id="3472" w:author="Mizener, Brendon J" w:date="2021-11-01T15:08:00Z">
                                <w:r w:rsidR="00CA4B9C" w:rsidRPr="00C83F79">
                                  <w:rPr>
                                    <w:rFonts w:ascii="Times New Roman" w:hAnsi="Times New Roman" w:cs="Times New Roman"/>
                                    <w:color w:val="403152" w:themeColor="accent4" w:themeShade="80"/>
                                    <w:sz w:val="18"/>
                                    <w:szCs w:val="18"/>
                                    <w:rPrChange w:id="3473" w:author="Mizener, Brendon J" w:date="2021-12-07T14:03:00Z">
                                      <w:rPr>
                                        <w:rFonts w:ascii="Times New Roman" w:hAnsi="Times New Roman" w:cs="Times New Roman"/>
                                        <w:sz w:val="18"/>
                                        <w:szCs w:val="18"/>
                                      </w:rPr>
                                    </w:rPrChange>
                                  </w:rPr>
                                  <w:t xml:space="preserve"> (</w:t>
                                </w:r>
                              </w:ins>
                              <w:ins w:id="3474" w:author="Mizener, Brendon J" w:date="2021-11-01T15:09:00Z">
                                <w:r w:rsidR="00CA4B9C" w:rsidRPr="00C83F79">
                                  <w:rPr>
                                    <w:rFonts w:ascii="Times New Roman" w:hAnsi="Times New Roman" w:cs="Times New Roman"/>
                                    <w:i/>
                                    <w:iCs/>
                                    <w:color w:val="403152" w:themeColor="accent4" w:themeShade="80"/>
                                    <w:sz w:val="18"/>
                                    <w:szCs w:val="18"/>
                                    <w:rPrChange w:id="3475"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3476" w:author="Mizener, Brendon J" w:date="2021-12-07T14:03:00Z">
                                      <w:rPr>
                                        <w:rFonts w:ascii="Times New Roman" w:hAnsi="Times New Roman" w:cs="Times New Roman"/>
                                        <w:sz w:val="18"/>
                                        <w:szCs w:val="18"/>
                                      </w:rPr>
                                    </w:rPrChange>
                                  </w:rPr>
                                  <w:t xml:space="preserve"> </w:t>
                                </w:r>
                              </w:ins>
                              <w:ins w:id="3477" w:author="Mizener, Brendon J" w:date="2021-11-01T15:08:00Z">
                                <w:r w:rsidR="00CA4B9C" w:rsidRPr="00C83F79">
                                  <w:rPr>
                                    <w:rFonts w:ascii="Times New Roman" w:hAnsi="Times New Roman" w:cs="Times New Roman"/>
                                    <w:color w:val="403152" w:themeColor="accent4" w:themeShade="80"/>
                                    <w:sz w:val="18"/>
                                    <w:szCs w:val="18"/>
                                    <w:rPrChange w:id="3478" w:author="Mizener, Brendon J" w:date="2021-12-07T14:03:00Z">
                                      <w:rPr>
                                        <w:rFonts w:ascii="Times New Roman" w:hAnsi="Times New Roman" w:cs="Times New Roman"/>
                                        <w:sz w:val="18"/>
                                        <w:szCs w:val="18"/>
                                      </w:rPr>
                                    </w:rPrChange>
                                  </w:rPr>
                                  <w:t>= 5)</w:t>
                                </w:r>
                              </w:ins>
                              <w:del w:id="3479" w:author="Mizener, Brendon J" w:date="2021-11-01T13:40:00Z">
                                <w:r w:rsidR="002856E2" w:rsidRPr="00C83F79" w:rsidDel="002856E2">
                                  <w:rPr>
                                    <w:rFonts w:ascii="Times New Roman" w:hAnsi="Times New Roman" w:cs="Times New Roman"/>
                                    <w:color w:val="403152" w:themeColor="accent4" w:themeShade="80"/>
                                    <w:sz w:val="18"/>
                                    <w:szCs w:val="18"/>
                                    <w:rPrChange w:id="3480"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3481" w:author="Mizener, Brendon J" w:date="2021-12-07T14:03:00Z">
                                      <w:rPr>
                                        <w:rFonts w:ascii="Times New Roman" w:hAnsi="Times New Roman" w:cs="Times New Roman"/>
                                        <w:spacing w:val="22"/>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82" w:author="Mizener, Brendon J" w:date="2021-12-07T14:03:00Z">
                                      <w:rPr>
                                        <w:rFonts w:ascii="Times New Roman" w:hAnsi="Times New Roman" w:cs="Times New Roman"/>
                                        <w:sz w:val="18"/>
                                        <w:szCs w:val="18"/>
                                      </w:rPr>
                                    </w:rPrChange>
                                  </w:rPr>
                                  <w:delText>Slow</w:delText>
                                </w:r>
                              </w:del>
                            </w:p>
                          </w:tc>
                          <w:tc>
                            <w:tcPr>
                              <w:tcW w:w="3060" w:type="dxa"/>
                              <w:tcPrChange w:id="3483" w:author="Mizener, Brendon J" w:date="2021-11-01T15:52:00Z">
                                <w:tcPr>
                                  <w:tcW w:w="2316" w:type="dxa"/>
                                  <w:gridSpan w:val="2"/>
                                </w:tcPr>
                              </w:tcPrChange>
                            </w:tcPr>
                            <w:p w14:paraId="14939D91" w14:textId="71F0F11B"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484" w:author="Mizener, Brendon J" w:date="2021-12-07T14:03:00Z">
                                    <w:rPr>
                                      <w:rFonts w:ascii="Times New Roman" w:hAnsi="Times New Roman" w:cs="Times New Roman"/>
                                      <w:sz w:val="18"/>
                                      <w:szCs w:val="18"/>
                                    </w:rPr>
                                  </w:rPrChange>
                                </w:rPr>
                                <w:pPrChange w:id="3485" w:author="Mizener, Brendon J" w:date="2021-11-01T15:51:00Z">
                                  <w:pPr>
                                    <w:pStyle w:val="TableParagraph"/>
                                    <w:ind w:left="434"/>
                                  </w:pPr>
                                </w:pPrChange>
                              </w:pPr>
                              <w:ins w:id="3486" w:author="Mizener, Brendon J" w:date="2021-11-01T15:10:00Z">
                                <w:r w:rsidRPr="00C83F79">
                                  <w:rPr>
                                    <w:rFonts w:ascii="Times New Roman" w:hAnsi="Times New Roman" w:cs="Times New Roman"/>
                                    <w:i/>
                                    <w:iCs/>
                                    <w:color w:val="403152" w:themeColor="accent4" w:themeShade="80"/>
                                    <w:sz w:val="18"/>
                                    <w:szCs w:val="18"/>
                                    <w:rPrChange w:id="348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488" w:author="Mizener, Brendon J" w:date="2021-12-07T14:03:00Z">
                                      <w:rPr>
                                        <w:rFonts w:ascii="Times New Roman" w:hAnsi="Times New Roman" w:cs="Times New Roman"/>
                                        <w:sz w:val="18"/>
                                        <w:szCs w:val="18"/>
                                      </w:rPr>
                                    </w:rPrChange>
                                  </w:rPr>
                                  <w:t xml:space="preserve"> = 32.0, </w:t>
                                </w:r>
                              </w:ins>
                              <w:ins w:id="3489" w:author="Mizener, Brendon J" w:date="2021-11-01T15:11:00Z">
                                <w:r w:rsidRPr="00C83F79">
                                  <w:rPr>
                                    <w:rFonts w:ascii="Times New Roman" w:hAnsi="Times New Roman" w:cs="Times New Roman"/>
                                    <w:i/>
                                    <w:iCs/>
                                    <w:color w:val="403152" w:themeColor="accent4" w:themeShade="80"/>
                                    <w:sz w:val="18"/>
                                    <w:szCs w:val="18"/>
                                    <w:rPrChange w:id="3490"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491" w:author="Mizener, Brendon J" w:date="2021-12-07T14:03:00Z">
                                      <w:rPr>
                                        <w:rFonts w:ascii="Times New Roman" w:hAnsi="Times New Roman" w:cs="Times New Roman"/>
                                        <w:sz w:val="18"/>
                                        <w:szCs w:val="18"/>
                                      </w:rPr>
                                    </w:rPrChange>
                                  </w:rPr>
                                  <w:t xml:space="preserve"> = 2.73</w:t>
                                </w:r>
                              </w:ins>
                              <w:del w:id="3492" w:author="Mizener, Brendon J" w:date="2021-11-01T13:40:00Z">
                                <w:r w:rsidR="002856E2" w:rsidRPr="00C83F79" w:rsidDel="002856E2">
                                  <w:rPr>
                                    <w:rFonts w:ascii="Times New Roman" w:hAnsi="Times New Roman" w:cs="Times New Roman"/>
                                    <w:color w:val="403152" w:themeColor="accent4" w:themeShade="80"/>
                                    <w:sz w:val="18"/>
                                    <w:szCs w:val="18"/>
                                    <w:rPrChange w:id="3493" w:author="Mizener, Brendon J" w:date="2021-12-07T14:03:00Z">
                                      <w:rPr>
                                        <w:rFonts w:ascii="Times New Roman" w:hAnsi="Times New Roman" w:cs="Times New Roman"/>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3494"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95" w:author="Mizener, Brendon J" w:date="2021-12-07T14:03:00Z">
                                      <w:rPr>
                                        <w:rFonts w:ascii="Times New Roman" w:hAnsi="Times New Roman" w:cs="Times New Roman"/>
                                        <w:sz w:val="18"/>
                                        <w:szCs w:val="18"/>
                                      </w:rPr>
                                    </w:rPrChange>
                                  </w:rPr>
                                  <w:delText>Quadruple</w:delText>
                                </w:r>
                              </w:del>
                            </w:p>
                          </w:tc>
                          <w:tc>
                            <w:tcPr>
                              <w:tcW w:w="1800" w:type="dxa"/>
                              <w:tcPrChange w:id="3496" w:author="Mizener, Brendon J" w:date="2021-11-01T15:52:00Z">
                                <w:tcPr>
                                  <w:tcW w:w="2160" w:type="dxa"/>
                                  <w:gridSpan w:val="2"/>
                                </w:tcPr>
                              </w:tcPrChange>
                            </w:tcPr>
                            <w:p w14:paraId="7E10708E" w14:textId="4702777D"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497" w:author="Mizener, Brendon J" w:date="2021-12-07T14:03:00Z">
                                    <w:rPr>
                                      <w:rFonts w:ascii="Times New Roman" w:hAnsi="Times New Roman" w:cs="Times New Roman"/>
                                      <w:sz w:val="18"/>
                                      <w:szCs w:val="18"/>
                                    </w:rPr>
                                  </w:rPrChange>
                                </w:rPr>
                                <w:pPrChange w:id="3498" w:author="Mizener, Brendon J" w:date="2021-11-01T15:51:00Z">
                                  <w:pPr>
                                    <w:pStyle w:val="TableParagraph"/>
                                    <w:ind w:left="229"/>
                                  </w:pPr>
                                </w:pPrChange>
                              </w:pPr>
                              <w:ins w:id="3499" w:author="Mizener, Brendon J" w:date="2021-11-01T15:12:00Z">
                                <w:r w:rsidRPr="00C83F79">
                                  <w:rPr>
                                    <w:rFonts w:ascii="Times New Roman" w:hAnsi="Times New Roman" w:cs="Times New Roman"/>
                                    <w:color w:val="403152" w:themeColor="accent4" w:themeShade="80"/>
                                    <w:sz w:val="18"/>
                                    <w:szCs w:val="18"/>
                                    <w:rPrChange w:id="3500" w:author="Mizener, Brendon J" w:date="2021-12-07T14:03:00Z">
                                      <w:rPr>
                                        <w:rFonts w:ascii="Times New Roman" w:hAnsi="Times New Roman" w:cs="Times New Roman"/>
                                        <w:sz w:val="18"/>
                                        <w:szCs w:val="18"/>
                                      </w:rPr>
                                    </w:rPrChange>
                                  </w:rPr>
                                  <w:t xml:space="preserve">29 </w:t>
                                </w:r>
                              </w:ins>
                              <w:ins w:id="3501" w:author="Hervé" w:date="2021-12-03T11:31:00Z">
                                <w:r w:rsidR="00777D0F" w:rsidRPr="00C83F79">
                                  <w:rPr>
                                    <w:rFonts w:ascii="Times New Roman" w:hAnsi="Times New Roman" w:cs="Times New Roman"/>
                                    <w:color w:val="403152" w:themeColor="accent4" w:themeShade="80"/>
                                    <w:sz w:val="18"/>
                                    <w:szCs w:val="18"/>
                                    <w:rPrChange w:id="3502" w:author="Mizener, Brendon J" w:date="2021-12-07T14:03:00Z">
                                      <w:rPr>
                                        <w:rFonts w:ascii="Times New Roman" w:hAnsi="Times New Roman" w:cs="Times New Roman"/>
                                        <w:sz w:val="18"/>
                                        <w:szCs w:val="18"/>
                                      </w:rPr>
                                    </w:rPrChange>
                                  </w:rPr>
                                  <w:t>–</w:t>
                                </w:r>
                              </w:ins>
                              <w:ins w:id="3503" w:author="Mizener, Brendon J" w:date="2021-11-01T15:12:00Z">
                                <w:del w:id="3504" w:author="Hervé" w:date="2021-12-03T11:31:00Z">
                                  <w:r w:rsidRPr="00C83F79" w:rsidDel="00777D0F">
                                    <w:rPr>
                                      <w:rFonts w:ascii="Times New Roman" w:hAnsi="Times New Roman" w:cs="Times New Roman"/>
                                      <w:color w:val="403152" w:themeColor="accent4" w:themeShade="80"/>
                                      <w:sz w:val="18"/>
                                      <w:szCs w:val="18"/>
                                      <w:rPrChange w:id="3505"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3506" w:author="Mizener, Brendon J" w:date="2021-12-07T14:03:00Z">
                                      <w:rPr>
                                        <w:rFonts w:ascii="Times New Roman" w:hAnsi="Times New Roman" w:cs="Times New Roman"/>
                                        <w:sz w:val="18"/>
                                        <w:szCs w:val="18"/>
                                      </w:rPr>
                                    </w:rPrChange>
                                  </w:rPr>
                                  <w:t xml:space="preserve"> 36</w:t>
                                </w:r>
                              </w:ins>
                              <w:del w:id="3507" w:author="Mizener, Brendon J" w:date="2021-11-01T13:40:00Z">
                                <w:r w:rsidR="002856E2" w:rsidRPr="00C83F79" w:rsidDel="002856E2">
                                  <w:rPr>
                                    <w:rFonts w:ascii="Times New Roman" w:hAnsi="Times New Roman" w:cs="Times New Roman"/>
                                    <w:color w:val="403152" w:themeColor="accent4" w:themeShade="80"/>
                                    <w:sz w:val="18"/>
                                    <w:szCs w:val="18"/>
                                    <w:rPrChange w:id="3508" w:author="Mizener, Brendon J" w:date="2021-12-07T14:03:00Z">
                                      <w:rPr>
                                        <w:rFonts w:ascii="Times New Roman" w:hAnsi="Times New Roman" w:cs="Times New Roman"/>
                                        <w:sz w:val="18"/>
                                        <w:szCs w:val="18"/>
                                      </w:rPr>
                                    </w:rPrChange>
                                  </w:rPr>
                                  <w:delText>More</w:delText>
                                </w:r>
                                <w:r w:rsidR="002856E2" w:rsidRPr="00C83F79" w:rsidDel="002856E2">
                                  <w:rPr>
                                    <w:rFonts w:ascii="Times New Roman" w:hAnsi="Times New Roman" w:cs="Times New Roman"/>
                                    <w:color w:val="403152" w:themeColor="accent4" w:themeShade="80"/>
                                    <w:sz w:val="18"/>
                                    <w:szCs w:val="18"/>
                                    <w:rPrChange w:id="3509"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510" w:author="Mizener, Brendon J" w:date="2021-12-07T14:03:00Z">
                                      <w:rPr>
                                        <w:rFonts w:ascii="Times New Roman" w:hAnsi="Times New Roman" w:cs="Times New Roman"/>
                                        <w:sz w:val="18"/>
                                        <w:szCs w:val="18"/>
                                      </w:rPr>
                                    </w:rPrChange>
                                  </w:rPr>
                                  <w:delText>sparse</w:delText>
                                </w:r>
                                <w:r w:rsidR="002856E2" w:rsidRPr="00C83F79" w:rsidDel="002856E2">
                                  <w:rPr>
                                    <w:rFonts w:ascii="Times New Roman" w:hAnsi="Times New Roman" w:cs="Times New Roman"/>
                                    <w:color w:val="403152" w:themeColor="accent4" w:themeShade="80"/>
                                    <w:sz w:val="18"/>
                                    <w:szCs w:val="18"/>
                                    <w:rPrChange w:id="3511" w:author="Mizener, Brendon J" w:date="2021-12-07T14:03:00Z">
                                      <w:rPr>
                                        <w:rFonts w:ascii="Times New Roman" w:hAnsi="Times New Roman" w:cs="Times New Roman"/>
                                        <w:spacing w:val="21"/>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512" w:author="Mizener, Brendon J" w:date="2021-12-07T14:03:00Z">
                                      <w:rPr>
                                        <w:rFonts w:ascii="Times New Roman" w:hAnsi="Times New Roman" w:cs="Times New Roman"/>
                                        <w:sz w:val="18"/>
                                        <w:szCs w:val="18"/>
                                      </w:rPr>
                                    </w:rPrChange>
                                  </w:rPr>
                                  <w:delText>than</w:delText>
                                </w:r>
                                <w:r w:rsidR="002856E2" w:rsidRPr="00C83F79" w:rsidDel="002856E2">
                                  <w:rPr>
                                    <w:rFonts w:ascii="Times New Roman" w:hAnsi="Times New Roman" w:cs="Times New Roman"/>
                                    <w:color w:val="403152" w:themeColor="accent4" w:themeShade="80"/>
                                    <w:sz w:val="18"/>
                                    <w:szCs w:val="18"/>
                                    <w:rPrChange w:id="3513"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514" w:author="Mizener, Brendon J" w:date="2021-12-07T14:03:00Z">
                                      <w:rPr>
                                        <w:rFonts w:ascii="Times New Roman" w:hAnsi="Times New Roman" w:cs="Times New Roman"/>
                                        <w:sz w:val="18"/>
                                        <w:szCs w:val="18"/>
                                      </w:rPr>
                                    </w:rPrChange>
                                  </w:rPr>
                                  <w:delText>dense</w:delText>
                                </w:r>
                              </w:del>
                            </w:p>
                          </w:tc>
                          <w:tc>
                            <w:tcPr>
                              <w:tcW w:w="2610" w:type="dxa"/>
                              <w:tcPrChange w:id="3515" w:author="Mizener, Brendon J" w:date="2021-11-01T15:52:00Z">
                                <w:tcPr>
                                  <w:tcW w:w="1960" w:type="dxa"/>
                                  <w:gridSpan w:val="2"/>
                                </w:tcPr>
                              </w:tcPrChange>
                            </w:tcPr>
                            <w:p w14:paraId="57BAF038" w14:textId="2FAE4531"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3516" w:author="Mizener, Brendon J" w:date="2021-12-07T14:03:00Z">
                                    <w:rPr>
                                      <w:rFonts w:ascii="Times New Roman" w:hAnsi="Times New Roman" w:cs="Times New Roman"/>
                                      <w:w w:val="105"/>
                                      <w:sz w:val="18"/>
                                      <w:szCs w:val="18"/>
                                    </w:rPr>
                                  </w:rPrChange>
                                </w:rPr>
                                <w:pPrChange w:id="3517" w:author="Mizener, Brendon J" w:date="2021-11-01T15:51:00Z">
                                  <w:pPr>
                                    <w:pStyle w:val="TableParagraph"/>
                                    <w:ind w:left="180"/>
                                  </w:pPr>
                                </w:pPrChange>
                              </w:pPr>
                              <w:ins w:id="3518" w:author="Mizener, Brendon J" w:date="2021-11-01T15:13:00Z">
                                <w:r w:rsidRPr="00C83F79">
                                  <w:rPr>
                                    <w:rFonts w:ascii="Times New Roman" w:hAnsi="Times New Roman" w:cs="Times New Roman"/>
                                    <w:i/>
                                    <w:iCs/>
                                    <w:color w:val="403152" w:themeColor="accent4" w:themeShade="80"/>
                                    <w:sz w:val="18"/>
                                    <w:szCs w:val="18"/>
                                    <w:rPrChange w:id="3519"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520" w:author="Mizener, Brendon J" w:date="2021-12-07T14:03:00Z">
                                      <w:rPr>
                                        <w:rFonts w:ascii="Times New Roman" w:hAnsi="Times New Roman" w:cs="Times New Roman"/>
                                        <w:w w:val="105"/>
                                        <w:sz w:val="18"/>
                                        <w:szCs w:val="18"/>
                                      </w:rPr>
                                    </w:rPrChange>
                                  </w:rPr>
                                  <w:t xml:space="preserve"> = 16.80, </w:t>
                                </w:r>
                                <w:r w:rsidRPr="00C83F79">
                                  <w:rPr>
                                    <w:rFonts w:ascii="Times New Roman" w:hAnsi="Times New Roman" w:cs="Times New Roman"/>
                                    <w:i/>
                                    <w:iCs/>
                                    <w:color w:val="403152" w:themeColor="accent4" w:themeShade="80"/>
                                    <w:sz w:val="18"/>
                                    <w:szCs w:val="18"/>
                                    <w:rPrChange w:id="3521"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522" w:author="Mizener, Brendon J" w:date="2021-12-07T14:03:00Z">
                                      <w:rPr>
                                        <w:rFonts w:ascii="Times New Roman" w:hAnsi="Times New Roman" w:cs="Times New Roman"/>
                                        <w:w w:val="105"/>
                                        <w:sz w:val="18"/>
                                        <w:szCs w:val="18"/>
                                      </w:rPr>
                                    </w:rPrChange>
                                  </w:rPr>
                                  <w:t xml:space="preserve"> = 6.30</w:t>
                                </w:r>
                              </w:ins>
                              <w:del w:id="3523" w:author="Mizener, Brendon J" w:date="2021-11-01T13:40:00Z">
                                <w:r w:rsidR="002856E2" w:rsidRPr="00C83F79" w:rsidDel="002856E2">
                                  <w:rPr>
                                    <w:rFonts w:ascii="Times New Roman" w:hAnsi="Times New Roman" w:cs="Times New Roman"/>
                                    <w:color w:val="403152" w:themeColor="accent4" w:themeShade="80"/>
                                    <w:sz w:val="18"/>
                                    <w:szCs w:val="18"/>
                                    <w:rPrChange w:id="3524" w:author="Mizener, Brendon J" w:date="2021-12-07T14:03:00Z">
                                      <w:rPr>
                                        <w:rFonts w:ascii="Times New Roman" w:hAnsi="Times New Roman" w:cs="Times New Roman"/>
                                        <w:w w:val="105"/>
                                        <w:sz w:val="18"/>
                                        <w:szCs w:val="18"/>
                                      </w:rPr>
                                    </w:rPrChange>
                                  </w:rPr>
                                  <w:delText>Romantic</w:delText>
                                </w:r>
                              </w:del>
                            </w:p>
                          </w:tc>
                        </w:tr>
                        <w:tr w:rsidR="002856E2" w:rsidDel="00CA4B9C" w14:paraId="09B961E4" w14:textId="29B6BC13" w:rsidTr="001F6A47">
                          <w:tblPrEx>
                            <w:tblPrExChange w:id="3525" w:author="Mizener, Brendon J" w:date="2021-11-01T15:52:00Z">
                              <w:tblPrEx>
                                <w:tblW w:w="12857" w:type="dxa"/>
                              </w:tblPrEx>
                            </w:tblPrExChange>
                          </w:tblPrEx>
                          <w:trPr>
                            <w:trHeight w:val="288"/>
                            <w:del w:id="3526" w:author="Mizener, Brendon J" w:date="2021-11-01T15:08:00Z"/>
                            <w:trPrChange w:id="3527" w:author="Mizener, Brendon J" w:date="2021-11-01T15:52:00Z">
                              <w:trPr>
                                <w:gridAfter w:val="0"/>
                                <w:trHeight w:val="374"/>
                              </w:trPr>
                            </w:trPrChange>
                          </w:trPr>
                          <w:tc>
                            <w:tcPr>
                              <w:tcW w:w="1784" w:type="dxa"/>
                              <w:tcPrChange w:id="3528" w:author="Mizener, Brendon J" w:date="2021-11-01T15:52:00Z">
                                <w:tcPr>
                                  <w:tcW w:w="1784" w:type="dxa"/>
                                </w:tcPr>
                              </w:tcPrChange>
                            </w:tcPr>
                            <w:p w14:paraId="615911D8" w14:textId="4BFDB730" w:rsidR="002856E2" w:rsidRPr="00C83F79" w:rsidDel="00CA4B9C" w:rsidRDefault="002856E2">
                              <w:pPr>
                                <w:pStyle w:val="TableParagraph"/>
                                <w:spacing w:line="276" w:lineRule="auto"/>
                                <w:rPr>
                                  <w:del w:id="3529" w:author="Mizener, Brendon J" w:date="2021-11-01T15:08:00Z"/>
                                  <w:rFonts w:ascii="Times New Roman" w:hAnsi="Times New Roman" w:cs="Times New Roman"/>
                                  <w:color w:val="403152" w:themeColor="accent4" w:themeShade="80"/>
                                  <w:sz w:val="18"/>
                                  <w:szCs w:val="18"/>
                                  <w:rPrChange w:id="3530" w:author="Mizener, Brendon J" w:date="2021-12-07T14:03:00Z">
                                    <w:rPr>
                                      <w:del w:id="3531" w:author="Mizener, Brendon J" w:date="2021-11-01T15:08:00Z"/>
                                      <w:rFonts w:ascii="Times New Roman" w:hAnsi="Times New Roman" w:cs="Times New Roman"/>
                                      <w:w w:val="105"/>
                                      <w:sz w:val="18"/>
                                      <w:szCs w:val="18"/>
                                    </w:rPr>
                                  </w:rPrChange>
                                </w:rPr>
                                <w:pPrChange w:id="3532" w:author="Mizener, Brendon J" w:date="2021-11-01T15:51:00Z">
                                  <w:pPr>
                                    <w:pStyle w:val="TableParagraph"/>
                                    <w:ind w:left="119"/>
                                  </w:pPr>
                                </w:pPrChange>
                              </w:pPr>
                              <w:del w:id="3533" w:author="Mizener, Brendon J" w:date="2021-11-01T13:40:00Z">
                                <w:r w:rsidRPr="00C83F79" w:rsidDel="002856E2">
                                  <w:rPr>
                                    <w:rFonts w:ascii="Times New Roman" w:hAnsi="Times New Roman" w:cs="Times New Roman"/>
                                    <w:color w:val="403152" w:themeColor="accent4" w:themeShade="80"/>
                                    <w:sz w:val="18"/>
                                    <w:szCs w:val="18"/>
                                    <w:rPrChange w:id="3534" w:author="Mizener, Brendon J" w:date="2021-12-07T14:03:00Z">
                                      <w:rPr>
                                        <w:rFonts w:ascii="Times New Roman" w:hAnsi="Times New Roman" w:cs="Times New Roman"/>
                                        <w:w w:val="105"/>
                                        <w:sz w:val="18"/>
                                        <w:szCs w:val="18"/>
                                      </w:rPr>
                                    </w:rPrChange>
                                  </w:rPr>
                                  <w:delText>Chromatic</w:delText>
                                </w:r>
                              </w:del>
                            </w:p>
                          </w:tc>
                          <w:tc>
                            <w:tcPr>
                              <w:tcW w:w="3339" w:type="dxa"/>
                              <w:tcPrChange w:id="3535" w:author="Mizener, Brendon J" w:date="2021-11-01T15:52:00Z">
                                <w:tcPr>
                                  <w:tcW w:w="2123" w:type="dxa"/>
                                </w:tcPr>
                              </w:tcPrChange>
                            </w:tcPr>
                            <w:p w14:paraId="310E88C0" w14:textId="2820DBDB" w:rsidR="002856E2" w:rsidRPr="00C83F79" w:rsidDel="00CA4B9C" w:rsidRDefault="002856E2">
                              <w:pPr>
                                <w:pStyle w:val="TableParagraph"/>
                                <w:spacing w:line="276" w:lineRule="auto"/>
                                <w:rPr>
                                  <w:del w:id="3536" w:author="Mizener, Brendon J" w:date="2021-11-01T15:08:00Z"/>
                                  <w:rFonts w:ascii="Times New Roman" w:hAnsi="Times New Roman" w:cs="Times New Roman"/>
                                  <w:color w:val="403152" w:themeColor="accent4" w:themeShade="80"/>
                                  <w:sz w:val="18"/>
                                  <w:szCs w:val="18"/>
                                  <w:rPrChange w:id="3537" w:author="Mizener, Brendon J" w:date="2021-12-07T14:03:00Z">
                                    <w:rPr>
                                      <w:del w:id="3538" w:author="Mizener, Brendon J" w:date="2021-11-01T15:08:00Z"/>
                                      <w:rFonts w:ascii="Times New Roman" w:hAnsi="Times New Roman" w:cs="Times New Roman"/>
                                      <w:sz w:val="18"/>
                                      <w:szCs w:val="18"/>
                                    </w:rPr>
                                  </w:rPrChange>
                                </w:rPr>
                                <w:pPrChange w:id="3539" w:author="Mizener, Brendon J" w:date="2021-11-01T15:51:00Z">
                                  <w:pPr>
                                    <w:pStyle w:val="TableParagraph"/>
                                    <w:ind w:left="446"/>
                                  </w:pPr>
                                </w:pPrChange>
                              </w:pPr>
                              <w:del w:id="3540" w:author="Mizener, Brendon J" w:date="2021-11-01T13:40:00Z">
                                <w:r w:rsidRPr="00C83F79" w:rsidDel="002856E2">
                                  <w:rPr>
                                    <w:rFonts w:ascii="Times New Roman" w:hAnsi="Times New Roman" w:cs="Times New Roman"/>
                                    <w:color w:val="403152" w:themeColor="accent4" w:themeShade="80"/>
                                    <w:sz w:val="18"/>
                                    <w:szCs w:val="18"/>
                                    <w:rPrChange w:id="3541" w:author="Mizener, Brendon J" w:date="2021-12-07T14:03:00Z">
                                      <w:rPr>
                                        <w:rFonts w:ascii="Times New Roman" w:hAnsi="Times New Roman" w:cs="Times New Roman"/>
                                        <w:w w:val="105"/>
                                        <w:sz w:val="18"/>
                                        <w:szCs w:val="18"/>
                                      </w:rPr>
                                    </w:rPrChange>
                                  </w:rPr>
                                  <w:delText>Moderate</w:delText>
                                </w:r>
                              </w:del>
                            </w:p>
                          </w:tc>
                          <w:tc>
                            <w:tcPr>
                              <w:tcW w:w="3060" w:type="dxa"/>
                              <w:tcPrChange w:id="3542" w:author="Mizener, Brendon J" w:date="2021-11-01T15:52:00Z">
                                <w:tcPr>
                                  <w:tcW w:w="2316" w:type="dxa"/>
                                  <w:gridSpan w:val="2"/>
                                </w:tcPr>
                              </w:tcPrChange>
                            </w:tcPr>
                            <w:p w14:paraId="15A0FC34" w14:textId="0F9F2173" w:rsidR="002856E2" w:rsidRPr="00C83F79" w:rsidDel="00CA4B9C" w:rsidRDefault="002856E2">
                              <w:pPr>
                                <w:pStyle w:val="TableParagraph"/>
                                <w:spacing w:line="276" w:lineRule="auto"/>
                                <w:rPr>
                                  <w:del w:id="3543" w:author="Mizener, Brendon J" w:date="2021-11-01T15:08:00Z"/>
                                  <w:rFonts w:ascii="Times New Roman" w:hAnsi="Times New Roman" w:cs="Times New Roman"/>
                                  <w:color w:val="403152" w:themeColor="accent4" w:themeShade="80"/>
                                  <w:sz w:val="18"/>
                                  <w:szCs w:val="18"/>
                                  <w:rPrChange w:id="3544" w:author="Mizener, Brendon J" w:date="2021-12-07T14:03:00Z">
                                    <w:rPr>
                                      <w:del w:id="3545" w:author="Mizener, Brendon J" w:date="2021-11-01T15:08:00Z"/>
                                      <w:rFonts w:ascii="Times New Roman" w:hAnsi="Times New Roman" w:cs="Times New Roman"/>
                                      <w:sz w:val="18"/>
                                      <w:szCs w:val="18"/>
                                    </w:rPr>
                                  </w:rPrChange>
                                </w:rPr>
                                <w:pPrChange w:id="3546" w:author="Mizener, Brendon J" w:date="2021-11-01T15:51:00Z">
                                  <w:pPr>
                                    <w:pStyle w:val="TableParagraph"/>
                                    <w:ind w:left="434"/>
                                  </w:pPr>
                                </w:pPrChange>
                              </w:pPr>
                              <w:del w:id="3547" w:author="Mizener, Brendon J" w:date="2021-11-01T13:40:00Z">
                                <w:r w:rsidRPr="00C83F79" w:rsidDel="002856E2">
                                  <w:rPr>
                                    <w:rFonts w:ascii="Times New Roman" w:hAnsi="Times New Roman" w:cs="Times New Roman"/>
                                    <w:color w:val="403152" w:themeColor="accent4" w:themeShade="80"/>
                                    <w:sz w:val="18"/>
                                    <w:szCs w:val="18"/>
                                    <w:rPrChange w:id="3548"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3549" w:author="Mizener, Brendon J" w:date="2021-12-07T14:03:00Z">
                                      <w:rPr>
                                        <w:rFonts w:ascii="Times New Roman" w:hAnsi="Times New Roman" w:cs="Times New Roman"/>
                                        <w:spacing w:val="1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50" w:author="Mizener, Brendon J" w:date="2021-12-07T14:03:00Z">
                                      <w:rPr>
                                        <w:rFonts w:ascii="Times New Roman" w:hAnsi="Times New Roman" w:cs="Times New Roman"/>
                                        <w:sz w:val="18"/>
                                        <w:szCs w:val="18"/>
                                      </w:rPr>
                                    </w:rPrChange>
                                  </w:rPr>
                                  <w:delText>Duple</w:delText>
                                </w:r>
                              </w:del>
                            </w:p>
                          </w:tc>
                          <w:tc>
                            <w:tcPr>
                              <w:tcW w:w="1800" w:type="dxa"/>
                              <w:tcPrChange w:id="3551" w:author="Mizener, Brendon J" w:date="2021-11-01T15:52:00Z">
                                <w:tcPr>
                                  <w:tcW w:w="2160" w:type="dxa"/>
                                  <w:gridSpan w:val="2"/>
                                </w:tcPr>
                              </w:tcPrChange>
                            </w:tcPr>
                            <w:p w14:paraId="5BF8112F" w14:textId="66D2F7CA" w:rsidR="002856E2" w:rsidRPr="00C83F79" w:rsidDel="00CA4B9C" w:rsidRDefault="002856E2">
                              <w:pPr>
                                <w:pStyle w:val="TableParagraph"/>
                                <w:spacing w:line="276" w:lineRule="auto"/>
                                <w:rPr>
                                  <w:del w:id="3552" w:author="Mizener, Brendon J" w:date="2021-11-01T15:08:00Z"/>
                                  <w:rFonts w:ascii="Times New Roman" w:hAnsi="Times New Roman" w:cs="Times New Roman"/>
                                  <w:color w:val="403152" w:themeColor="accent4" w:themeShade="80"/>
                                  <w:sz w:val="18"/>
                                  <w:szCs w:val="18"/>
                                  <w:rPrChange w:id="3553" w:author="Mizener, Brendon J" w:date="2021-12-07T14:03:00Z">
                                    <w:rPr>
                                      <w:del w:id="3554" w:author="Mizener, Brendon J" w:date="2021-11-01T15:08:00Z"/>
                                      <w:rFonts w:ascii="Times New Roman" w:hAnsi="Times New Roman" w:cs="Times New Roman"/>
                                      <w:sz w:val="18"/>
                                      <w:szCs w:val="18"/>
                                    </w:rPr>
                                  </w:rPrChange>
                                </w:rPr>
                                <w:pPrChange w:id="3555" w:author="Mizener, Brendon J" w:date="2021-11-01T15:51:00Z">
                                  <w:pPr>
                                    <w:pStyle w:val="TableParagraph"/>
                                    <w:ind w:left="229"/>
                                  </w:pPr>
                                </w:pPrChange>
                              </w:pPr>
                              <w:del w:id="3556" w:author="Mizener, Brendon J" w:date="2021-11-01T13:40:00Z">
                                <w:r w:rsidRPr="00C83F79" w:rsidDel="002856E2">
                                  <w:rPr>
                                    <w:rFonts w:ascii="Times New Roman" w:hAnsi="Times New Roman" w:cs="Times New Roman"/>
                                    <w:color w:val="403152" w:themeColor="accent4" w:themeShade="80"/>
                                    <w:sz w:val="18"/>
                                    <w:szCs w:val="18"/>
                                    <w:rPrChange w:id="3557" w:author="Mizener, Brendon J" w:date="2021-12-07T14:03:00Z">
                                      <w:rPr>
                                        <w:rFonts w:ascii="Times New Roman" w:hAnsi="Times New Roman" w:cs="Times New Roman"/>
                                        <w:sz w:val="18"/>
                                        <w:szCs w:val="18"/>
                                      </w:rPr>
                                    </w:rPrChange>
                                  </w:rPr>
                                  <w:delText>More</w:delText>
                                </w:r>
                                <w:r w:rsidRPr="00C83F79" w:rsidDel="002856E2">
                                  <w:rPr>
                                    <w:rFonts w:ascii="Times New Roman" w:hAnsi="Times New Roman" w:cs="Times New Roman"/>
                                    <w:color w:val="403152" w:themeColor="accent4" w:themeShade="80"/>
                                    <w:sz w:val="18"/>
                                    <w:szCs w:val="18"/>
                                    <w:rPrChange w:id="3558"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59" w:author="Mizener, Brendon J" w:date="2021-12-07T14:03:00Z">
                                      <w:rPr>
                                        <w:rFonts w:ascii="Times New Roman" w:hAnsi="Times New Roman" w:cs="Times New Roman"/>
                                        <w:sz w:val="18"/>
                                        <w:szCs w:val="18"/>
                                      </w:rPr>
                                    </w:rPrChange>
                                  </w:rPr>
                                  <w:delText>dense</w:delText>
                                </w:r>
                                <w:r w:rsidRPr="00C83F79" w:rsidDel="002856E2">
                                  <w:rPr>
                                    <w:rFonts w:ascii="Times New Roman" w:hAnsi="Times New Roman" w:cs="Times New Roman"/>
                                    <w:color w:val="403152" w:themeColor="accent4" w:themeShade="80"/>
                                    <w:sz w:val="18"/>
                                    <w:szCs w:val="18"/>
                                    <w:rPrChange w:id="3560" w:author="Mizener, Brendon J" w:date="2021-12-07T14:03:00Z">
                                      <w:rPr>
                                        <w:rFonts w:ascii="Times New Roman" w:hAnsi="Times New Roman" w:cs="Times New Roman"/>
                                        <w:spacing w:val="21"/>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61" w:author="Mizener, Brendon J" w:date="2021-12-07T14:03:00Z">
                                      <w:rPr>
                                        <w:rFonts w:ascii="Times New Roman" w:hAnsi="Times New Roman" w:cs="Times New Roman"/>
                                        <w:sz w:val="18"/>
                                        <w:szCs w:val="18"/>
                                      </w:rPr>
                                    </w:rPrChange>
                                  </w:rPr>
                                  <w:delText>than</w:delText>
                                </w:r>
                                <w:r w:rsidRPr="00C83F79" w:rsidDel="002856E2">
                                  <w:rPr>
                                    <w:rFonts w:ascii="Times New Roman" w:hAnsi="Times New Roman" w:cs="Times New Roman"/>
                                    <w:color w:val="403152" w:themeColor="accent4" w:themeShade="80"/>
                                    <w:sz w:val="18"/>
                                    <w:szCs w:val="18"/>
                                    <w:rPrChange w:id="3562"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63" w:author="Mizener, Brendon J" w:date="2021-12-07T14:03:00Z">
                                      <w:rPr>
                                        <w:rFonts w:ascii="Times New Roman" w:hAnsi="Times New Roman" w:cs="Times New Roman"/>
                                        <w:sz w:val="18"/>
                                        <w:szCs w:val="18"/>
                                      </w:rPr>
                                    </w:rPrChange>
                                  </w:rPr>
                                  <w:delText>sparse</w:delText>
                                </w:r>
                              </w:del>
                            </w:p>
                          </w:tc>
                          <w:tc>
                            <w:tcPr>
                              <w:tcW w:w="2610" w:type="dxa"/>
                              <w:tcPrChange w:id="3564" w:author="Mizener, Brendon J" w:date="2021-11-01T15:52:00Z">
                                <w:tcPr>
                                  <w:tcW w:w="1960" w:type="dxa"/>
                                  <w:gridSpan w:val="2"/>
                                </w:tcPr>
                              </w:tcPrChange>
                            </w:tcPr>
                            <w:p w14:paraId="56B81E0D" w14:textId="4678F75E" w:rsidR="002856E2" w:rsidRPr="00C83F79" w:rsidDel="00CA4B9C" w:rsidRDefault="002856E2">
                              <w:pPr>
                                <w:pStyle w:val="TableParagraph"/>
                                <w:spacing w:line="276" w:lineRule="auto"/>
                                <w:ind w:left="2"/>
                                <w:rPr>
                                  <w:del w:id="3565" w:author="Mizener, Brendon J" w:date="2021-11-01T15:08:00Z"/>
                                  <w:rFonts w:ascii="Times New Roman" w:hAnsi="Times New Roman" w:cs="Times New Roman"/>
                                  <w:color w:val="403152" w:themeColor="accent4" w:themeShade="80"/>
                                  <w:sz w:val="18"/>
                                  <w:szCs w:val="18"/>
                                  <w:rPrChange w:id="3566" w:author="Mizener, Brendon J" w:date="2021-12-07T14:03:00Z">
                                    <w:rPr>
                                      <w:del w:id="3567" w:author="Mizener, Brendon J" w:date="2021-11-01T15:08:00Z"/>
                                      <w:rFonts w:ascii="Times New Roman" w:hAnsi="Times New Roman" w:cs="Times New Roman"/>
                                      <w:w w:val="105"/>
                                      <w:sz w:val="18"/>
                                      <w:szCs w:val="18"/>
                                    </w:rPr>
                                  </w:rPrChange>
                                </w:rPr>
                                <w:pPrChange w:id="3568" w:author="Mizener, Brendon J" w:date="2021-11-01T15:51:00Z">
                                  <w:pPr>
                                    <w:pStyle w:val="TableParagraph"/>
                                    <w:ind w:left="180"/>
                                  </w:pPr>
                                </w:pPrChange>
                              </w:pPr>
                              <w:del w:id="3569" w:author="Mizener, Brendon J" w:date="2021-11-01T13:40:00Z">
                                <w:r w:rsidRPr="00C83F79" w:rsidDel="002856E2">
                                  <w:rPr>
                                    <w:rFonts w:ascii="Times New Roman" w:hAnsi="Times New Roman" w:cs="Times New Roman"/>
                                    <w:color w:val="403152" w:themeColor="accent4" w:themeShade="80"/>
                                    <w:sz w:val="18"/>
                                    <w:szCs w:val="18"/>
                                    <w:rPrChange w:id="3570" w:author="Mizener, Brendon J" w:date="2021-12-07T14:03:00Z">
                                      <w:rPr>
                                        <w:rFonts w:ascii="Times New Roman" w:hAnsi="Times New Roman" w:cs="Times New Roman"/>
                                        <w:sz w:val="18"/>
                                        <w:szCs w:val="18"/>
                                      </w:rPr>
                                    </w:rPrChange>
                                  </w:rPr>
                                  <w:delText>Impressionist</w:delText>
                                </w:r>
                              </w:del>
                            </w:p>
                          </w:tc>
                        </w:tr>
                        <w:tr w:rsidR="0074150B" w14:paraId="4B5C291B" w14:textId="77777777" w:rsidTr="001F6A47">
                          <w:tblPrEx>
                            <w:tblPrExChange w:id="3571" w:author="Mizener, Brendon J" w:date="2021-11-01T15:52:00Z">
                              <w:tblPrEx>
                                <w:tblW w:w="12857" w:type="dxa"/>
                              </w:tblPrEx>
                            </w:tblPrExChange>
                          </w:tblPrEx>
                          <w:trPr>
                            <w:trHeight w:val="288"/>
                            <w:trPrChange w:id="3572" w:author="Mizener, Brendon J" w:date="2021-11-01T15:52:00Z">
                              <w:trPr>
                                <w:gridAfter w:val="0"/>
                                <w:trHeight w:val="374"/>
                              </w:trPr>
                            </w:trPrChange>
                          </w:trPr>
                          <w:tc>
                            <w:tcPr>
                              <w:tcW w:w="1784" w:type="dxa"/>
                              <w:tcPrChange w:id="3573" w:author="Mizener, Brendon J" w:date="2021-11-01T15:52:00Z">
                                <w:tcPr>
                                  <w:tcW w:w="1784" w:type="dxa"/>
                                </w:tcPr>
                              </w:tcPrChange>
                            </w:tcPr>
                            <w:p w14:paraId="27ED2618" w14:textId="00C9353A" w:rsidR="0074150B" w:rsidRPr="00C83F79" w:rsidRDefault="0074150B">
                              <w:pPr>
                                <w:pStyle w:val="TableParagraph"/>
                                <w:spacing w:line="276" w:lineRule="auto"/>
                                <w:ind w:left="2"/>
                                <w:rPr>
                                  <w:rFonts w:ascii="Times New Roman" w:hAnsi="Times New Roman" w:cs="Times New Roman"/>
                                  <w:color w:val="403152" w:themeColor="accent4" w:themeShade="80"/>
                                  <w:sz w:val="18"/>
                                  <w:szCs w:val="18"/>
                                  <w:rPrChange w:id="3574" w:author="Mizener, Brendon J" w:date="2021-12-07T14:03:00Z">
                                    <w:rPr>
                                      <w:rFonts w:ascii="Times New Roman" w:hAnsi="Times New Roman" w:cs="Times New Roman"/>
                                      <w:w w:val="105"/>
                                      <w:sz w:val="18"/>
                                      <w:szCs w:val="18"/>
                                    </w:rPr>
                                  </w:rPrChange>
                                </w:rPr>
                                <w:pPrChange w:id="3575" w:author="Mizener, Brendon J" w:date="2021-11-01T15:51:00Z">
                                  <w:pPr>
                                    <w:pStyle w:val="TableParagraph"/>
                                    <w:ind w:left="119"/>
                                  </w:pPr>
                                </w:pPrChange>
                              </w:pPr>
                              <w:ins w:id="3576" w:author="Mizener, Brendon J" w:date="2021-11-01T13:49:00Z">
                                <w:r w:rsidRPr="00C83F79">
                                  <w:rPr>
                                    <w:rFonts w:ascii="Times New Roman" w:hAnsi="Times New Roman" w:cs="Times New Roman"/>
                                    <w:color w:val="403152" w:themeColor="accent4" w:themeShade="80"/>
                                    <w:sz w:val="18"/>
                                    <w:szCs w:val="18"/>
                                    <w:rPrChange w:id="3577" w:author="Mizener, Brendon J" w:date="2021-12-07T14:03:00Z">
                                      <w:rPr>
                                        <w:rFonts w:ascii="Times New Roman" w:hAnsi="Times New Roman" w:cs="Times New Roman"/>
                                        <w:w w:val="105"/>
                                        <w:sz w:val="18"/>
                                        <w:szCs w:val="18"/>
                                      </w:rPr>
                                    </w:rPrChange>
                                  </w:rPr>
                                  <w:t>US</w:t>
                                </w:r>
                              </w:ins>
                              <w:del w:id="3578" w:author="Mizener, Brendon J" w:date="2021-11-01T13:40:00Z">
                                <w:r w:rsidRPr="00C83F79" w:rsidDel="002856E2">
                                  <w:rPr>
                                    <w:rFonts w:ascii="Times New Roman" w:hAnsi="Times New Roman" w:cs="Times New Roman"/>
                                    <w:color w:val="403152" w:themeColor="accent4" w:themeShade="80"/>
                                    <w:sz w:val="18"/>
                                    <w:szCs w:val="18"/>
                                    <w:rPrChange w:id="3579" w:author="Mizener, Brendon J" w:date="2021-12-07T14:03:00Z">
                                      <w:rPr>
                                        <w:rFonts w:ascii="Times New Roman" w:hAnsi="Times New Roman" w:cs="Times New Roman"/>
                                        <w:w w:val="105"/>
                                        <w:sz w:val="18"/>
                                        <w:szCs w:val="18"/>
                                      </w:rPr>
                                    </w:rPrChange>
                                  </w:rPr>
                                  <w:delText>Whole</w:delText>
                                </w:r>
                                <w:r w:rsidRPr="00C83F79" w:rsidDel="002856E2">
                                  <w:rPr>
                                    <w:rFonts w:ascii="Times New Roman" w:hAnsi="Times New Roman" w:cs="Times New Roman"/>
                                    <w:color w:val="403152" w:themeColor="accent4" w:themeShade="80"/>
                                    <w:sz w:val="18"/>
                                    <w:szCs w:val="18"/>
                                    <w:rPrChange w:id="3580" w:author="Mizener, Brendon J" w:date="2021-12-07T14:03:00Z">
                                      <w:rPr>
                                        <w:rFonts w:ascii="Times New Roman" w:hAnsi="Times New Roman" w:cs="Times New Roman"/>
                                        <w:spacing w:val="5"/>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81" w:author="Mizener, Brendon J" w:date="2021-12-07T14:03:00Z">
                                      <w:rPr>
                                        <w:rFonts w:ascii="Times New Roman" w:hAnsi="Times New Roman" w:cs="Times New Roman"/>
                                        <w:w w:val="105"/>
                                        <w:sz w:val="18"/>
                                        <w:szCs w:val="18"/>
                                      </w:rPr>
                                    </w:rPrChange>
                                  </w:rPr>
                                  <w:delText>tone</w:delText>
                                </w:r>
                              </w:del>
                            </w:p>
                          </w:tc>
                          <w:tc>
                            <w:tcPr>
                              <w:tcW w:w="3339" w:type="dxa"/>
                              <w:tcPrChange w:id="3582" w:author="Mizener, Brendon J" w:date="2021-11-01T15:52:00Z">
                                <w:tcPr>
                                  <w:tcW w:w="2123" w:type="dxa"/>
                                </w:tcPr>
                              </w:tcPrChange>
                            </w:tcPr>
                            <w:p w14:paraId="4FDB3E62" w14:textId="4B92CF5D" w:rsidR="0074150B"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3583" w:author="Mizener, Brendon J" w:date="2021-12-07T14:03:00Z">
                                    <w:rPr>
                                      <w:rFonts w:ascii="Times New Roman" w:hAnsi="Times New Roman" w:cs="Times New Roman"/>
                                      <w:sz w:val="18"/>
                                      <w:szCs w:val="18"/>
                                    </w:rPr>
                                  </w:rPrChange>
                                </w:rPr>
                                <w:pPrChange w:id="3584" w:author="Mizener, Brendon J" w:date="2021-11-01T15:51:00Z">
                                  <w:pPr>
                                    <w:pStyle w:val="TableParagraph"/>
                                    <w:ind w:left="446"/>
                                  </w:pPr>
                                </w:pPrChange>
                              </w:pPr>
                              <w:ins w:id="3585" w:author="Mizener, Brendon J" w:date="2021-11-01T13:49:00Z">
                                <w:r w:rsidRPr="00C83F79">
                                  <w:rPr>
                                    <w:rFonts w:ascii="Times New Roman" w:hAnsi="Times New Roman" w:cs="Times New Roman"/>
                                    <w:color w:val="403152" w:themeColor="accent4" w:themeShade="80"/>
                                    <w:sz w:val="18"/>
                                    <w:szCs w:val="18"/>
                                    <w:rPrChange w:id="3586" w:author="Mizener, Brendon J" w:date="2021-12-07T14:03:00Z">
                                      <w:rPr>
                                        <w:rFonts w:ascii="Times New Roman" w:hAnsi="Times New Roman" w:cs="Times New Roman"/>
                                        <w:sz w:val="18"/>
                                        <w:szCs w:val="18"/>
                                      </w:rPr>
                                    </w:rPrChange>
                                  </w:rPr>
                                  <w:t>F</w:t>
                                </w:r>
                              </w:ins>
                              <w:ins w:id="3587" w:author="Mizener, Brendon J" w:date="2021-11-01T15:08:00Z">
                                <w:r w:rsidR="00CA4B9C" w:rsidRPr="00C83F79">
                                  <w:rPr>
                                    <w:rFonts w:ascii="Times New Roman" w:hAnsi="Times New Roman" w:cs="Times New Roman"/>
                                    <w:color w:val="403152" w:themeColor="accent4" w:themeShade="80"/>
                                    <w:sz w:val="18"/>
                                    <w:szCs w:val="18"/>
                                    <w:rPrChange w:id="3588" w:author="Mizener, Brendon J" w:date="2021-12-07T14:03:00Z">
                                      <w:rPr>
                                        <w:rFonts w:ascii="Times New Roman" w:hAnsi="Times New Roman" w:cs="Times New Roman"/>
                                        <w:sz w:val="18"/>
                                        <w:szCs w:val="18"/>
                                      </w:rPr>
                                    </w:rPrChange>
                                  </w:rPr>
                                  <w:t xml:space="preserve"> (</w:t>
                                </w:r>
                              </w:ins>
                              <w:ins w:id="3589" w:author="Mizener, Brendon J" w:date="2021-11-01T15:09:00Z">
                                <w:r w:rsidR="00CA4B9C" w:rsidRPr="00C83F79">
                                  <w:rPr>
                                    <w:rFonts w:ascii="Times New Roman" w:hAnsi="Times New Roman" w:cs="Times New Roman"/>
                                    <w:i/>
                                    <w:iCs/>
                                    <w:color w:val="403152" w:themeColor="accent4" w:themeShade="80"/>
                                    <w:sz w:val="18"/>
                                    <w:szCs w:val="18"/>
                                    <w:rPrChange w:id="3590"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3591" w:author="Mizener, Brendon J" w:date="2021-12-07T14:03:00Z">
                                      <w:rPr>
                                        <w:rFonts w:ascii="Times New Roman" w:hAnsi="Times New Roman" w:cs="Times New Roman"/>
                                        <w:sz w:val="18"/>
                                        <w:szCs w:val="18"/>
                                      </w:rPr>
                                    </w:rPrChange>
                                  </w:rPr>
                                  <w:t xml:space="preserve"> </w:t>
                                </w:r>
                              </w:ins>
                              <w:ins w:id="3592" w:author="Mizener, Brendon J" w:date="2021-11-01T15:08:00Z">
                                <w:r w:rsidR="00CA4B9C" w:rsidRPr="00C83F79">
                                  <w:rPr>
                                    <w:rFonts w:ascii="Times New Roman" w:hAnsi="Times New Roman" w:cs="Times New Roman"/>
                                    <w:color w:val="403152" w:themeColor="accent4" w:themeShade="80"/>
                                    <w:sz w:val="18"/>
                                    <w:szCs w:val="18"/>
                                    <w:rPrChange w:id="3593" w:author="Mizener, Brendon J" w:date="2021-12-07T14:03:00Z">
                                      <w:rPr>
                                        <w:rFonts w:ascii="Times New Roman" w:hAnsi="Times New Roman" w:cs="Times New Roman"/>
                                        <w:sz w:val="18"/>
                                        <w:szCs w:val="18"/>
                                      </w:rPr>
                                    </w:rPrChange>
                                  </w:rPr>
                                  <w:t>= 7)</w:t>
                                </w:r>
                              </w:ins>
                              <w:del w:id="3594" w:author="Mizener, Brendon J" w:date="2021-11-01T13:40:00Z">
                                <w:r w:rsidRPr="00C83F79" w:rsidDel="002856E2">
                                  <w:rPr>
                                    <w:rFonts w:ascii="Times New Roman" w:hAnsi="Times New Roman" w:cs="Times New Roman"/>
                                    <w:color w:val="403152" w:themeColor="accent4" w:themeShade="80"/>
                                    <w:sz w:val="18"/>
                                    <w:szCs w:val="18"/>
                                    <w:rPrChange w:id="3595" w:author="Mizener, Brendon J" w:date="2021-12-07T14:03:00Z">
                                      <w:rPr>
                                        <w:rFonts w:ascii="Times New Roman" w:hAnsi="Times New Roman" w:cs="Times New Roman"/>
                                        <w:w w:val="105"/>
                                        <w:sz w:val="18"/>
                                        <w:szCs w:val="18"/>
                                      </w:rPr>
                                    </w:rPrChange>
                                  </w:rPr>
                                  <w:delText>Moderately</w:delText>
                                </w:r>
                                <w:r w:rsidRPr="00C83F79" w:rsidDel="002856E2">
                                  <w:rPr>
                                    <w:rFonts w:ascii="Times New Roman" w:hAnsi="Times New Roman" w:cs="Times New Roman"/>
                                    <w:color w:val="403152" w:themeColor="accent4" w:themeShade="80"/>
                                    <w:sz w:val="18"/>
                                    <w:szCs w:val="18"/>
                                    <w:rPrChange w:id="3596" w:author="Mizener, Brendon J" w:date="2021-12-07T14:03:00Z">
                                      <w:rPr>
                                        <w:rFonts w:ascii="Times New Roman" w:hAnsi="Times New Roman" w:cs="Times New Roman"/>
                                        <w:spacing w:val="8"/>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97" w:author="Mizener, Brendon J" w:date="2021-12-07T14:03:00Z">
                                      <w:rPr>
                                        <w:rFonts w:ascii="Times New Roman" w:hAnsi="Times New Roman" w:cs="Times New Roman"/>
                                        <w:w w:val="105"/>
                                        <w:sz w:val="18"/>
                                        <w:szCs w:val="18"/>
                                      </w:rPr>
                                    </w:rPrChange>
                                  </w:rPr>
                                  <w:delText>Fast</w:delText>
                                </w:r>
                              </w:del>
                            </w:p>
                          </w:tc>
                          <w:tc>
                            <w:tcPr>
                              <w:tcW w:w="3060" w:type="dxa"/>
                              <w:tcPrChange w:id="3598" w:author="Mizener, Brendon J" w:date="2021-11-01T15:52:00Z">
                                <w:tcPr>
                                  <w:tcW w:w="2316" w:type="dxa"/>
                                  <w:gridSpan w:val="2"/>
                                </w:tcPr>
                              </w:tcPrChange>
                            </w:tcPr>
                            <w:p w14:paraId="28F52360" w14:textId="2F5C571E"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3599" w:author="Mizener, Brendon J" w:date="2021-12-07T14:03:00Z">
                                    <w:rPr>
                                      <w:rFonts w:ascii="Times New Roman" w:hAnsi="Times New Roman" w:cs="Times New Roman"/>
                                      <w:sz w:val="18"/>
                                      <w:szCs w:val="18"/>
                                    </w:rPr>
                                  </w:rPrChange>
                                </w:rPr>
                                <w:pPrChange w:id="3600" w:author="Mizener, Brendon J" w:date="2021-11-01T15:51:00Z">
                                  <w:pPr>
                                    <w:pStyle w:val="TableParagraph"/>
                                    <w:ind w:left="434"/>
                                  </w:pPr>
                                </w:pPrChange>
                              </w:pPr>
                              <w:ins w:id="3601" w:author="Mizener, Brendon J" w:date="2021-11-01T15:11:00Z">
                                <w:r w:rsidRPr="00C83F79">
                                  <w:rPr>
                                    <w:rFonts w:ascii="Times New Roman" w:hAnsi="Times New Roman" w:cs="Times New Roman"/>
                                    <w:i/>
                                    <w:iCs/>
                                    <w:color w:val="403152" w:themeColor="accent4" w:themeShade="80"/>
                                    <w:sz w:val="18"/>
                                    <w:szCs w:val="18"/>
                                    <w:rPrChange w:id="3602"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603" w:author="Mizener, Brendon J" w:date="2021-12-07T14:03:00Z">
                                      <w:rPr>
                                        <w:rFonts w:ascii="Times New Roman" w:hAnsi="Times New Roman" w:cs="Times New Roman"/>
                                        <w:sz w:val="18"/>
                                        <w:szCs w:val="18"/>
                                      </w:rPr>
                                    </w:rPrChange>
                                  </w:rPr>
                                  <w:t xml:space="preserve"> = 27.71, </w:t>
                                </w:r>
                                <w:r w:rsidRPr="00C83F79">
                                  <w:rPr>
                                    <w:rFonts w:ascii="Times New Roman" w:hAnsi="Times New Roman" w:cs="Times New Roman"/>
                                    <w:i/>
                                    <w:iCs/>
                                    <w:color w:val="403152" w:themeColor="accent4" w:themeShade="80"/>
                                    <w:sz w:val="18"/>
                                    <w:szCs w:val="18"/>
                                    <w:rPrChange w:id="3604"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605" w:author="Mizener, Brendon J" w:date="2021-12-07T14:03:00Z">
                                      <w:rPr>
                                        <w:rFonts w:ascii="Times New Roman" w:hAnsi="Times New Roman" w:cs="Times New Roman"/>
                                        <w:sz w:val="18"/>
                                        <w:szCs w:val="18"/>
                                      </w:rPr>
                                    </w:rPrChange>
                                  </w:rPr>
                                  <w:t xml:space="preserve"> = 10.7</w:t>
                                </w:r>
                              </w:ins>
                              <w:del w:id="3606" w:author="Mizener, Brendon J" w:date="2021-11-01T13:40:00Z">
                                <w:r w:rsidR="0074150B" w:rsidRPr="00C83F79" w:rsidDel="002856E2">
                                  <w:rPr>
                                    <w:rFonts w:ascii="Times New Roman" w:hAnsi="Times New Roman" w:cs="Times New Roman"/>
                                    <w:color w:val="403152" w:themeColor="accent4" w:themeShade="80"/>
                                    <w:sz w:val="18"/>
                                    <w:szCs w:val="18"/>
                                    <w:rPrChange w:id="3607" w:author="Mizener, Brendon J" w:date="2021-12-07T14:03:00Z">
                                      <w:rPr>
                                        <w:rFonts w:ascii="Times New Roman" w:hAnsi="Times New Roman" w:cs="Times New Roman"/>
                                        <w:sz w:val="18"/>
                                        <w:szCs w:val="18"/>
                                      </w:rPr>
                                    </w:rPrChange>
                                  </w:rPr>
                                  <w:delText>Compound</w:delText>
                                </w:r>
                                <w:r w:rsidR="0074150B" w:rsidRPr="00C83F79" w:rsidDel="002856E2">
                                  <w:rPr>
                                    <w:rFonts w:ascii="Times New Roman" w:hAnsi="Times New Roman" w:cs="Times New Roman"/>
                                    <w:color w:val="403152" w:themeColor="accent4" w:themeShade="80"/>
                                    <w:sz w:val="18"/>
                                    <w:szCs w:val="18"/>
                                    <w:rPrChange w:id="3608" w:author="Mizener, Brendon J" w:date="2021-12-07T14:03:00Z">
                                      <w:rPr>
                                        <w:rFonts w:ascii="Times New Roman" w:hAnsi="Times New Roman" w:cs="Times New Roman"/>
                                        <w:spacing w:val="21"/>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3609" w:author="Mizener, Brendon J" w:date="2021-12-07T14:03:00Z">
                                      <w:rPr>
                                        <w:rFonts w:ascii="Times New Roman" w:hAnsi="Times New Roman" w:cs="Times New Roman"/>
                                        <w:sz w:val="18"/>
                                        <w:szCs w:val="18"/>
                                      </w:rPr>
                                    </w:rPrChange>
                                  </w:rPr>
                                  <w:delText>Triple</w:delText>
                                </w:r>
                              </w:del>
                            </w:p>
                          </w:tc>
                          <w:tc>
                            <w:tcPr>
                              <w:tcW w:w="1800" w:type="dxa"/>
                              <w:tcPrChange w:id="3610" w:author="Mizener, Brendon J" w:date="2021-11-01T15:52:00Z">
                                <w:tcPr>
                                  <w:tcW w:w="2160" w:type="dxa"/>
                                  <w:gridSpan w:val="2"/>
                                </w:tcPr>
                              </w:tcPrChange>
                            </w:tcPr>
                            <w:p w14:paraId="5F5AD152" w14:textId="1DAEB4EA"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3611" w:author="Mizener, Brendon J" w:date="2021-12-07T14:03:00Z">
                                    <w:rPr>
                                      <w:rFonts w:ascii="Times New Roman" w:hAnsi="Times New Roman" w:cs="Times New Roman"/>
                                      <w:sz w:val="18"/>
                                      <w:szCs w:val="18"/>
                                    </w:rPr>
                                  </w:rPrChange>
                                </w:rPr>
                                <w:pPrChange w:id="3612" w:author="Mizener, Brendon J" w:date="2021-11-01T15:51:00Z">
                                  <w:pPr>
                                    <w:pStyle w:val="TableParagraph"/>
                                    <w:ind w:left="229"/>
                                  </w:pPr>
                                </w:pPrChange>
                              </w:pPr>
                              <w:ins w:id="3613" w:author="Mizener, Brendon J" w:date="2021-11-01T15:12:00Z">
                                <w:r w:rsidRPr="00C83F79">
                                  <w:rPr>
                                    <w:rFonts w:ascii="Times New Roman" w:hAnsi="Times New Roman" w:cs="Times New Roman"/>
                                    <w:color w:val="403152" w:themeColor="accent4" w:themeShade="80"/>
                                    <w:sz w:val="18"/>
                                    <w:szCs w:val="18"/>
                                    <w:rPrChange w:id="3614" w:author="Mizener, Brendon J" w:date="2021-12-07T14:03:00Z">
                                      <w:rPr>
                                        <w:rFonts w:ascii="Times New Roman" w:hAnsi="Times New Roman" w:cs="Times New Roman"/>
                                        <w:sz w:val="18"/>
                                        <w:szCs w:val="18"/>
                                      </w:rPr>
                                    </w:rPrChange>
                                  </w:rPr>
                                  <w:t xml:space="preserve">19 </w:t>
                                </w:r>
                              </w:ins>
                              <w:ins w:id="3615" w:author="Hervé" w:date="2021-12-03T11:31:00Z">
                                <w:r w:rsidR="00777D0F" w:rsidRPr="00C83F79">
                                  <w:rPr>
                                    <w:rFonts w:ascii="Times New Roman" w:hAnsi="Times New Roman" w:cs="Times New Roman"/>
                                    <w:color w:val="403152" w:themeColor="accent4" w:themeShade="80"/>
                                    <w:sz w:val="18"/>
                                    <w:szCs w:val="18"/>
                                    <w:rPrChange w:id="3616" w:author="Mizener, Brendon J" w:date="2021-12-07T14:03:00Z">
                                      <w:rPr>
                                        <w:rFonts w:ascii="Times New Roman" w:hAnsi="Times New Roman" w:cs="Times New Roman"/>
                                        <w:sz w:val="18"/>
                                        <w:szCs w:val="18"/>
                                      </w:rPr>
                                    </w:rPrChange>
                                  </w:rPr>
                                  <w:t>–</w:t>
                                </w:r>
                              </w:ins>
                              <w:ins w:id="3617" w:author="Mizener, Brendon J" w:date="2021-12-03T13:35:00Z">
                                <w:r w:rsidR="00500988" w:rsidRPr="00C83F79">
                                  <w:rPr>
                                    <w:rFonts w:ascii="Times New Roman" w:hAnsi="Times New Roman" w:cs="Times New Roman"/>
                                    <w:color w:val="403152" w:themeColor="accent4" w:themeShade="80"/>
                                    <w:sz w:val="18"/>
                                    <w:szCs w:val="18"/>
                                    <w:rPrChange w:id="3618" w:author="Mizener, Brendon J" w:date="2021-12-07T14:03:00Z">
                                      <w:rPr>
                                        <w:rFonts w:ascii="Times New Roman" w:hAnsi="Times New Roman" w:cs="Times New Roman"/>
                                        <w:sz w:val="18"/>
                                        <w:szCs w:val="18"/>
                                      </w:rPr>
                                    </w:rPrChange>
                                  </w:rPr>
                                  <w:t xml:space="preserve"> </w:t>
                                </w:r>
                              </w:ins>
                              <w:ins w:id="3619" w:author="Mizener, Brendon J" w:date="2021-11-01T15:12:00Z">
                                <w:del w:id="3620" w:author="Hervé" w:date="2021-12-03T11:31:00Z">
                                  <w:r w:rsidRPr="00C83F79" w:rsidDel="00777D0F">
                                    <w:rPr>
                                      <w:rFonts w:ascii="Times New Roman" w:hAnsi="Times New Roman" w:cs="Times New Roman"/>
                                      <w:color w:val="403152" w:themeColor="accent4" w:themeShade="80"/>
                                      <w:sz w:val="18"/>
                                      <w:szCs w:val="18"/>
                                      <w:rPrChange w:id="3621" w:author="Mizener, Brendon J" w:date="2021-12-07T14:03:00Z">
                                        <w:rPr>
                                          <w:rFonts w:ascii="Times New Roman" w:hAnsi="Times New Roman" w:cs="Times New Roman"/>
                                          <w:sz w:val="18"/>
                                          <w:szCs w:val="18"/>
                                        </w:rPr>
                                      </w:rPrChange>
                                    </w:rPr>
                                    <w:delText xml:space="preserve"> </w:delText>
                                  </w:r>
                                </w:del>
                                <w:r w:rsidRPr="00C83F79">
                                  <w:rPr>
                                    <w:rFonts w:ascii="Times New Roman" w:hAnsi="Times New Roman" w:cs="Times New Roman"/>
                                    <w:color w:val="403152" w:themeColor="accent4" w:themeShade="80"/>
                                    <w:sz w:val="18"/>
                                    <w:szCs w:val="18"/>
                                    <w:rPrChange w:id="3622" w:author="Mizener, Brendon J" w:date="2021-12-07T14:03:00Z">
                                      <w:rPr>
                                        <w:rFonts w:ascii="Times New Roman" w:hAnsi="Times New Roman" w:cs="Times New Roman"/>
                                        <w:sz w:val="18"/>
                                        <w:szCs w:val="18"/>
                                      </w:rPr>
                                    </w:rPrChange>
                                  </w:rPr>
                                  <w:t>49</w:t>
                                </w:r>
                              </w:ins>
                              <w:del w:id="3623" w:author="Mizener, Brendon J" w:date="2021-11-01T13:40:00Z">
                                <w:r w:rsidR="0074150B" w:rsidRPr="00C83F79" w:rsidDel="002856E2">
                                  <w:rPr>
                                    <w:rFonts w:ascii="Times New Roman" w:hAnsi="Times New Roman" w:cs="Times New Roman"/>
                                    <w:color w:val="403152" w:themeColor="accent4" w:themeShade="80"/>
                                    <w:sz w:val="18"/>
                                    <w:szCs w:val="18"/>
                                    <w:rPrChange w:id="3624" w:author="Mizener, Brendon J" w:date="2021-12-07T14:03:00Z">
                                      <w:rPr>
                                        <w:rFonts w:ascii="Times New Roman" w:hAnsi="Times New Roman" w:cs="Times New Roman"/>
                                        <w:sz w:val="18"/>
                                        <w:szCs w:val="18"/>
                                      </w:rPr>
                                    </w:rPrChange>
                                  </w:rPr>
                                  <w:delText>Moderately</w:delText>
                                </w:r>
                                <w:r w:rsidR="0074150B" w:rsidRPr="00C83F79" w:rsidDel="002856E2">
                                  <w:rPr>
                                    <w:rFonts w:ascii="Times New Roman" w:hAnsi="Times New Roman" w:cs="Times New Roman"/>
                                    <w:color w:val="403152" w:themeColor="accent4" w:themeShade="80"/>
                                    <w:sz w:val="18"/>
                                    <w:szCs w:val="18"/>
                                    <w:rPrChange w:id="3625" w:author="Mizener, Brendon J" w:date="2021-12-07T14:03:00Z">
                                      <w:rPr>
                                        <w:rFonts w:ascii="Times New Roman" w:hAnsi="Times New Roman" w:cs="Times New Roman"/>
                                        <w:spacing w:val="27"/>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3626" w:author="Mizener, Brendon J" w:date="2021-12-07T14:03:00Z">
                                      <w:rPr>
                                        <w:rFonts w:ascii="Times New Roman" w:hAnsi="Times New Roman" w:cs="Times New Roman"/>
                                        <w:sz w:val="18"/>
                                        <w:szCs w:val="18"/>
                                      </w:rPr>
                                    </w:rPrChange>
                                  </w:rPr>
                                  <w:delText>Dense</w:delText>
                                </w:r>
                              </w:del>
                            </w:p>
                          </w:tc>
                          <w:tc>
                            <w:tcPr>
                              <w:tcW w:w="2610" w:type="dxa"/>
                              <w:tcPrChange w:id="3627" w:author="Mizener, Brendon J" w:date="2021-11-01T15:52:00Z">
                                <w:tcPr>
                                  <w:tcW w:w="1960" w:type="dxa"/>
                                  <w:gridSpan w:val="2"/>
                                </w:tcPr>
                              </w:tcPrChange>
                            </w:tcPr>
                            <w:p w14:paraId="3A1D2083" w14:textId="401C6847" w:rsidR="0074150B"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3628" w:author="Mizener, Brendon J" w:date="2021-12-07T14:03:00Z">
                                    <w:rPr>
                                      <w:rFonts w:ascii="Times New Roman" w:hAnsi="Times New Roman" w:cs="Times New Roman"/>
                                      <w:w w:val="105"/>
                                      <w:sz w:val="18"/>
                                      <w:szCs w:val="18"/>
                                    </w:rPr>
                                  </w:rPrChange>
                                </w:rPr>
                                <w:pPrChange w:id="3629" w:author="Mizener, Brendon J" w:date="2021-11-01T15:51:00Z">
                                  <w:pPr>
                                    <w:pStyle w:val="TableParagraph"/>
                                    <w:ind w:left="180"/>
                                  </w:pPr>
                                </w:pPrChange>
                              </w:pPr>
                              <w:ins w:id="3630" w:author="Mizener, Brendon J" w:date="2021-11-01T15:13:00Z">
                                <w:r w:rsidRPr="00C83F79">
                                  <w:rPr>
                                    <w:rFonts w:ascii="Times New Roman" w:hAnsi="Times New Roman" w:cs="Times New Roman"/>
                                    <w:i/>
                                    <w:iCs/>
                                    <w:color w:val="403152" w:themeColor="accent4" w:themeShade="80"/>
                                    <w:sz w:val="18"/>
                                    <w:szCs w:val="18"/>
                                    <w:rPrChange w:id="3631"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632" w:author="Mizener, Brendon J" w:date="2021-12-07T14:03:00Z">
                                      <w:rPr>
                                        <w:rFonts w:ascii="Times New Roman" w:hAnsi="Times New Roman" w:cs="Times New Roman"/>
                                        <w:sz w:val="18"/>
                                        <w:szCs w:val="18"/>
                                      </w:rPr>
                                    </w:rPrChange>
                                  </w:rPr>
                                  <w:t xml:space="preserve"> = 17.14, </w:t>
                                </w:r>
                                <w:r w:rsidRPr="00C83F79">
                                  <w:rPr>
                                    <w:rFonts w:ascii="Times New Roman" w:hAnsi="Times New Roman" w:cs="Times New Roman"/>
                                    <w:i/>
                                    <w:iCs/>
                                    <w:color w:val="403152" w:themeColor="accent4" w:themeShade="80"/>
                                    <w:sz w:val="18"/>
                                    <w:szCs w:val="18"/>
                                    <w:rPrChange w:id="3633"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634" w:author="Mizener, Brendon J" w:date="2021-12-07T14:03:00Z">
                                      <w:rPr>
                                        <w:rFonts w:ascii="Times New Roman" w:hAnsi="Times New Roman" w:cs="Times New Roman"/>
                                        <w:sz w:val="18"/>
                                        <w:szCs w:val="18"/>
                                      </w:rPr>
                                    </w:rPrChange>
                                  </w:rPr>
                                  <w:t xml:space="preserve"> = 12.38</w:t>
                                </w:r>
                              </w:ins>
                              <w:del w:id="3635" w:author="Mizener, Brendon J" w:date="2021-11-01T13:40:00Z">
                                <w:r w:rsidR="0074150B" w:rsidRPr="00C83F79" w:rsidDel="002856E2">
                                  <w:rPr>
                                    <w:rFonts w:ascii="Times New Roman" w:hAnsi="Times New Roman" w:cs="Times New Roman"/>
                                    <w:color w:val="403152" w:themeColor="accent4" w:themeShade="80"/>
                                    <w:sz w:val="18"/>
                                    <w:szCs w:val="18"/>
                                    <w:rPrChange w:id="3636" w:author="Mizener, Brendon J" w:date="2021-12-07T14:03:00Z">
                                      <w:rPr>
                                        <w:rFonts w:ascii="Times New Roman" w:hAnsi="Times New Roman" w:cs="Times New Roman"/>
                                        <w:sz w:val="18"/>
                                        <w:szCs w:val="18"/>
                                      </w:rPr>
                                    </w:rPrChange>
                                  </w:rPr>
                                  <w:delText>Modern</w:delText>
                                </w:r>
                              </w:del>
                            </w:p>
                          </w:tc>
                        </w:tr>
                        <w:tr w:rsidR="00D13C56" w14:paraId="0F9EBABC" w14:textId="77777777" w:rsidTr="001F6A47">
                          <w:trPr>
                            <w:trHeight w:val="288"/>
                            <w:ins w:id="3637" w:author="Mizener, Brendon J" w:date="2021-11-01T15:23:00Z"/>
                            <w:trPrChange w:id="3638" w:author="Mizener, Brendon J" w:date="2021-11-01T15:52:00Z">
                              <w:trPr>
                                <w:trHeight w:val="374"/>
                              </w:trPr>
                            </w:trPrChange>
                          </w:trPr>
                          <w:tc>
                            <w:tcPr>
                              <w:tcW w:w="1784" w:type="dxa"/>
                              <w:tcBorders>
                                <w:bottom w:val="single" w:sz="4" w:space="0" w:color="auto"/>
                              </w:tcBorders>
                              <w:tcPrChange w:id="3639" w:author="Mizener, Brendon J" w:date="2021-11-01T15:52:00Z">
                                <w:tcPr>
                                  <w:tcW w:w="1784" w:type="dxa"/>
                                </w:tcPr>
                              </w:tcPrChange>
                            </w:tcPr>
                            <w:p w14:paraId="76B89777" w14:textId="77777777" w:rsidR="00D13C56" w:rsidRPr="00C83F79" w:rsidRDefault="00D13C56">
                              <w:pPr>
                                <w:pStyle w:val="TableParagraph"/>
                                <w:spacing w:line="276" w:lineRule="auto"/>
                                <w:ind w:left="119"/>
                                <w:rPr>
                                  <w:ins w:id="3640" w:author="Mizener, Brendon J" w:date="2021-11-01T15:23:00Z"/>
                                  <w:rFonts w:ascii="Times New Roman" w:hAnsi="Times New Roman" w:cs="Times New Roman"/>
                                  <w:color w:val="403152" w:themeColor="accent4" w:themeShade="80"/>
                                  <w:sz w:val="18"/>
                                  <w:szCs w:val="18"/>
                                  <w:rPrChange w:id="3641" w:author="Mizener, Brendon J" w:date="2021-12-07T14:03:00Z">
                                    <w:rPr>
                                      <w:ins w:id="3642" w:author="Mizener, Brendon J" w:date="2021-11-01T15:23:00Z"/>
                                      <w:rFonts w:ascii="Times New Roman" w:hAnsi="Times New Roman" w:cs="Times New Roman"/>
                                      <w:w w:val="105"/>
                                      <w:sz w:val="18"/>
                                      <w:szCs w:val="18"/>
                                    </w:rPr>
                                  </w:rPrChange>
                                </w:rPr>
                                <w:pPrChange w:id="3643" w:author="Mizener, Brendon J" w:date="2021-11-01T15:51:00Z">
                                  <w:pPr>
                                    <w:pStyle w:val="TableParagraph"/>
                                    <w:ind w:left="119"/>
                                  </w:pPr>
                                </w:pPrChange>
                              </w:pPr>
                            </w:p>
                          </w:tc>
                          <w:tc>
                            <w:tcPr>
                              <w:tcW w:w="3339" w:type="dxa"/>
                              <w:tcBorders>
                                <w:bottom w:val="single" w:sz="4" w:space="0" w:color="auto"/>
                              </w:tcBorders>
                              <w:tcPrChange w:id="3644" w:author="Mizener, Brendon J" w:date="2021-11-01T15:52:00Z">
                                <w:tcPr>
                                  <w:tcW w:w="3339" w:type="dxa"/>
                                  <w:gridSpan w:val="2"/>
                                </w:tcPr>
                              </w:tcPrChange>
                            </w:tcPr>
                            <w:p w14:paraId="229794DC" w14:textId="1B7C05C7" w:rsidR="00D13C56" w:rsidRPr="00C83F79" w:rsidRDefault="00D13C56">
                              <w:pPr>
                                <w:pStyle w:val="TableParagraph"/>
                                <w:spacing w:line="276" w:lineRule="auto"/>
                                <w:ind w:left="194"/>
                                <w:rPr>
                                  <w:ins w:id="3645" w:author="Mizener, Brendon J" w:date="2021-11-01T15:23:00Z"/>
                                  <w:rFonts w:ascii="Times New Roman" w:hAnsi="Times New Roman" w:cs="Times New Roman"/>
                                  <w:color w:val="403152" w:themeColor="accent4" w:themeShade="80"/>
                                  <w:sz w:val="18"/>
                                  <w:szCs w:val="18"/>
                                  <w:rPrChange w:id="3646" w:author="Mizener, Brendon J" w:date="2021-12-07T14:03:00Z">
                                    <w:rPr>
                                      <w:ins w:id="3647" w:author="Mizener, Brendon J" w:date="2021-11-01T15:23:00Z"/>
                                      <w:rFonts w:ascii="Times New Roman" w:hAnsi="Times New Roman" w:cs="Times New Roman"/>
                                      <w:sz w:val="18"/>
                                      <w:szCs w:val="18"/>
                                    </w:rPr>
                                  </w:rPrChange>
                                </w:rPr>
                                <w:pPrChange w:id="3648" w:author="Mizener, Brendon J" w:date="2021-11-01T15:51:00Z">
                                  <w:pPr>
                                    <w:pStyle w:val="TableParagraph"/>
                                    <w:ind w:left="446"/>
                                  </w:pPr>
                                </w:pPrChange>
                              </w:pPr>
                              <w:ins w:id="3649" w:author="Mizener, Brendon J" w:date="2021-11-01T15:23:00Z">
                                <w:r w:rsidRPr="00C83F79">
                                  <w:rPr>
                                    <w:rFonts w:ascii="Times New Roman" w:hAnsi="Times New Roman" w:cs="Times New Roman"/>
                                    <w:color w:val="403152" w:themeColor="accent4" w:themeShade="80"/>
                                    <w:sz w:val="18"/>
                                    <w:szCs w:val="18"/>
                                    <w:rPrChange w:id="3650" w:author="Mizener, Brendon J" w:date="2021-12-07T14:03:00Z">
                                      <w:rPr>
                                        <w:rFonts w:ascii="Times New Roman" w:hAnsi="Times New Roman" w:cs="Times New Roman"/>
                                        <w:sz w:val="18"/>
                                        <w:szCs w:val="18"/>
                                      </w:rPr>
                                    </w:rPrChange>
                                  </w:rPr>
                                  <w:t>M (</w:t>
                                </w:r>
                                <w:r w:rsidRPr="00C83F79">
                                  <w:rPr>
                                    <w:rFonts w:ascii="Times New Roman" w:hAnsi="Times New Roman" w:cs="Times New Roman"/>
                                    <w:i/>
                                    <w:iCs/>
                                    <w:color w:val="403152" w:themeColor="accent4" w:themeShade="80"/>
                                    <w:sz w:val="18"/>
                                    <w:szCs w:val="18"/>
                                    <w:rPrChange w:id="3651"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652" w:author="Mizener, Brendon J" w:date="2021-12-07T14:03:00Z">
                                      <w:rPr>
                                        <w:rFonts w:ascii="Times New Roman" w:hAnsi="Times New Roman" w:cs="Times New Roman"/>
                                        <w:sz w:val="18"/>
                                        <w:szCs w:val="18"/>
                                      </w:rPr>
                                    </w:rPrChange>
                                  </w:rPr>
                                  <w:t xml:space="preserve"> = 11)</w:t>
                                </w:r>
                              </w:ins>
                            </w:p>
                          </w:tc>
                          <w:tc>
                            <w:tcPr>
                              <w:tcW w:w="3060" w:type="dxa"/>
                              <w:tcBorders>
                                <w:bottom w:val="single" w:sz="4" w:space="0" w:color="auto"/>
                              </w:tcBorders>
                              <w:tcPrChange w:id="3653" w:author="Mizener, Brendon J" w:date="2021-11-01T15:52:00Z">
                                <w:tcPr>
                                  <w:tcW w:w="3060" w:type="dxa"/>
                                  <w:gridSpan w:val="2"/>
                                </w:tcPr>
                              </w:tcPrChange>
                            </w:tcPr>
                            <w:p w14:paraId="2C3693AA" w14:textId="7FF6647A" w:rsidR="00D13C56" w:rsidRPr="00C83F79" w:rsidRDefault="00D13C56">
                              <w:pPr>
                                <w:pStyle w:val="TableParagraph"/>
                                <w:spacing w:line="276" w:lineRule="auto"/>
                                <w:rPr>
                                  <w:ins w:id="3654" w:author="Mizener, Brendon J" w:date="2021-11-01T15:23:00Z"/>
                                  <w:rFonts w:ascii="Times New Roman" w:hAnsi="Times New Roman" w:cs="Times New Roman"/>
                                  <w:color w:val="403152" w:themeColor="accent4" w:themeShade="80"/>
                                  <w:sz w:val="18"/>
                                  <w:szCs w:val="18"/>
                                  <w:rPrChange w:id="3655" w:author="Mizener, Brendon J" w:date="2021-12-07T14:03:00Z">
                                    <w:rPr>
                                      <w:ins w:id="3656" w:author="Mizener, Brendon J" w:date="2021-11-01T15:23:00Z"/>
                                      <w:rFonts w:ascii="Times New Roman" w:hAnsi="Times New Roman" w:cs="Times New Roman"/>
                                      <w:sz w:val="18"/>
                                      <w:szCs w:val="18"/>
                                    </w:rPr>
                                  </w:rPrChange>
                                </w:rPr>
                                <w:pPrChange w:id="3657" w:author="Mizener, Brendon J" w:date="2021-11-01T15:51:00Z">
                                  <w:pPr>
                                    <w:pStyle w:val="TableParagraph"/>
                                    <w:ind w:left="434"/>
                                  </w:pPr>
                                </w:pPrChange>
                              </w:pPr>
                              <w:ins w:id="3658" w:author="Mizener, Brendon J" w:date="2021-11-01T15:23:00Z">
                                <w:r w:rsidRPr="00C83F79">
                                  <w:rPr>
                                    <w:rFonts w:ascii="Times New Roman" w:hAnsi="Times New Roman" w:cs="Times New Roman"/>
                                    <w:i/>
                                    <w:iCs/>
                                    <w:color w:val="403152" w:themeColor="accent4" w:themeShade="80"/>
                                    <w:sz w:val="18"/>
                                    <w:szCs w:val="18"/>
                                    <w:rPrChange w:id="3659"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660" w:author="Mizener, Brendon J" w:date="2021-12-07T14:03:00Z">
                                      <w:rPr>
                                        <w:rFonts w:ascii="Times New Roman" w:hAnsi="Times New Roman" w:cs="Times New Roman"/>
                                        <w:sz w:val="18"/>
                                        <w:szCs w:val="18"/>
                                      </w:rPr>
                                    </w:rPrChange>
                                  </w:rPr>
                                  <w:t xml:space="preserve"> = 30.91, </w:t>
                                </w:r>
                                <w:r w:rsidRPr="00C83F79">
                                  <w:rPr>
                                    <w:rFonts w:ascii="Times New Roman" w:hAnsi="Times New Roman" w:cs="Times New Roman"/>
                                    <w:i/>
                                    <w:iCs/>
                                    <w:color w:val="403152" w:themeColor="accent4" w:themeShade="80"/>
                                    <w:sz w:val="18"/>
                                    <w:szCs w:val="18"/>
                                    <w:rPrChange w:id="3661"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662" w:author="Mizener, Brendon J" w:date="2021-12-07T14:03:00Z">
                                      <w:rPr>
                                        <w:rFonts w:ascii="Times New Roman" w:hAnsi="Times New Roman" w:cs="Times New Roman"/>
                                        <w:sz w:val="18"/>
                                        <w:szCs w:val="18"/>
                                      </w:rPr>
                                    </w:rPrChange>
                                  </w:rPr>
                                  <w:t xml:space="preserve"> = 11.69</w:t>
                                </w:r>
                              </w:ins>
                            </w:p>
                          </w:tc>
                          <w:tc>
                            <w:tcPr>
                              <w:tcW w:w="1800" w:type="dxa"/>
                              <w:tcBorders>
                                <w:bottom w:val="single" w:sz="4" w:space="0" w:color="auto"/>
                              </w:tcBorders>
                              <w:tcPrChange w:id="3663" w:author="Mizener, Brendon J" w:date="2021-11-01T15:52:00Z">
                                <w:tcPr>
                                  <w:tcW w:w="1800" w:type="dxa"/>
                                  <w:gridSpan w:val="2"/>
                                </w:tcPr>
                              </w:tcPrChange>
                            </w:tcPr>
                            <w:p w14:paraId="44CBAF22" w14:textId="665578AC" w:rsidR="00D13C56" w:rsidRPr="00C83F79" w:rsidRDefault="00D13C56">
                              <w:pPr>
                                <w:pStyle w:val="TableParagraph"/>
                                <w:spacing w:line="276" w:lineRule="auto"/>
                                <w:rPr>
                                  <w:ins w:id="3664" w:author="Mizener, Brendon J" w:date="2021-11-01T15:23:00Z"/>
                                  <w:rFonts w:ascii="Times New Roman" w:hAnsi="Times New Roman" w:cs="Times New Roman"/>
                                  <w:color w:val="403152" w:themeColor="accent4" w:themeShade="80"/>
                                  <w:sz w:val="18"/>
                                  <w:szCs w:val="18"/>
                                  <w:rPrChange w:id="3665" w:author="Mizener, Brendon J" w:date="2021-12-07T14:03:00Z">
                                    <w:rPr>
                                      <w:ins w:id="3666" w:author="Mizener, Brendon J" w:date="2021-11-01T15:23:00Z"/>
                                      <w:rFonts w:ascii="Times New Roman" w:hAnsi="Times New Roman" w:cs="Times New Roman"/>
                                      <w:sz w:val="18"/>
                                      <w:szCs w:val="18"/>
                                    </w:rPr>
                                  </w:rPrChange>
                                </w:rPr>
                                <w:pPrChange w:id="3667" w:author="Mizener, Brendon J" w:date="2021-11-01T15:51:00Z">
                                  <w:pPr>
                                    <w:pStyle w:val="TableParagraph"/>
                                    <w:ind w:left="229"/>
                                  </w:pPr>
                                </w:pPrChange>
                              </w:pPr>
                              <w:ins w:id="3668" w:author="Mizener, Brendon J" w:date="2021-11-01T15:23:00Z">
                                <w:r w:rsidRPr="00C83F79">
                                  <w:rPr>
                                    <w:rFonts w:ascii="Times New Roman" w:hAnsi="Times New Roman" w:cs="Times New Roman"/>
                                    <w:color w:val="403152" w:themeColor="accent4" w:themeShade="80"/>
                                    <w:sz w:val="18"/>
                                    <w:szCs w:val="18"/>
                                    <w:rPrChange w:id="3669" w:author="Mizener, Brendon J" w:date="2021-12-07T14:03:00Z">
                                      <w:rPr>
                                        <w:rFonts w:ascii="Times New Roman" w:hAnsi="Times New Roman" w:cs="Times New Roman"/>
                                        <w:sz w:val="18"/>
                                        <w:szCs w:val="18"/>
                                      </w:rPr>
                                    </w:rPrChange>
                                  </w:rPr>
                                  <w:t xml:space="preserve">19 </w:t>
                                </w:r>
                              </w:ins>
                              <w:ins w:id="3670" w:author="Hervé" w:date="2021-12-03T11:31:00Z">
                                <w:r w:rsidR="00777D0F" w:rsidRPr="00C83F79">
                                  <w:rPr>
                                    <w:rFonts w:ascii="Times New Roman" w:hAnsi="Times New Roman" w:cs="Times New Roman"/>
                                    <w:color w:val="403152" w:themeColor="accent4" w:themeShade="80"/>
                                    <w:sz w:val="18"/>
                                    <w:szCs w:val="18"/>
                                    <w:rPrChange w:id="3671" w:author="Mizener, Brendon J" w:date="2021-12-07T14:03:00Z">
                                      <w:rPr>
                                        <w:rFonts w:ascii="Times New Roman" w:hAnsi="Times New Roman" w:cs="Times New Roman"/>
                                        <w:sz w:val="18"/>
                                        <w:szCs w:val="18"/>
                                      </w:rPr>
                                    </w:rPrChange>
                                  </w:rPr>
                                  <w:t>–</w:t>
                                </w:r>
                              </w:ins>
                              <w:ins w:id="3672" w:author="Mizener, Brendon J" w:date="2021-11-01T15:23:00Z">
                                <w:del w:id="3673" w:author="Hervé" w:date="2021-12-03T11:31:00Z">
                                  <w:r w:rsidRPr="00C83F79" w:rsidDel="00777D0F">
                                    <w:rPr>
                                      <w:rFonts w:ascii="Times New Roman" w:hAnsi="Times New Roman" w:cs="Times New Roman"/>
                                      <w:color w:val="403152" w:themeColor="accent4" w:themeShade="80"/>
                                      <w:sz w:val="18"/>
                                      <w:szCs w:val="18"/>
                                      <w:rPrChange w:id="3674"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3675" w:author="Mizener, Brendon J" w:date="2021-12-07T14:03:00Z">
                                      <w:rPr>
                                        <w:rFonts w:ascii="Times New Roman" w:hAnsi="Times New Roman" w:cs="Times New Roman"/>
                                        <w:sz w:val="18"/>
                                        <w:szCs w:val="18"/>
                                      </w:rPr>
                                    </w:rPrChange>
                                  </w:rPr>
                                  <w:t xml:space="preserve"> 61</w:t>
                                </w:r>
                              </w:ins>
                            </w:p>
                          </w:tc>
                          <w:tc>
                            <w:tcPr>
                              <w:tcW w:w="2610" w:type="dxa"/>
                              <w:tcBorders>
                                <w:bottom w:val="single" w:sz="4" w:space="0" w:color="auto"/>
                              </w:tcBorders>
                              <w:tcPrChange w:id="3676" w:author="Mizener, Brendon J" w:date="2021-11-01T15:52:00Z">
                                <w:tcPr>
                                  <w:tcW w:w="2610" w:type="dxa"/>
                                  <w:gridSpan w:val="2"/>
                                </w:tcPr>
                              </w:tcPrChange>
                            </w:tcPr>
                            <w:p w14:paraId="550A850A" w14:textId="169ED09E" w:rsidR="00D13C56" w:rsidRPr="00C83F79" w:rsidRDefault="00D13C56">
                              <w:pPr>
                                <w:pStyle w:val="TableParagraph"/>
                                <w:spacing w:line="276" w:lineRule="auto"/>
                                <w:ind w:left="2"/>
                                <w:rPr>
                                  <w:ins w:id="3677" w:author="Mizener, Brendon J" w:date="2021-11-01T15:23:00Z"/>
                                  <w:rFonts w:ascii="Times New Roman" w:hAnsi="Times New Roman" w:cs="Times New Roman"/>
                                  <w:color w:val="403152" w:themeColor="accent4" w:themeShade="80"/>
                                  <w:sz w:val="18"/>
                                  <w:szCs w:val="18"/>
                                  <w:rPrChange w:id="3678" w:author="Mizener, Brendon J" w:date="2021-12-07T14:03:00Z">
                                    <w:rPr>
                                      <w:ins w:id="3679" w:author="Mizener, Brendon J" w:date="2021-11-01T15:23:00Z"/>
                                      <w:rFonts w:ascii="Times New Roman" w:hAnsi="Times New Roman" w:cs="Times New Roman"/>
                                      <w:sz w:val="18"/>
                                      <w:szCs w:val="18"/>
                                    </w:rPr>
                                  </w:rPrChange>
                                </w:rPr>
                                <w:pPrChange w:id="3680" w:author="Mizener, Brendon J" w:date="2021-11-01T15:51:00Z">
                                  <w:pPr>
                                    <w:pStyle w:val="TableParagraph"/>
                                    <w:ind w:left="180"/>
                                  </w:pPr>
                                </w:pPrChange>
                              </w:pPr>
                              <w:ins w:id="3681" w:author="Mizener, Brendon J" w:date="2021-11-01T15:23:00Z">
                                <w:r w:rsidRPr="00C83F79">
                                  <w:rPr>
                                    <w:rFonts w:ascii="Times New Roman" w:hAnsi="Times New Roman" w:cs="Times New Roman"/>
                                    <w:i/>
                                    <w:iCs/>
                                    <w:color w:val="403152" w:themeColor="accent4" w:themeShade="80"/>
                                    <w:sz w:val="18"/>
                                    <w:szCs w:val="18"/>
                                    <w:rPrChange w:id="3682" w:author="Mizener, Brendon J" w:date="2021-12-07T14:03:00Z">
                                      <w:rPr>
                                        <w:rFonts w:ascii="Times New Roman" w:hAnsi="Times New Roman" w:cs="Times New Roman"/>
                                        <w:w w:val="110"/>
                                        <w:sz w:val="18"/>
                                        <w:szCs w:val="18"/>
                                      </w:rPr>
                                    </w:rPrChange>
                                  </w:rPr>
                                  <w:t>M</w:t>
                                </w:r>
                                <w:r w:rsidRPr="00C83F79">
                                  <w:rPr>
                                    <w:rFonts w:ascii="Times New Roman" w:hAnsi="Times New Roman" w:cs="Times New Roman"/>
                                    <w:color w:val="403152" w:themeColor="accent4" w:themeShade="80"/>
                                    <w:sz w:val="18"/>
                                    <w:szCs w:val="18"/>
                                    <w:rPrChange w:id="3683" w:author="Mizener, Brendon J" w:date="2021-12-07T14:03:00Z">
                                      <w:rPr>
                                        <w:rFonts w:ascii="Times New Roman" w:hAnsi="Times New Roman" w:cs="Times New Roman"/>
                                        <w:w w:val="110"/>
                                        <w:sz w:val="18"/>
                                        <w:szCs w:val="18"/>
                                      </w:rPr>
                                    </w:rPrChange>
                                  </w:rPr>
                                  <w:t xml:space="preserve"> = 18.64, </w:t>
                                </w:r>
                                <w:r w:rsidRPr="00C83F79">
                                  <w:rPr>
                                    <w:rFonts w:ascii="Times New Roman" w:hAnsi="Times New Roman" w:cs="Times New Roman"/>
                                    <w:i/>
                                    <w:iCs/>
                                    <w:color w:val="403152" w:themeColor="accent4" w:themeShade="80"/>
                                    <w:sz w:val="18"/>
                                    <w:szCs w:val="18"/>
                                    <w:rPrChange w:id="3684" w:author="Mizener, Brendon J" w:date="2021-12-07T14:03:00Z">
                                      <w:rPr>
                                        <w:rFonts w:ascii="Times New Roman" w:hAnsi="Times New Roman" w:cs="Times New Roman"/>
                                        <w:w w:val="110"/>
                                        <w:sz w:val="18"/>
                                        <w:szCs w:val="18"/>
                                      </w:rPr>
                                    </w:rPrChange>
                                  </w:rPr>
                                  <w:t>SD</w:t>
                                </w:r>
                                <w:r w:rsidRPr="00C83F79">
                                  <w:rPr>
                                    <w:rFonts w:ascii="Times New Roman" w:hAnsi="Times New Roman" w:cs="Times New Roman"/>
                                    <w:color w:val="403152" w:themeColor="accent4" w:themeShade="80"/>
                                    <w:sz w:val="18"/>
                                    <w:szCs w:val="18"/>
                                    <w:rPrChange w:id="3685" w:author="Mizener, Brendon J" w:date="2021-12-07T14:03:00Z">
                                      <w:rPr>
                                        <w:rFonts w:ascii="Times New Roman" w:hAnsi="Times New Roman" w:cs="Times New Roman"/>
                                        <w:w w:val="110"/>
                                        <w:sz w:val="18"/>
                                        <w:szCs w:val="18"/>
                                      </w:rPr>
                                    </w:rPrChange>
                                  </w:rPr>
                                  <w:t xml:space="preserve"> = 11.58</w:t>
                                </w:r>
                              </w:ins>
                            </w:p>
                          </w:tc>
                        </w:tr>
                        <w:tr w:rsidR="00D13C56" w14:paraId="7BEED9BD" w14:textId="77777777" w:rsidTr="001F6A47">
                          <w:trPr>
                            <w:trHeight w:val="288"/>
                            <w:ins w:id="3686" w:author="Mizener, Brendon J" w:date="2021-11-01T15:23:00Z"/>
                            <w:trPrChange w:id="3687" w:author="Mizener, Brendon J" w:date="2021-11-01T15:52:00Z">
                              <w:trPr>
                                <w:trHeight w:val="374"/>
                              </w:trPr>
                            </w:trPrChange>
                          </w:trPr>
                          <w:tc>
                            <w:tcPr>
                              <w:tcW w:w="12593" w:type="dxa"/>
                              <w:gridSpan w:val="5"/>
                              <w:tcBorders>
                                <w:top w:val="single" w:sz="4" w:space="0" w:color="auto"/>
                              </w:tcBorders>
                              <w:tcPrChange w:id="3688" w:author="Mizener, Brendon J" w:date="2021-11-01T15:52:00Z">
                                <w:tcPr>
                                  <w:tcW w:w="12593" w:type="dxa"/>
                                  <w:gridSpan w:val="9"/>
                                </w:tcPr>
                              </w:tcPrChange>
                            </w:tcPr>
                            <w:p w14:paraId="4CCD52D0" w14:textId="1CCBFA8F" w:rsidR="00D13C56" w:rsidRPr="00C83F79" w:rsidRDefault="00D13C56">
                              <w:pPr>
                                <w:pStyle w:val="TableParagraph"/>
                                <w:spacing w:line="276" w:lineRule="auto"/>
                                <w:rPr>
                                  <w:ins w:id="3689" w:author="Mizener, Brendon J" w:date="2021-11-01T15:23:00Z"/>
                                  <w:rFonts w:ascii="Times New Roman" w:hAnsi="Times New Roman" w:cs="Times New Roman"/>
                                  <w:color w:val="403152" w:themeColor="accent4" w:themeShade="80"/>
                                  <w:sz w:val="18"/>
                                  <w:szCs w:val="18"/>
                                  <w:rPrChange w:id="3690" w:author="Mizener, Brendon J" w:date="2021-12-07T14:03:00Z">
                                    <w:rPr>
                                      <w:ins w:id="3691" w:author="Mizener, Brendon J" w:date="2021-11-01T15:23:00Z"/>
                                      <w:rFonts w:ascii="Times New Roman" w:hAnsi="Times New Roman" w:cs="Times New Roman"/>
                                      <w:w w:val="110"/>
                                      <w:sz w:val="18"/>
                                      <w:szCs w:val="18"/>
                                    </w:rPr>
                                  </w:rPrChange>
                                </w:rPr>
                                <w:pPrChange w:id="3692" w:author="Mizener, Brendon J" w:date="2021-11-01T15:51:00Z">
                                  <w:pPr>
                                    <w:pStyle w:val="TableParagraph"/>
                                    <w:ind w:left="180"/>
                                  </w:pPr>
                                </w:pPrChange>
                              </w:pPr>
                              <w:ins w:id="3693" w:author="Mizener, Brendon J" w:date="2021-11-01T15:23:00Z">
                                <w:r w:rsidRPr="00C83F79">
                                  <w:rPr>
                                    <w:rFonts w:ascii="Times New Roman" w:hAnsi="Times New Roman" w:cs="Times New Roman"/>
                                    <w:color w:val="403152" w:themeColor="accent4" w:themeShade="80"/>
                                    <w:sz w:val="18"/>
                                    <w:szCs w:val="18"/>
                                    <w:rPrChange w:id="3694" w:author="Mizener, Brendon J" w:date="2021-12-07T14:03:00Z">
                                      <w:rPr>
                                        <w:rFonts w:ascii="Times New Roman" w:hAnsi="Times New Roman" w:cs="Times New Roman"/>
                                        <w:w w:val="110"/>
                                        <w:sz w:val="18"/>
                                        <w:szCs w:val="18"/>
                                      </w:rPr>
                                    </w:rPrChange>
                                  </w:rPr>
                                  <w:t xml:space="preserve">All reported nationalities: </w:t>
                                </w:r>
                              </w:ins>
                            </w:p>
                          </w:tc>
                        </w:tr>
                        <w:tr w:rsidR="00D13C56" w14:paraId="0ADF6014" w14:textId="77777777" w:rsidTr="001F6A47">
                          <w:tblPrEx>
                            <w:tblPrExChange w:id="3695" w:author="Mizener, Brendon J" w:date="2021-11-01T15:52:00Z">
                              <w:tblPrEx>
                                <w:tblW w:w="12857" w:type="dxa"/>
                              </w:tblPrEx>
                            </w:tblPrExChange>
                          </w:tblPrEx>
                          <w:trPr>
                            <w:trHeight w:val="288"/>
                            <w:trPrChange w:id="3696" w:author="Mizener, Brendon J" w:date="2021-11-01T15:52:00Z">
                              <w:trPr>
                                <w:gridAfter w:val="0"/>
                                <w:trHeight w:val="374"/>
                              </w:trPr>
                            </w:trPrChange>
                          </w:trPr>
                          <w:tc>
                            <w:tcPr>
                              <w:tcW w:w="1784" w:type="dxa"/>
                              <w:tcPrChange w:id="3697" w:author="Mizener, Brendon J" w:date="2021-11-01T15:52:00Z">
                                <w:tcPr>
                                  <w:tcW w:w="1784" w:type="dxa"/>
                                </w:tcPr>
                              </w:tcPrChange>
                            </w:tcPr>
                            <w:p w14:paraId="29A1C1BC" w14:textId="313C3870" w:rsidR="00D13C56" w:rsidRPr="00C83F79" w:rsidRDefault="007A1C0C">
                              <w:pPr>
                                <w:pStyle w:val="TableParagraph"/>
                                <w:spacing w:line="276" w:lineRule="auto"/>
                                <w:rPr>
                                  <w:rFonts w:ascii="Times New Roman" w:hAnsi="Times New Roman" w:cs="Times New Roman"/>
                                  <w:color w:val="403152" w:themeColor="accent4" w:themeShade="80"/>
                                  <w:sz w:val="18"/>
                                  <w:szCs w:val="18"/>
                                  <w:rPrChange w:id="3698" w:author="Mizener, Brendon J" w:date="2021-12-07T14:03:00Z">
                                    <w:rPr>
                                      <w:rFonts w:ascii="Times New Roman" w:hAnsi="Times New Roman" w:cs="Times New Roman"/>
                                      <w:w w:val="105"/>
                                      <w:sz w:val="18"/>
                                      <w:szCs w:val="18"/>
                                    </w:rPr>
                                  </w:rPrChange>
                                </w:rPr>
                                <w:pPrChange w:id="3699" w:author="Mizener, Brendon J" w:date="2021-11-01T15:51:00Z">
                                  <w:pPr>
                                    <w:pStyle w:val="TableParagraph"/>
                                    <w:ind w:left="119"/>
                                  </w:pPr>
                                </w:pPrChange>
                              </w:pPr>
                              <w:ins w:id="3700" w:author="Mizener, Brendon J" w:date="2021-11-01T15:34:00Z">
                                <w:r w:rsidRPr="00C83F79">
                                  <w:rPr>
                                    <w:rFonts w:ascii="Times New Roman" w:hAnsi="Times New Roman" w:cs="Times New Roman"/>
                                    <w:color w:val="403152" w:themeColor="accent4" w:themeShade="80"/>
                                    <w:sz w:val="18"/>
                                    <w:szCs w:val="18"/>
                                    <w:rPrChange w:id="3701" w:author="Mizener, Brendon J" w:date="2021-12-07T14:03:00Z">
                                      <w:rPr>
                                        <w:rFonts w:ascii="Times New Roman" w:hAnsi="Times New Roman" w:cs="Times New Roman"/>
                                        <w:sz w:val="18"/>
                                        <w:szCs w:val="18"/>
                                      </w:rPr>
                                    </w:rPrChange>
                                  </w:rPr>
                                  <w:t>France</w:t>
                                </w:r>
                              </w:ins>
                              <w:del w:id="3702" w:author="Mizener, Brendon J" w:date="2021-11-01T13:40:00Z">
                                <w:r w:rsidR="00D13C56" w:rsidRPr="00C83F79" w:rsidDel="002856E2">
                                  <w:rPr>
                                    <w:rFonts w:ascii="Times New Roman" w:hAnsi="Times New Roman" w:cs="Times New Roman"/>
                                    <w:color w:val="403152" w:themeColor="accent4" w:themeShade="80"/>
                                    <w:sz w:val="18"/>
                                    <w:szCs w:val="18"/>
                                    <w:rPrChange w:id="3703" w:author="Mizener, Brendon J" w:date="2021-12-07T14:03:00Z">
                                      <w:rPr>
                                        <w:rFonts w:ascii="Times New Roman" w:hAnsi="Times New Roman" w:cs="Times New Roman"/>
                                        <w:sz w:val="18"/>
                                        <w:szCs w:val="18"/>
                                      </w:rPr>
                                    </w:rPrChange>
                                  </w:rPr>
                                  <w:delText>Modal</w:delText>
                                </w:r>
                              </w:del>
                            </w:p>
                          </w:tc>
                          <w:tc>
                            <w:tcPr>
                              <w:tcW w:w="3339" w:type="dxa"/>
                              <w:tcPrChange w:id="3704" w:author="Mizener, Brendon J" w:date="2021-11-01T15:52:00Z">
                                <w:tcPr>
                                  <w:tcW w:w="2123" w:type="dxa"/>
                                </w:tcPr>
                              </w:tcPrChange>
                            </w:tcPr>
                            <w:p w14:paraId="3D92035E" w14:textId="469E4871" w:rsidR="00D13C56" w:rsidRPr="00C83F79" w:rsidRDefault="007A1C0C">
                              <w:pPr>
                                <w:pStyle w:val="TableParagraph"/>
                                <w:spacing w:line="276" w:lineRule="auto"/>
                                <w:ind w:left="194"/>
                                <w:rPr>
                                  <w:rFonts w:ascii="Times New Roman" w:hAnsi="Times New Roman" w:cs="Times New Roman"/>
                                  <w:color w:val="403152" w:themeColor="accent4" w:themeShade="80"/>
                                  <w:sz w:val="18"/>
                                  <w:szCs w:val="18"/>
                                  <w:rPrChange w:id="3705" w:author="Mizener, Brendon J" w:date="2021-12-07T14:03:00Z">
                                    <w:rPr>
                                      <w:rFonts w:ascii="Times New Roman" w:hAnsi="Times New Roman" w:cs="Times New Roman"/>
                                      <w:sz w:val="18"/>
                                      <w:szCs w:val="18"/>
                                    </w:rPr>
                                  </w:rPrChange>
                                </w:rPr>
                                <w:pPrChange w:id="3706" w:author="Mizener, Brendon J" w:date="2021-11-01T15:51:00Z">
                                  <w:pPr>
                                    <w:pStyle w:val="TableParagraph"/>
                                    <w:ind w:left="446"/>
                                  </w:pPr>
                                </w:pPrChange>
                              </w:pPr>
                              <w:ins w:id="3707" w:author="Mizener, Brendon J" w:date="2021-11-01T15:38:00Z">
                                <w:r w:rsidRPr="00C83F79">
                                  <w:rPr>
                                    <w:rFonts w:ascii="Times New Roman" w:hAnsi="Times New Roman" w:cs="Times New Roman"/>
                                    <w:color w:val="403152" w:themeColor="accent4" w:themeShade="80"/>
                                    <w:sz w:val="18"/>
                                    <w:szCs w:val="18"/>
                                    <w:rPrChange w:id="3708" w:author="Mizener, Brendon J" w:date="2021-12-07T14:03:00Z">
                                      <w:rPr>
                                        <w:rFonts w:ascii="Times New Roman" w:hAnsi="Times New Roman" w:cs="Times New Roman"/>
                                        <w:sz w:val="18"/>
                                        <w:szCs w:val="18"/>
                                      </w:rPr>
                                    </w:rPrChange>
                                  </w:rPr>
                                  <w:t>French</w:t>
                                </w:r>
                              </w:ins>
                              <w:del w:id="3709" w:author="Mizener, Brendon J" w:date="2021-11-01T13:40:00Z">
                                <w:r w:rsidR="00D13C56" w:rsidRPr="00C83F79" w:rsidDel="002856E2">
                                  <w:rPr>
                                    <w:rFonts w:ascii="Times New Roman" w:hAnsi="Times New Roman" w:cs="Times New Roman"/>
                                    <w:color w:val="403152" w:themeColor="accent4" w:themeShade="80"/>
                                    <w:sz w:val="18"/>
                                    <w:szCs w:val="18"/>
                                    <w:rPrChange w:id="3710" w:author="Mizener, Brendon J" w:date="2021-12-07T14:03:00Z">
                                      <w:rPr>
                                        <w:rFonts w:ascii="Times New Roman" w:hAnsi="Times New Roman" w:cs="Times New Roman"/>
                                        <w:w w:val="115"/>
                                        <w:sz w:val="18"/>
                                        <w:szCs w:val="18"/>
                                      </w:rPr>
                                    </w:rPrChange>
                                  </w:rPr>
                                  <w:delText>Fast</w:delText>
                                </w:r>
                              </w:del>
                            </w:p>
                          </w:tc>
                          <w:tc>
                            <w:tcPr>
                              <w:tcW w:w="3060" w:type="dxa"/>
                              <w:tcPrChange w:id="3711" w:author="Mizener, Brendon J" w:date="2021-11-01T15:52:00Z">
                                <w:tcPr>
                                  <w:tcW w:w="2316" w:type="dxa"/>
                                  <w:gridSpan w:val="2"/>
                                </w:tcPr>
                              </w:tcPrChange>
                            </w:tcPr>
                            <w:p w14:paraId="2597FE39" w14:textId="0D05AF0B" w:rsidR="00D13C56" w:rsidRPr="00C83F79" w:rsidRDefault="00D13C56">
                              <w:pPr>
                                <w:pStyle w:val="TableParagraph"/>
                                <w:spacing w:line="276" w:lineRule="auto"/>
                                <w:ind w:left="434"/>
                                <w:rPr>
                                  <w:rFonts w:ascii="Times New Roman" w:hAnsi="Times New Roman" w:cs="Times New Roman"/>
                                  <w:color w:val="403152" w:themeColor="accent4" w:themeShade="80"/>
                                  <w:sz w:val="18"/>
                                  <w:szCs w:val="18"/>
                                  <w:rPrChange w:id="3712" w:author="Mizener, Brendon J" w:date="2021-12-07T14:03:00Z">
                                    <w:rPr>
                                      <w:rFonts w:ascii="Times New Roman" w:hAnsi="Times New Roman" w:cs="Times New Roman"/>
                                      <w:sz w:val="18"/>
                                      <w:szCs w:val="18"/>
                                    </w:rPr>
                                  </w:rPrChange>
                                </w:rPr>
                                <w:pPrChange w:id="3713" w:author="Mizener, Brendon J" w:date="2021-11-01T15:51:00Z">
                                  <w:pPr>
                                    <w:pStyle w:val="TableParagraph"/>
                                    <w:ind w:left="434"/>
                                  </w:pPr>
                                </w:pPrChange>
                              </w:pPr>
                              <w:del w:id="3714" w:author="Mizener, Brendon J" w:date="2021-11-01T13:40:00Z">
                                <w:r w:rsidRPr="00C83F79" w:rsidDel="002856E2">
                                  <w:rPr>
                                    <w:rFonts w:ascii="Times New Roman" w:hAnsi="Times New Roman" w:cs="Times New Roman"/>
                                    <w:color w:val="403152" w:themeColor="accent4" w:themeShade="80"/>
                                    <w:sz w:val="18"/>
                                    <w:szCs w:val="18"/>
                                    <w:rPrChange w:id="3715"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3716"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717" w:author="Mizener, Brendon J" w:date="2021-12-07T14:03:00Z">
                                      <w:rPr>
                                        <w:rFonts w:ascii="Times New Roman" w:hAnsi="Times New Roman" w:cs="Times New Roman"/>
                                        <w:sz w:val="18"/>
                                        <w:szCs w:val="18"/>
                                      </w:rPr>
                                    </w:rPrChange>
                                  </w:rPr>
                                  <w:delText>Quadruple</w:delText>
                                </w:r>
                              </w:del>
                            </w:p>
                          </w:tc>
                          <w:tc>
                            <w:tcPr>
                              <w:tcW w:w="1800" w:type="dxa"/>
                              <w:tcPrChange w:id="3718" w:author="Mizener, Brendon J" w:date="2021-11-01T15:52:00Z">
                                <w:tcPr>
                                  <w:tcW w:w="2160" w:type="dxa"/>
                                  <w:gridSpan w:val="2"/>
                                </w:tcPr>
                              </w:tcPrChange>
                            </w:tcPr>
                            <w:p w14:paraId="530098B6" w14:textId="62CDD232" w:rsidR="00D13C56" w:rsidRPr="00C83F79" w:rsidRDefault="00D13C56">
                              <w:pPr>
                                <w:pStyle w:val="TableParagraph"/>
                                <w:spacing w:line="276" w:lineRule="auto"/>
                                <w:ind w:left="229"/>
                                <w:rPr>
                                  <w:rFonts w:ascii="Times New Roman" w:hAnsi="Times New Roman" w:cs="Times New Roman"/>
                                  <w:color w:val="403152" w:themeColor="accent4" w:themeShade="80"/>
                                  <w:sz w:val="18"/>
                                  <w:szCs w:val="18"/>
                                  <w:rPrChange w:id="3719" w:author="Mizener, Brendon J" w:date="2021-12-07T14:03:00Z">
                                    <w:rPr>
                                      <w:rFonts w:ascii="Times New Roman" w:hAnsi="Times New Roman" w:cs="Times New Roman"/>
                                      <w:sz w:val="18"/>
                                      <w:szCs w:val="18"/>
                                    </w:rPr>
                                  </w:rPrChange>
                                </w:rPr>
                                <w:pPrChange w:id="3720" w:author="Mizener, Brendon J" w:date="2021-11-01T15:51:00Z">
                                  <w:pPr>
                                    <w:pStyle w:val="TableParagraph"/>
                                    <w:ind w:left="229"/>
                                  </w:pPr>
                                </w:pPrChange>
                              </w:pPr>
                              <w:del w:id="3721" w:author="Mizener, Brendon J" w:date="2021-11-01T13:40:00Z">
                                <w:r w:rsidRPr="00C83F79" w:rsidDel="002856E2">
                                  <w:rPr>
                                    <w:rFonts w:ascii="Times New Roman" w:hAnsi="Times New Roman" w:cs="Times New Roman"/>
                                    <w:color w:val="403152" w:themeColor="accent4" w:themeShade="80"/>
                                    <w:sz w:val="18"/>
                                    <w:szCs w:val="18"/>
                                    <w:rPrChange w:id="3722"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3723"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724" w:author="Mizener, Brendon J" w:date="2021-12-07T14:03:00Z">
                                      <w:rPr>
                                        <w:rFonts w:ascii="Times New Roman" w:hAnsi="Times New Roman" w:cs="Times New Roman"/>
                                        <w:sz w:val="18"/>
                                        <w:szCs w:val="18"/>
                                      </w:rPr>
                                    </w:rPrChange>
                                  </w:rPr>
                                  <w:delText>Dense</w:delText>
                                </w:r>
                              </w:del>
                            </w:p>
                          </w:tc>
                          <w:tc>
                            <w:tcPr>
                              <w:tcW w:w="2610" w:type="dxa"/>
                              <w:tcPrChange w:id="3725" w:author="Mizener, Brendon J" w:date="2021-11-01T15:52:00Z">
                                <w:tcPr>
                                  <w:tcW w:w="1960" w:type="dxa"/>
                                  <w:gridSpan w:val="2"/>
                                </w:tcPr>
                              </w:tcPrChange>
                            </w:tcPr>
                            <w:p w14:paraId="58EF6D4F" w14:textId="6A6C9645" w:rsidR="00D13C56" w:rsidRPr="00C83F79" w:rsidRDefault="00D13C56">
                              <w:pPr>
                                <w:pStyle w:val="TableParagraph"/>
                                <w:spacing w:line="276" w:lineRule="auto"/>
                                <w:ind w:left="180"/>
                                <w:rPr>
                                  <w:rFonts w:ascii="Times New Roman" w:hAnsi="Times New Roman" w:cs="Times New Roman"/>
                                  <w:color w:val="403152" w:themeColor="accent4" w:themeShade="80"/>
                                  <w:sz w:val="18"/>
                                  <w:szCs w:val="18"/>
                                  <w:rPrChange w:id="3726" w:author="Mizener, Brendon J" w:date="2021-12-07T14:03:00Z">
                                    <w:rPr>
                                      <w:rFonts w:ascii="Times New Roman" w:hAnsi="Times New Roman" w:cs="Times New Roman"/>
                                      <w:w w:val="105"/>
                                      <w:sz w:val="18"/>
                                      <w:szCs w:val="18"/>
                                    </w:rPr>
                                  </w:rPrChange>
                                </w:rPr>
                                <w:pPrChange w:id="3727" w:author="Mizener, Brendon J" w:date="2021-11-01T15:51:00Z">
                                  <w:pPr>
                                    <w:pStyle w:val="TableParagraph"/>
                                    <w:ind w:left="180"/>
                                  </w:pPr>
                                </w:pPrChange>
                              </w:pPr>
                              <w:del w:id="3728" w:author="Mizener, Brendon J" w:date="2021-11-01T13:40:00Z">
                                <w:r w:rsidRPr="00C83F79" w:rsidDel="002856E2">
                                  <w:rPr>
                                    <w:rFonts w:ascii="Times New Roman" w:hAnsi="Times New Roman" w:cs="Times New Roman"/>
                                    <w:color w:val="403152" w:themeColor="accent4" w:themeShade="80"/>
                                    <w:sz w:val="18"/>
                                    <w:szCs w:val="18"/>
                                    <w:rPrChange w:id="3729" w:author="Mizener, Brendon J" w:date="2021-12-07T14:03:00Z">
                                      <w:rPr>
                                        <w:rFonts w:ascii="Times New Roman" w:hAnsi="Times New Roman" w:cs="Times New Roman"/>
                                        <w:w w:val="110"/>
                                        <w:sz w:val="18"/>
                                        <w:szCs w:val="18"/>
                                      </w:rPr>
                                    </w:rPrChange>
                                  </w:rPr>
                                  <w:delText>Jazz/Blues</w:delText>
                                </w:r>
                              </w:del>
                            </w:p>
                          </w:tc>
                        </w:tr>
                        <w:tr w:rsidR="007A1C0C" w14:paraId="5F012398" w14:textId="77777777" w:rsidTr="001F6A47">
                          <w:trPr>
                            <w:trHeight w:val="288"/>
                            <w:ins w:id="3730" w:author="Mizener, Brendon J" w:date="2021-11-01T15:34:00Z"/>
                            <w:trPrChange w:id="3731" w:author="Mizener, Brendon J" w:date="2021-11-01T15:52:00Z">
                              <w:trPr>
                                <w:trHeight w:val="374"/>
                              </w:trPr>
                            </w:trPrChange>
                          </w:trPr>
                          <w:tc>
                            <w:tcPr>
                              <w:tcW w:w="1784" w:type="dxa"/>
                              <w:tcPrChange w:id="3732" w:author="Mizener, Brendon J" w:date="2021-11-01T15:52:00Z">
                                <w:tcPr>
                                  <w:tcW w:w="1784" w:type="dxa"/>
                                </w:tcPr>
                              </w:tcPrChange>
                            </w:tcPr>
                            <w:p w14:paraId="0A9D9554" w14:textId="4006E4EC" w:rsidR="007A1C0C" w:rsidRPr="00C83F79" w:rsidDel="002856E2" w:rsidRDefault="007A1C0C">
                              <w:pPr>
                                <w:pStyle w:val="TableParagraph"/>
                                <w:spacing w:line="276" w:lineRule="auto"/>
                                <w:rPr>
                                  <w:ins w:id="3733" w:author="Mizener, Brendon J" w:date="2021-11-01T15:34:00Z"/>
                                  <w:rFonts w:ascii="Times New Roman" w:hAnsi="Times New Roman" w:cs="Times New Roman"/>
                                  <w:color w:val="403152" w:themeColor="accent4" w:themeShade="80"/>
                                  <w:sz w:val="18"/>
                                  <w:szCs w:val="18"/>
                                  <w:rPrChange w:id="3734" w:author="Mizener, Brendon J" w:date="2021-12-07T14:03:00Z">
                                    <w:rPr>
                                      <w:ins w:id="3735" w:author="Mizener, Brendon J" w:date="2021-11-01T15:34:00Z"/>
                                      <w:rFonts w:ascii="Times New Roman" w:hAnsi="Times New Roman" w:cs="Times New Roman"/>
                                      <w:sz w:val="18"/>
                                      <w:szCs w:val="18"/>
                                    </w:rPr>
                                  </w:rPrChange>
                                </w:rPr>
                                <w:pPrChange w:id="3736" w:author="Mizener, Brendon J" w:date="2021-11-01T15:51:00Z">
                                  <w:pPr>
                                    <w:pStyle w:val="TableParagraph"/>
                                    <w:ind w:left="119"/>
                                  </w:pPr>
                                </w:pPrChange>
                              </w:pPr>
                              <w:ins w:id="3737" w:author="Mizener, Brendon J" w:date="2021-11-01T15:34:00Z">
                                <w:r w:rsidRPr="00C83F79">
                                  <w:rPr>
                                    <w:rFonts w:ascii="Times New Roman" w:hAnsi="Times New Roman" w:cs="Times New Roman"/>
                                    <w:color w:val="403152" w:themeColor="accent4" w:themeShade="80"/>
                                    <w:sz w:val="18"/>
                                    <w:szCs w:val="18"/>
                                    <w:rPrChange w:id="3738" w:author="Mizener, Brendon J" w:date="2021-12-07T14:03:00Z">
                                      <w:rPr>
                                        <w:rFonts w:ascii="Times New Roman" w:hAnsi="Times New Roman" w:cs="Times New Roman"/>
                                        <w:sz w:val="18"/>
                                        <w:szCs w:val="18"/>
                                      </w:rPr>
                                    </w:rPrChange>
                                  </w:rPr>
                                  <w:t>US</w:t>
                                </w:r>
                              </w:ins>
                            </w:p>
                          </w:tc>
                          <w:tc>
                            <w:tcPr>
                              <w:tcW w:w="3339" w:type="dxa"/>
                              <w:tcPrChange w:id="3739" w:author="Mizener, Brendon J" w:date="2021-11-01T15:52:00Z">
                                <w:tcPr>
                                  <w:tcW w:w="3339" w:type="dxa"/>
                                  <w:gridSpan w:val="2"/>
                                </w:tcPr>
                              </w:tcPrChange>
                            </w:tcPr>
                            <w:p w14:paraId="5A767268" w14:textId="277C6453" w:rsidR="007A1C0C" w:rsidRPr="00C83F79" w:rsidDel="002856E2" w:rsidRDefault="007A1C0C">
                              <w:pPr>
                                <w:pStyle w:val="TableParagraph"/>
                                <w:spacing w:line="276" w:lineRule="auto"/>
                                <w:ind w:left="194"/>
                                <w:rPr>
                                  <w:ins w:id="3740" w:author="Mizener, Brendon J" w:date="2021-11-01T15:34:00Z"/>
                                  <w:rFonts w:ascii="Times New Roman" w:hAnsi="Times New Roman" w:cs="Times New Roman"/>
                                  <w:color w:val="403152" w:themeColor="accent4" w:themeShade="80"/>
                                  <w:sz w:val="18"/>
                                  <w:szCs w:val="18"/>
                                  <w:rPrChange w:id="3741" w:author="Mizener, Brendon J" w:date="2021-12-07T14:03:00Z">
                                    <w:rPr>
                                      <w:ins w:id="3742" w:author="Mizener, Brendon J" w:date="2021-11-01T15:34:00Z"/>
                                      <w:rFonts w:ascii="Times New Roman" w:hAnsi="Times New Roman" w:cs="Times New Roman"/>
                                      <w:w w:val="115"/>
                                      <w:sz w:val="18"/>
                                      <w:szCs w:val="18"/>
                                    </w:rPr>
                                  </w:rPrChange>
                                </w:rPr>
                                <w:pPrChange w:id="3743" w:author="Mizener, Brendon J" w:date="2021-11-01T15:51:00Z">
                                  <w:pPr>
                                    <w:pStyle w:val="TableParagraph"/>
                                    <w:ind w:left="446"/>
                                  </w:pPr>
                                </w:pPrChange>
                              </w:pPr>
                              <w:ins w:id="3744" w:author="Mizener, Brendon J" w:date="2021-11-01T15:36:00Z">
                                <w:r w:rsidRPr="00C83F79">
                                  <w:rPr>
                                    <w:rFonts w:ascii="Times New Roman" w:hAnsi="Times New Roman" w:cs="Times New Roman"/>
                                    <w:color w:val="403152" w:themeColor="accent4" w:themeShade="80"/>
                                    <w:sz w:val="18"/>
                                    <w:szCs w:val="18"/>
                                    <w:rPrChange w:id="3745" w:author="Mizener, Brendon J" w:date="2021-12-07T14:03:00Z">
                                      <w:rPr>
                                        <w:rFonts w:ascii="Times New Roman" w:hAnsi="Times New Roman" w:cs="Times New Roman"/>
                                        <w:w w:val="115"/>
                                        <w:sz w:val="18"/>
                                        <w:szCs w:val="18"/>
                                      </w:rPr>
                                    </w:rPrChange>
                                  </w:rPr>
                                  <w:t>American</w:t>
                                </w:r>
                              </w:ins>
                            </w:p>
                          </w:tc>
                          <w:tc>
                            <w:tcPr>
                              <w:tcW w:w="3060" w:type="dxa"/>
                              <w:tcPrChange w:id="3746" w:author="Mizener, Brendon J" w:date="2021-11-01T15:52:00Z">
                                <w:tcPr>
                                  <w:tcW w:w="3060" w:type="dxa"/>
                                  <w:gridSpan w:val="2"/>
                                </w:tcPr>
                              </w:tcPrChange>
                            </w:tcPr>
                            <w:p w14:paraId="0D0FF725" w14:textId="77777777" w:rsidR="007A1C0C" w:rsidRPr="00C83F79" w:rsidDel="002856E2" w:rsidRDefault="007A1C0C">
                              <w:pPr>
                                <w:pStyle w:val="TableParagraph"/>
                                <w:spacing w:line="276" w:lineRule="auto"/>
                                <w:ind w:left="434"/>
                                <w:rPr>
                                  <w:ins w:id="3747" w:author="Mizener, Brendon J" w:date="2021-11-01T15:34:00Z"/>
                                  <w:rFonts w:ascii="Times New Roman" w:hAnsi="Times New Roman" w:cs="Times New Roman"/>
                                  <w:color w:val="403152" w:themeColor="accent4" w:themeShade="80"/>
                                  <w:sz w:val="18"/>
                                  <w:szCs w:val="18"/>
                                  <w:rPrChange w:id="3748" w:author="Mizener, Brendon J" w:date="2021-12-07T14:03:00Z">
                                    <w:rPr>
                                      <w:ins w:id="3749" w:author="Mizener, Brendon J" w:date="2021-11-01T15:34:00Z"/>
                                      <w:rFonts w:ascii="Times New Roman" w:hAnsi="Times New Roman" w:cs="Times New Roman"/>
                                      <w:sz w:val="18"/>
                                      <w:szCs w:val="18"/>
                                    </w:rPr>
                                  </w:rPrChange>
                                </w:rPr>
                                <w:pPrChange w:id="3750" w:author="Mizener, Brendon J" w:date="2021-11-01T15:51:00Z">
                                  <w:pPr>
                                    <w:pStyle w:val="TableParagraph"/>
                                    <w:ind w:left="434"/>
                                  </w:pPr>
                                </w:pPrChange>
                              </w:pPr>
                            </w:p>
                          </w:tc>
                          <w:tc>
                            <w:tcPr>
                              <w:tcW w:w="1800" w:type="dxa"/>
                              <w:tcPrChange w:id="3751" w:author="Mizener, Brendon J" w:date="2021-11-01T15:52:00Z">
                                <w:tcPr>
                                  <w:tcW w:w="1800" w:type="dxa"/>
                                  <w:gridSpan w:val="2"/>
                                </w:tcPr>
                              </w:tcPrChange>
                            </w:tcPr>
                            <w:p w14:paraId="3889077B" w14:textId="77777777" w:rsidR="007A1C0C" w:rsidRPr="00C83F79" w:rsidDel="002856E2" w:rsidRDefault="007A1C0C">
                              <w:pPr>
                                <w:pStyle w:val="TableParagraph"/>
                                <w:spacing w:line="276" w:lineRule="auto"/>
                                <w:ind w:left="229"/>
                                <w:rPr>
                                  <w:ins w:id="3752" w:author="Mizener, Brendon J" w:date="2021-11-01T15:34:00Z"/>
                                  <w:rFonts w:ascii="Times New Roman" w:hAnsi="Times New Roman" w:cs="Times New Roman"/>
                                  <w:color w:val="403152" w:themeColor="accent4" w:themeShade="80"/>
                                  <w:sz w:val="18"/>
                                  <w:szCs w:val="18"/>
                                  <w:rPrChange w:id="3753" w:author="Mizener, Brendon J" w:date="2021-12-07T14:03:00Z">
                                    <w:rPr>
                                      <w:ins w:id="3754" w:author="Mizener, Brendon J" w:date="2021-11-01T15:34:00Z"/>
                                      <w:rFonts w:ascii="Times New Roman" w:hAnsi="Times New Roman" w:cs="Times New Roman"/>
                                      <w:sz w:val="18"/>
                                      <w:szCs w:val="18"/>
                                    </w:rPr>
                                  </w:rPrChange>
                                </w:rPr>
                                <w:pPrChange w:id="3755" w:author="Mizener, Brendon J" w:date="2021-11-01T15:51:00Z">
                                  <w:pPr>
                                    <w:pStyle w:val="TableParagraph"/>
                                    <w:ind w:left="229"/>
                                  </w:pPr>
                                </w:pPrChange>
                              </w:pPr>
                            </w:p>
                          </w:tc>
                          <w:tc>
                            <w:tcPr>
                              <w:tcW w:w="2610" w:type="dxa"/>
                              <w:tcPrChange w:id="3756" w:author="Mizener, Brendon J" w:date="2021-11-01T15:52:00Z">
                                <w:tcPr>
                                  <w:tcW w:w="2610" w:type="dxa"/>
                                  <w:gridSpan w:val="2"/>
                                </w:tcPr>
                              </w:tcPrChange>
                            </w:tcPr>
                            <w:p w14:paraId="7BF0C6A2" w14:textId="77777777" w:rsidR="007A1C0C" w:rsidRPr="00C83F79" w:rsidDel="002856E2" w:rsidRDefault="007A1C0C">
                              <w:pPr>
                                <w:pStyle w:val="TableParagraph"/>
                                <w:spacing w:line="276" w:lineRule="auto"/>
                                <w:ind w:left="180"/>
                                <w:rPr>
                                  <w:ins w:id="3757" w:author="Mizener, Brendon J" w:date="2021-11-01T15:34:00Z"/>
                                  <w:rFonts w:ascii="Times New Roman" w:hAnsi="Times New Roman" w:cs="Times New Roman"/>
                                  <w:color w:val="403152" w:themeColor="accent4" w:themeShade="80"/>
                                  <w:sz w:val="18"/>
                                  <w:szCs w:val="18"/>
                                  <w:rPrChange w:id="3758" w:author="Mizener, Brendon J" w:date="2021-12-07T14:03:00Z">
                                    <w:rPr>
                                      <w:ins w:id="3759" w:author="Mizener, Brendon J" w:date="2021-11-01T15:34:00Z"/>
                                      <w:rFonts w:ascii="Times New Roman" w:hAnsi="Times New Roman" w:cs="Times New Roman"/>
                                      <w:w w:val="110"/>
                                      <w:sz w:val="18"/>
                                      <w:szCs w:val="18"/>
                                    </w:rPr>
                                  </w:rPrChange>
                                </w:rPr>
                                <w:pPrChange w:id="3760" w:author="Mizener, Brendon J" w:date="2021-11-01T15:51:00Z">
                                  <w:pPr>
                                    <w:pStyle w:val="TableParagraph"/>
                                    <w:ind w:left="180"/>
                                  </w:pPr>
                                </w:pPrChange>
                              </w:pPr>
                            </w:p>
                          </w:tc>
                        </w:tr>
                        <w:tr w:rsidR="00D13C56" w:rsidDel="00CA4B9C" w14:paraId="6558E31B" w14:textId="5D37269B" w:rsidTr="001F6A47">
                          <w:tblPrEx>
                            <w:tblPrExChange w:id="3761" w:author="Mizener, Brendon J" w:date="2021-11-01T15:52:00Z">
                              <w:tblPrEx>
                                <w:tblW w:w="12857" w:type="dxa"/>
                              </w:tblPrEx>
                            </w:tblPrExChange>
                          </w:tblPrEx>
                          <w:trPr>
                            <w:trHeight w:val="288"/>
                            <w:del w:id="3762" w:author="Mizener, Brendon J" w:date="2021-11-01T15:08:00Z"/>
                            <w:trPrChange w:id="3763" w:author="Mizener, Brendon J" w:date="2021-11-01T15:52:00Z">
                              <w:trPr>
                                <w:gridAfter w:val="0"/>
                                <w:trHeight w:val="374"/>
                              </w:trPr>
                            </w:trPrChange>
                          </w:trPr>
                          <w:tc>
                            <w:tcPr>
                              <w:tcW w:w="1784" w:type="dxa"/>
                              <w:tcPrChange w:id="3764" w:author="Mizener, Brendon J" w:date="2021-11-01T15:52:00Z">
                                <w:tcPr>
                                  <w:tcW w:w="1784" w:type="dxa"/>
                                </w:tcPr>
                              </w:tcPrChange>
                            </w:tcPr>
                            <w:p w14:paraId="3675A553" w14:textId="6259E018" w:rsidR="00D13C56" w:rsidRPr="00C83F79" w:rsidDel="00CA4B9C" w:rsidRDefault="00D13C56">
                              <w:pPr>
                                <w:pStyle w:val="TableParagraph"/>
                                <w:spacing w:line="276" w:lineRule="auto"/>
                                <w:ind w:left="119"/>
                                <w:rPr>
                                  <w:del w:id="3765" w:author="Mizener, Brendon J" w:date="2021-11-01T15:08:00Z"/>
                                  <w:rFonts w:ascii="Times New Roman" w:hAnsi="Times New Roman" w:cs="Times New Roman"/>
                                  <w:color w:val="403152" w:themeColor="accent4" w:themeShade="80"/>
                                  <w:sz w:val="18"/>
                                  <w:szCs w:val="18"/>
                                  <w:rPrChange w:id="3766" w:author="Mizener, Brendon J" w:date="2021-12-07T14:03:00Z">
                                    <w:rPr>
                                      <w:del w:id="3767" w:author="Mizener, Brendon J" w:date="2021-11-01T15:08:00Z"/>
                                      <w:rFonts w:ascii="Times New Roman" w:hAnsi="Times New Roman" w:cs="Times New Roman"/>
                                      <w:w w:val="105"/>
                                      <w:sz w:val="18"/>
                                      <w:szCs w:val="18"/>
                                    </w:rPr>
                                  </w:rPrChange>
                                </w:rPr>
                                <w:pPrChange w:id="3768" w:author="Mizener, Brendon J" w:date="2021-11-01T15:51:00Z">
                                  <w:pPr>
                                    <w:pStyle w:val="TableParagraph"/>
                                    <w:ind w:left="119"/>
                                  </w:pPr>
                                </w:pPrChange>
                              </w:pPr>
                              <w:del w:id="3769" w:author="Mizener, Brendon J" w:date="2021-11-01T13:40:00Z">
                                <w:r w:rsidRPr="00C83F79" w:rsidDel="002856E2">
                                  <w:rPr>
                                    <w:rFonts w:ascii="Times New Roman" w:hAnsi="Times New Roman" w:cs="Times New Roman"/>
                                    <w:color w:val="403152" w:themeColor="accent4" w:themeShade="80"/>
                                    <w:sz w:val="18"/>
                                    <w:szCs w:val="18"/>
                                    <w:rPrChange w:id="3770" w:author="Mizener, Brendon J" w:date="2021-12-07T14:03:00Z">
                                      <w:rPr>
                                        <w:rFonts w:ascii="Times New Roman" w:hAnsi="Times New Roman" w:cs="Times New Roman"/>
                                        <w:w w:val="110"/>
                                        <w:sz w:val="18"/>
                                        <w:szCs w:val="18"/>
                                      </w:rPr>
                                    </w:rPrChange>
                                  </w:rPr>
                                  <w:delText>Quintal/Quartal</w:delText>
                                </w:r>
                              </w:del>
                            </w:p>
                          </w:tc>
                          <w:tc>
                            <w:tcPr>
                              <w:tcW w:w="3339" w:type="dxa"/>
                              <w:tcPrChange w:id="3771" w:author="Mizener, Brendon J" w:date="2021-11-01T15:52:00Z">
                                <w:tcPr>
                                  <w:tcW w:w="2123" w:type="dxa"/>
                                </w:tcPr>
                              </w:tcPrChange>
                            </w:tcPr>
                            <w:p w14:paraId="5A54349F" w14:textId="1113A3E6" w:rsidR="00D13C56" w:rsidRPr="00C83F79" w:rsidDel="00CA4B9C" w:rsidRDefault="00D13C56">
                              <w:pPr>
                                <w:pStyle w:val="TableParagraph"/>
                                <w:spacing w:line="276" w:lineRule="auto"/>
                                <w:ind w:left="194"/>
                                <w:rPr>
                                  <w:del w:id="3772" w:author="Mizener, Brendon J" w:date="2021-11-01T15:08:00Z"/>
                                  <w:rFonts w:ascii="Times New Roman" w:hAnsi="Times New Roman" w:cs="Times New Roman"/>
                                  <w:color w:val="403152" w:themeColor="accent4" w:themeShade="80"/>
                                  <w:sz w:val="18"/>
                                  <w:szCs w:val="18"/>
                                  <w:rPrChange w:id="3773" w:author="Mizener, Brendon J" w:date="2021-12-07T14:03:00Z">
                                    <w:rPr>
                                      <w:del w:id="3774" w:author="Mizener, Brendon J" w:date="2021-11-01T15:08:00Z"/>
                                      <w:rFonts w:ascii="Times New Roman" w:hAnsi="Times New Roman" w:cs="Times New Roman"/>
                                      <w:sz w:val="18"/>
                                      <w:szCs w:val="18"/>
                                    </w:rPr>
                                  </w:rPrChange>
                                </w:rPr>
                                <w:pPrChange w:id="3775" w:author="Mizener, Brendon J" w:date="2021-11-01T15:51:00Z">
                                  <w:pPr>
                                    <w:pStyle w:val="TableParagraph"/>
                                    <w:ind w:left="446"/>
                                  </w:pPr>
                                </w:pPrChange>
                              </w:pPr>
                              <w:del w:id="3776" w:author="Mizener, Brendon J" w:date="2021-11-01T13:40:00Z">
                                <w:r w:rsidRPr="00C83F79" w:rsidDel="002856E2">
                                  <w:rPr>
                                    <w:rFonts w:ascii="Times New Roman" w:hAnsi="Times New Roman" w:cs="Times New Roman"/>
                                    <w:color w:val="403152" w:themeColor="accent4" w:themeShade="80"/>
                                    <w:sz w:val="18"/>
                                    <w:szCs w:val="18"/>
                                    <w:rPrChange w:id="3777" w:author="Mizener, Brendon J" w:date="2021-12-07T14:03:00Z">
                                      <w:rPr>
                                        <w:rFonts w:ascii="Times New Roman" w:hAnsi="Times New Roman" w:cs="Times New Roman"/>
                                        <w:spacing w:val="-1"/>
                                        <w:w w:val="110"/>
                                        <w:sz w:val="18"/>
                                        <w:szCs w:val="18"/>
                                      </w:rPr>
                                    </w:rPrChange>
                                  </w:rPr>
                                  <w:delText>Very</w:delText>
                                </w:r>
                                <w:r w:rsidRPr="00C83F79" w:rsidDel="002856E2">
                                  <w:rPr>
                                    <w:rFonts w:ascii="Times New Roman" w:hAnsi="Times New Roman" w:cs="Times New Roman"/>
                                    <w:color w:val="403152" w:themeColor="accent4" w:themeShade="80"/>
                                    <w:sz w:val="18"/>
                                    <w:szCs w:val="18"/>
                                    <w:rPrChange w:id="3778" w:author="Mizener, Brendon J" w:date="2021-12-07T14:03:00Z">
                                      <w:rPr>
                                        <w:rFonts w:ascii="Times New Roman" w:hAnsi="Times New Roman" w:cs="Times New Roman"/>
                                        <w:spacing w:val="-8"/>
                                        <w:w w:val="11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779" w:author="Mizener, Brendon J" w:date="2021-12-07T14:03:00Z">
                                      <w:rPr>
                                        <w:rFonts w:ascii="Times New Roman" w:hAnsi="Times New Roman" w:cs="Times New Roman"/>
                                        <w:w w:val="110"/>
                                        <w:sz w:val="18"/>
                                        <w:szCs w:val="18"/>
                                      </w:rPr>
                                    </w:rPrChange>
                                  </w:rPr>
                                  <w:delText>Fast</w:delText>
                                </w:r>
                              </w:del>
                            </w:p>
                          </w:tc>
                          <w:tc>
                            <w:tcPr>
                              <w:tcW w:w="3060" w:type="dxa"/>
                              <w:tcPrChange w:id="3780" w:author="Mizener, Brendon J" w:date="2021-11-01T15:52:00Z">
                                <w:tcPr>
                                  <w:tcW w:w="2316" w:type="dxa"/>
                                  <w:gridSpan w:val="2"/>
                                </w:tcPr>
                              </w:tcPrChange>
                            </w:tcPr>
                            <w:p w14:paraId="6B739EF0" w14:textId="39836E2B" w:rsidR="00D13C56" w:rsidRPr="00C83F79" w:rsidDel="00CA4B9C" w:rsidRDefault="00D13C56">
                              <w:pPr>
                                <w:pStyle w:val="TableParagraph"/>
                                <w:spacing w:line="276" w:lineRule="auto"/>
                                <w:ind w:left="194"/>
                                <w:rPr>
                                  <w:del w:id="3781" w:author="Mizener, Brendon J" w:date="2021-11-01T15:08:00Z"/>
                                  <w:rFonts w:ascii="Times New Roman" w:hAnsi="Times New Roman" w:cs="Times New Roman"/>
                                  <w:color w:val="403152" w:themeColor="accent4" w:themeShade="80"/>
                                  <w:sz w:val="18"/>
                                  <w:szCs w:val="18"/>
                                  <w:rPrChange w:id="3782" w:author="Mizener, Brendon J" w:date="2021-12-07T14:03:00Z">
                                    <w:rPr>
                                      <w:del w:id="3783" w:author="Mizener, Brendon J" w:date="2021-11-01T15:08:00Z"/>
                                      <w:rFonts w:ascii="Times New Roman" w:hAnsi="Times New Roman" w:cs="Times New Roman"/>
                                      <w:sz w:val="18"/>
                                      <w:szCs w:val="18"/>
                                    </w:rPr>
                                  </w:rPrChange>
                                </w:rPr>
                                <w:pPrChange w:id="3784" w:author="Mizener, Brendon J" w:date="2021-11-01T15:51:00Z">
                                  <w:pPr>
                                    <w:pStyle w:val="TableParagraph"/>
                                    <w:ind w:left="434"/>
                                  </w:pPr>
                                </w:pPrChange>
                              </w:pPr>
                              <w:del w:id="3785" w:author="Mizener, Brendon J" w:date="2021-11-01T13:40:00Z">
                                <w:r w:rsidRPr="00C83F79" w:rsidDel="002856E2">
                                  <w:rPr>
                                    <w:rFonts w:ascii="Times New Roman" w:hAnsi="Times New Roman" w:cs="Times New Roman"/>
                                    <w:color w:val="403152" w:themeColor="accent4" w:themeShade="80"/>
                                    <w:sz w:val="18"/>
                                    <w:szCs w:val="18"/>
                                    <w:rPrChange w:id="3786" w:author="Mizener, Brendon J" w:date="2021-12-07T14:03:00Z">
                                      <w:rPr>
                                        <w:rFonts w:ascii="Times New Roman" w:hAnsi="Times New Roman" w:cs="Times New Roman"/>
                                        <w:sz w:val="18"/>
                                        <w:szCs w:val="18"/>
                                      </w:rPr>
                                    </w:rPrChange>
                                  </w:rPr>
                                  <w:delText>Complex</w:delText>
                                </w:r>
                              </w:del>
                            </w:p>
                          </w:tc>
                          <w:tc>
                            <w:tcPr>
                              <w:tcW w:w="1800" w:type="dxa"/>
                              <w:tcPrChange w:id="3787" w:author="Mizener, Brendon J" w:date="2021-11-01T15:52:00Z">
                                <w:tcPr>
                                  <w:tcW w:w="2160" w:type="dxa"/>
                                  <w:gridSpan w:val="2"/>
                                </w:tcPr>
                              </w:tcPrChange>
                            </w:tcPr>
                            <w:p w14:paraId="4DA53B99" w14:textId="022649A2" w:rsidR="00D13C56" w:rsidRPr="00C83F79" w:rsidDel="00CA4B9C" w:rsidRDefault="00D13C56">
                              <w:pPr>
                                <w:pStyle w:val="TableParagraph"/>
                                <w:spacing w:line="276" w:lineRule="auto"/>
                                <w:ind w:left="194"/>
                                <w:rPr>
                                  <w:del w:id="3788" w:author="Mizener, Brendon J" w:date="2021-11-01T15:08:00Z"/>
                                  <w:rFonts w:ascii="Times New Roman" w:hAnsi="Times New Roman" w:cs="Times New Roman"/>
                                  <w:color w:val="403152" w:themeColor="accent4" w:themeShade="80"/>
                                  <w:sz w:val="18"/>
                                  <w:szCs w:val="18"/>
                                  <w:rPrChange w:id="3789" w:author="Mizener, Brendon J" w:date="2021-12-07T14:03:00Z">
                                    <w:rPr>
                                      <w:del w:id="3790" w:author="Mizener, Brendon J" w:date="2021-11-01T15:08:00Z"/>
                                      <w:rFonts w:ascii="Times New Roman" w:hAnsi="Times New Roman" w:cs="Times New Roman"/>
                                      <w:sz w:val="18"/>
                                      <w:szCs w:val="18"/>
                                    </w:rPr>
                                  </w:rPrChange>
                                </w:rPr>
                                <w:pPrChange w:id="3791" w:author="Mizener, Brendon J" w:date="2021-11-01T15:51:00Z">
                                  <w:pPr>
                                    <w:pStyle w:val="TableParagraph"/>
                                    <w:ind w:left="229"/>
                                  </w:pPr>
                                </w:pPrChange>
                              </w:pPr>
                            </w:p>
                          </w:tc>
                          <w:tc>
                            <w:tcPr>
                              <w:tcW w:w="2610" w:type="dxa"/>
                              <w:tcPrChange w:id="3792" w:author="Mizener, Brendon J" w:date="2021-11-01T15:52:00Z">
                                <w:tcPr>
                                  <w:tcW w:w="1960" w:type="dxa"/>
                                  <w:gridSpan w:val="2"/>
                                </w:tcPr>
                              </w:tcPrChange>
                            </w:tcPr>
                            <w:p w14:paraId="56EC3153" w14:textId="11E36F72" w:rsidR="00D13C56" w:rsidRPr="00C83F79" w:rsidDel="00CA4B9C" w:rsidRDefault="00D13C56">
                              <w:pPr>
                                <w:pStyle w:val="TableParagraph"/>
                                <w:spacing w:line="276" w:lineRule="auto"/>
                                <w:ind w:left="194"/>
                                <w:rPr>
                                  <w:del w:id="3793" w:author="Mizener, Brendon J" w:date="2021-11-01T15:08:00Z"/>
                                  <w:rFonts w:ascii="Times New Roman" w:hAnsi="Times New Roman" w:cs="Times New Roman"/>
                                  <w:color w:val="403152" w:themeColor="accent4" w:themeShade="80"/>
                                  <w:sz w:val="18"/>
                                  <w:szCs w:val="18"/>
                                  <w:rPrChange w:id="3794" w:author="Mizener, Brendon J" w:date="2021-12-07T14:03:00Z">
                                    <w:rPr>
                                      <w:del w:id="3795" w:author="Mizener, Brendon J" w:date="2021-11-01T15:08:00Z"/>
                                      <w:rFonts w:ascii="Times New Roman" w:hAnsi="Times New Roman" w:cs="Times New Roman"/>
                                      <w:w w:val="105"/>
                                      <w:sz w:val="18"/>
                                      <w:szCs w:val="18"/>
                                    </w:rPr>
                                  </w:rPrChange>
                                </w:rPr>
                                <w:pPrChange w:id="3796" w:author="Mizener, Brendon J" w:date="2021-11-01T15:51:00Z">
                                  <w:pPr>
                                    <w:pStyle w:val="TableParagraph"/>
                                    <w:ind w:left="180"/>
                                  </w:pPr>
                                </w:pPrChange>
                              </w:pPr>
                              <w:del w:id="3797" w:author="Mizener, Brendon J" w:date="2021-11-01T13:40:00Z">
                                <w:r w:rsidRPr="00C83F79" w:rsidDel="002856E2">
                                  <w:rPr>
                                    <w:rFonts w:ascii="Times New Roman" w:hAnsi="Times New Roman" w:cs="Times New Roman"/>
                                    <w:color w:val="403152" w:themeColor="accent4" w:themeShade="80"/>
                                    <w:sz w:val="18"/>
                                    <w:szCs w:val="18"/>
                                    <w:rPrChange w:id="3798" w:author="Mizener, Brendon J" w:date="2021-12-07T14:03:00Z">
                                      <w:rPr>
                                        <w:rFonts w:ascii="Times New Roman" w:hAnsi="Times New Roman" w:cs="Times New Roman"/>
                                        <w:sz w:val="18"/>
                                        <w:szCs w:val="18"/>
                                      </w:rPr>
                                    </w:rPrChange>
                                  </w:rPr>
                                  <w:delText>Contemporary</w:delText>
                                </w:r>
                              </w:del>
                            </w:p>
                          </w:tc>
                        </w:tr>
                        <w:tr w:rsidR="00D13C56" w:rsidDel="00BC137B" w14:paraId="4B77B3AA" w14:textId="4729C986" w:rsidTr="001F6A47">
                          <w:tblPrEx>
                            <w:tblPrExChange w:id="3799" w:author="Mizener, Brendon J" w:date="2021-11-01T15:52:00Z">
                              <w:tblPrEx>
                                <w:tblW w:w="12857" w:type="dxa"/>
                              </w:tblPrEx>
                            </w:tblPrExChange>
                          </w:tblPrEx>
                          <w:trPr>
                            <w:trHeight w:val="288"/>
                            <w:del w:id="3800" w:author="Mizener, Brendon J" w:date="2021-11-01T14:40:00Z"/>
                            <w:trPrChange w:id="3801" w:author="Mizener, Brendon J" w:date="2021-11-01T15:52:00Z">
                              <w:trPr>
                                <w:gridAfter w:val="0"/>
                                <w:trHeight w:val="374"/>
                              </w:trPr>
                            </w:trPrChange>
                          </w:trPr>
                          <w:tc>
                            <w:tcPr>
                              <w:tcW w:w="1784" w:type="dxa"/>
                              <w:tcPrChange w:id="3802" w:author="Mizener, Brendon J" w:date="2021-11-01T15:52:00Z">
                                <w:tcPr>
                                  <w:tcW w:w="1784" w:type="dxa"/>
                                </w:tcPr>
                              </w:tcPrChange>
                            </w:tcPr>
                            <w:p w14:paraId="1E0D5DEC" w14:textId="166274F9" w:rsidR="00D13C56" w:rsidRPr="00C83F79" w:rsidDel="00BC137B" w:rsidRDefault="00D13C56">
                              <w:pPr>
                                <w:pStyle w:val="TableParagraph"/>
                                <w:spacing w:line="276" w:lineRule="auto"/>
                                <w:ind w:left="194"/>
                                <w:rPr>
                                  <w:del w:id="3803" w:author="Mizener, Brendon J" w:date="2021-11-01T14:40:00Z"/>
                                  <w:rFonts w:ascii="Times New Roman" w:hAnsi="Times New Roman" w:cs="Times New Roman"/>
                                  <w:color w:val="403152" w:themeColor="accent4" w:themeShade="80"/>
                                  <w:sz w:val="18"/>
                                  <w:szCs w:val="18"/>
                                  <w:rPrChange w:id="3804" w:author="Mizener, Brendon J" w:date="2021-12-07T14:03:00Z">
                                    <w:rPr>
                                      <w:del w:id="3805" w:author="Mizener, Brendon J" w:date="2021-11-01T14:40:00Z"/>
                                      <w:rFonts w:ascii="Times New Roman" w:hAnsi="Times New Roman" w:cs="Times New Roman"/>
                                      <w:w w:val="105"/>
                                      <w:sz w:val="18"/>
                                      <w:szCs w:val="18"/>
                                    </w:rPr>
                                  </w:rPrChange>
                                </w:rPr>
                                <w:pPrChange w:id="3806" w:author="Mizener, Brendon J" w:date="2021-11-01T15:51:00Z">
                                  <w:pPr>
                                    <w:pStyle w:val="TableParagraph"/>
                                    <w:ind w:left="119"/>
                                  </w:pPr>
                                </w:pPrChange>
                              </w:pPr>
                              <w:del w:id="3807" w:author="Mizener, Brendon J" w:date="2021-11-01T13:40:00Z">
                                <w:r w:rsidRPr="00C83F79" w:rsidDel="002856E2">
                                  <w:rPr>
                                    <w:rFonts w:ascii="Times New Roman" w:hAnsi="Times New Roman" w:cs="Times New Roman"/>
                                    <w:color w:val="403152" w:themeColor="accent4" w:themeShade="80"/>
                                    <w:sz w:val="18"/>
                                    <w:szCs w:val="18"/>
                                    <w:rPrChange w:id="3808" w:author="Mizener, Brendon J" w:date="2021-12-07T14:03:00Z">
                                      <w:rPr>
                                        <w:rFonts w:ascii="Times New Roman" w:hAnsi="Times New Roman" w:cs="Times New Roman"/>
                                        <w:sz w:val="18"/>
                                        <w:szCs w:val="18"/>
                                      </w:rPr>
                                    </w:rPrChange>
                                  </w:rPr>
                                  <w:delText>Ambiguous</w:delText>
                                </w:r>
                              </w:del>
                            </w:p>
                          </w:tc>
                          <w:tc>
                            <w:tcPr>
                              <w:tcW w:w="3339" w:type="dxa"/>
                              <w:tcPrChange w:id="3809" w:author="Mizener, Brendon J" w:date="2021-11-01T15:52:00Z">
                                <w:tcPr>
                                  <w:tcW w:w="2123" w:type="dxa"/>
                                </w:tcPr>
                              </w:tcPrChange>
                            </w:tcPr>
                            <w:p w14:paraId="01D8FBC8" w14:textId="5A2E381E" w:rsidR="00D13C56" w:rsidRPr="00C83F79" w:rsidDel="00BC137B" w:rsidRDefault="00D13C56">
                              <w:pPr>
                                <w:pStyle w:val="TableParagraph"/>
                                <w:spacing w:line="276" w:lineRule="auto"/>
                                <w:ind w:left="194"/>
                                <w:rPr>
                                  <w:del w:id="3810" w:author="Mizener, Brendon J" w:date="2021-11-01T14:40:00Z"/>
                                  <w:rFonts w:ascii="Times New Roman" w:hAnsi="Times New Roman" w:cs="Times New Roman"/>
                                  <w:color w:val="403152" w:themeColor="accent4" w:themeShade="80"/>
                                  <w:sz w:val="18"/>
                                  <w:szCs w:val="18"/>
                                  <w:rPrChange w:id="3811" w:author="Mizener, Brendon J" w:date="2021-12-07T14:03:00Z">
                                    <w:rPr>
                                      <w:del w:id="3812" w:author="Mizener, Brendon J" w:date="2021-11-01T14:40:00Z"/>
                                      <w:rFonts w:ascii="Times New Roman" w:hAnsi="Times New Roman" w:cs="Times New Roman"/>
                                      <w:sz w:val="18"/>
                                      <w:szCs w:val="18"/>
                                    </w:rPr>
                                  </w:rPrChange>
                                </w:rPr>
                                <w:pPrChange w:id="3813" w:author="Mizener, Brendon J" w:date="2021-11-01T15:51:00Z">
                                  <w:pPr>
                                    <w:pStyle w:val="TableParagraph"/>
                                    <w:ind w:left="446"/>
                                  </w:pPr>
                                </w:pPrChange>
                              </w:pPr>
                            </w:p>
                          </w:tc>
                          <w:tc>
                            <w:tcPr>
                              <w:tcW w:w="3060" w:type="dxa"/>
                              <w:tcPrChange w:id="3814" w:author="Mizener, Brendon J" w:date="2021-11-01T15:52:00Z">
                                <w:tcPr>
                                  <w:tcW w:w="2316" w:type="dxa"/>
                                  <w:gridSpan w:val="2"/>
                                </w:tcPr>
                              </w:tcPrChange>
                            </w:tcPr>
                            <w:p w14:paraId="7C3FE159" w14:textId="3A2BB190" w:rsidR="00D13C56" w:rsidRPr="00C83F79" w:rsidDel="00BC137B" w:rsidRDefault="00D13C56">
                              <w:pPr>
                                <w:pStyle w:val="TableParagraph"/>
                                <w:spacing w:line="276" w:lineRule="auto"/>
                                <w:ind w:left="194"/>
                                <w:rPr>
                                  <w:del w:id="3815" w:author="Mizener, Brendon J" w:date="2021-11-01T14:40:00Z"/>
                                  <w:rFonts w:ascii="Times New Roman" w:hAnsi="Times New Roman" w:cs="Times New Roman"/>
                                  <w:color w:val="403152" w:themeColor="accent4" w:themeShade="80"/>
                                  <w:sz w:val="18"/>
                                  <w:szCs w:val="18"/>
                                  <w:rPrChange w:id="3816" w:author="Mizener, Brendon J" w:date="2021-12-07T14:03:00Z">
                                    <w:rPr>
                                      <w:del w:id="3817" w:author="Mizener, Brendon J" w:date="2021-11-01T14:40:00Z"/>
                                      <w:rFonts w:ascii="Times New Roman" w:hAnsi="Times New Roman" w:cs="Times New Roman"/>
                                      <w:sz w:val="18"/>
                                      <w:szCs w:val="18"/>
                                    </w:rPr>
                                  </w:rPrChange>
                                </w:rPr>
                                <w:pPrChange w:id="3818" w:author="Mizener, Brendon J" w:date="2021-11-01T15:51:00Z">
                                  <w:pPr>
                                    <w:pStyle w:val="TableParagraph"/>
                                    <w:ind w:left="434"/>
                                  </w:pPr>
                                </w:pPrChange>
                              </w:pPr>
                            </w:p>
                          </w:tc>
                          <w:tc>
                            <w:tcPr>
                              <w:tcW w:w="1800" w:type="dxa"/>
                              <w:tcPrChange w:id="3819" w:author="Mizener, Brendon J" w:date="2021-11-01T15:52:00Z">
                                <w:tcPr>
                                  <w:tcW w:w="2160" w:type="dxa"/>
                                  <w:gridSpan w:val="2"/>
                                </w:tcPr>
                              </w:tcPrChange>
                            </w:tcPr>
                            <w:p w14:paraId="39B50E4B" w14:textId="3947B2E9" w:rsidR="00D13C56" w:rsidRPr="00C83F79" w:rsidDel="00BC137B" w:rsidRDefault="00D13C56">
                              <w:pPr>
                                <w:pStyle w:val="TableParagraph"/>
                                <w:spacing w:line="276" w:lineRule="auto"/>
                                <w:ind w:left="194"/>
                                <w:rPr>
                                  <w:del w:id="3820" w:author="Mizener, Brendon J" w:date="2021-11-01T14:40:00Z"/>
                                  <w:rFonts w:ascii="Times New Roman" w:hAnsi="Times New Roman" w:cs="Times New Roman"/>
                                  <w:color w:val="403152" w:themeColor="accent4" w:themeShade="80"/>
                                  <w:sz w:val="18"/>
                                  <w:szCs w:val="18"/>
                                  <w:rPrChange w:id="3821" w:author="Mizener, Brendon J" w:date="2021-12-07T14:03:00Z">
                                    <w:rPr>
                                      <w:del w:id="3822" w:author="Mizener, Brendon J" w:date="2021-11-01T14:40:00Z"/>
                                      <w:rFonts w:ascii="Times New Roman" w:hAnsi="Times New Roman" w:cs="Times New Roman"/>
                                      <w:sz w:val="18"/>
                                      <w:szCs w:val="18"/>
                                    </w:rPr>
                                  </w:rPrChange>
                                </w:rPr>
                                <w:pPrChange w:id="3823" w:author="Mizener, Brendon J" w:date="2021-11-01T15:51:00Z">
                                  <w:pPr>
                                    <w:pStyle w:val="TableParagraph"/>
                                    <w:ind w:left="229"/>
                                  </w:pPr>
                                </w:pPrChange>
                              </w:pPr>
                            </w:p>
                          </w:tc>
                          <w:tc>
                            <w:tcPr>
                              <w:tcW w:w="2610" w:type="dxa"/>
                              <w:tcPrChange w:id="3824" w:author="Mizener, Brendon J" w:date="2021-11-01T15:52:00Z">
                                <w:tcPr>
                                  <w:tcW w:w="1960" w:type="dxa"/>
                                  <w:gridSpan w:val="2"/>
                                </w:tcPr>
                              </w:tcPrChange>
                            </w:tcPr>
                            <w:p w14:paraId="71F2207F" w14:textId="0EA76712" w:rsidR="00D13C56" w:rsidRPr="00C83F79" w:rsidDel="00BC137B" w:rsidRDefault="00D13C56">
                              <w:pPr>
                                <w:pStyle w:val="TableParagraph"/>
                                <w:spacing w:line="276" w:lineRule="auto"/>
                                <w:ind w:left="194"/>
                                <w:rPr>
                                  <w:del w:id="3825" w:author="Mizener, Brendon J" w:date="2021-11-01T14:40:00Z"/>
                                  <w:rFonts w:ascii="Times New Roman" w:hAnsi="Times New Roman" w:cs="Times New Roman"/>
                                  <w:color w:val="403152" w:themeColor="accent4" w:themeShade="80"/>
                                  <w:sz w:val="18"/>
                                  <w:szCs w:val="18"/>
                                  <w:rPrChange w:id="3826" w:author="Mizener, Brendon J" w:date="2021-12-07T14:03:00Z">
                                    <w:rPr>
                                      <w:del w:id="3827" w:author="Mizener, Brendon J" w:date="2021-11-01T14:40:00Z"/>
                                      <w:rFonts w:ascii="Times New Roman" w:hAnsi="Times New Roman" w:cs="Times New Roman"/>
                                      <w:w w:val="105"/>
                                      <w:sz w:val="18"/>
                                      <w:szCs w:val="18"/>
                                    </w:rPr>
                                  </w:rPrChange>
                                </w:rPr>
                                <w:pPrChange w:id="3828" w:author="Mizener, Brendon J" w:date="2021-11-01T15:51:00Z">
                                  <w:pPr>
                                    <w:pStyle w:val="TableParagraph"/>
                                    <w:ind w:left="180"/>
                                  </w:pPr>
                                </w:pPrChange>
                              </w:pPr>
                              <w:del w:id="3829" w:author="Mizener, Brendon J" w:date="2021-11-01T13:40:00Z">
                                <w:r w:rsidRPr="00C83F79" w:rsidDel="002856E2">
                                  <w:rPr>
                                    <w:rFonts w:ascii="Times New Roman" w:hAnsi="Times New Roman" w:cs="Times New Roman"/>
                                    <w:color w:val="403152" w:themeColor="accent4" w:themeShade="80"/>
                                    <w:sz w:val="18"/>
                                    <w:szCs w:val="18"/>
                                    <w:rPrChange w:id="3830" w:author="Mizener, Brendon J" w:date="2021-12-07T14:03:00Z">
                                      <w:rPr>
                                        <w:rFonts w:ascii="Times New Roman" w:hAnsi="Times New Roman" w:cs="Times New Roman"/>
                                        <w:w w:val="105"/>
                                        <w:sz w:val="18"/>
                                        <w:szCs w:val="18"/>
                                      </w:rPr>
                                    </w:rPrChange>
                                  </w:rPr>
                                  <w:delText>Other</w:delText>
                                </w:r>
                              </w:del>
                            </w:p>
                          </w:tc>
                        </w:tr>
                        <w:tr w:rsidR="00D13C56" w:rsidDel="00BC137B" w14:paraId="4B8B528D" w14:textId="4BB4A257" w:rsidTr="001F6A47">
                          <w:tblPrEx>
                            <w:tblPrExChange w:id="3831" w:author="Mizener, Brendon J" w:date="2021-11-01T15:52:00Z">
                              <w:tblPrEx>
                                <w:tblW w:w="12857" w:type="dxa"/>
                              </w:tblPrEx>
                            </w:tblPrExChange>
                          </w:tblPrEx>
                          <w:trPr>
                            <w:trHeight w:val="288"/>
                            <w:del w:id="3832" w:author="Mizener, Brendon J" w:date="2021-11-01T14:40:00Z"/>
                            <w:trPrChange w:id="3833" w:author="Mizener, Brendon J" w:date="2021-11-01T15:52:00Z">
                              <w:trPr>
                                <w:gridAfter w:val="0"/>
                                <w:trHeight w:val="374"/>
                              </w:trPr>
                            </w:trPrChange>
                          </w:trPr>
                          <w:tc>
                            <w:tcPr>
                              <w:tcW w:w="1784" w:type="dxa"/>
                              <w:tcBorders>
                                <w:bottom w:val="single" w:sz="6" w:space="0" w:color="000000"/>
                              </w:tcBorders>
                              <w:tcPrChange w:id="3834" w:author="Mizener, Brendon J" w:date="2021-11-01T15:52:00Z">
                                <w:tcPr>
                                  <w:tcW w:w="1784" w:type="dxa"/>
                                </w:tcPr>
                              </w:tcPrChange>
                            </w:tcPr>
                            <w:p w14:paraId="4A346AC8" w14:textId="2924E50F" w:rsidR="00D13C56" w:rsidRPr="00C83F79" w:rsidDel="00BC137B" w:rsidRDefault="00D13C56">
                              <w:pPr>
                                <w:pStyle w:val="TableParagraph"/>
                                <w:spacing w:line="276" w:lineRule="auto"/>
                                <w:ind w:left="194"/>
                                <w:rPr>
                                  <w:del w:id="3835" w:author="Mizener, Brendon J" w:date="2021-11-01T14:40:00Z"/>
                                  <w:rFonts w:ascii="Times New Roman" w:hAnsi="Times New Roman" w:cs="Times New Roman"/>
                                  <w:color w:val="403152" w:themeColor="accent4" w:themeShade="80"/>
                                  <w:sz w:val="18"/>
                                  <w:szCs w:val="18"/>
                                  <w:rPrChange w:id="3836" w:author="Mizener, Brendon J" w:date="2021-12-07T14:03:00Z">
                                    <w:rPr>
                                      <w:del w:id="3837" w:author="Mizener, Brendon J" w:date="2021-11-01T14:40:00Z"/>
                                      <w:rFonts w:ascii="Times New Roman" w:hAnsi="Times New Roman" w:cs="Times New Roman"/>
                                      <w:sz w:val="18"/>
                                      <w:szCs w:val="18"/>
                                    </w:rPr>
                                  </w:rPrChange>
                                </w:rPr>
                                <w:pPrChange w:id="3838" w:author="Mizener, Brendon J" w:date="2021-11-01T15:51:00Z">
                                  <w:pPr>
                                    <w:pStyle w:val="TableParagraph"/>
                                    <w:ind w:left="119"/>
                                  </w:pPr>
                                </w:pPrChange>
                              </w:pPr>
                              <w:del w:id="3839" w:author="Mizener, Brendon J" w:date="2021-11-01T13:40:00Z">
                                <w:r w:rsidRPr="00C83F79" w:rsidDel="002856E2">
                                  <w:rPr>
                                    <w:rFonts w:ascii="Times New Roman" w:hAnsi="Times New Roman" w:cs="Times New Roman"/>
                                    <w:color w:val="403152" w:themeColor="accent4" w:themeShade="80"/>
                                    <w:sz w:val="18"/>
                                    <w:szCs w:val="18"/>
                                    <w:rPrChange w:id="3840" w:author="Mizener, Brendon J" w:date="2021-12-07T14:03:00Z">
                                      <w:rPr>
                                        <w:rFonts w:ascii="Times New Roman" w:hAnsi="Times New Roman" w:cs="Times New Roman"/>
                                        <w:w w:val="105"/>
                                        <w:sz w:val="18"/>
                                        <w:szCs w:val="18"/>
                                      </w:rPr>
                                    </w:rPrChange>
                                  </w:rPr>
                                  <w:delText>Other</w:delText>
                                </w:r>
                              </w:del>
                            </w:p>
                          </w:tc>
                          <w:tc>
                            <w:tcPr>
                              <w:tcW w:w="3339" w:type="dxa"/>
                              <w:tcBorders>
                                <w:bottom w:val="single" w:sz="6" w:space="0" w:color="000000"/>
                              </w:tcBorders>
                              <w:tcPrChange w:id="3841" w:author="Mizener, Brendon J" w:date="2021-11-01T15:52:00Z">
                                <w:tcPr>
                                  <w:tcW w:w="2123" w:type="dxa"/>
                                  <w:tcBorders>
                                    <w:bottom w:val="single" w:sz="6" w:space="0" w:color="000000"/>
                                  </w:tcBorders>
                                </w:tcPr>
                              </w:tcPrChange>
                            </w:tcPr>
                            <w:p w14:paraId="57F15551" w14:textId="07743FF4" w:rsidR="00D13C56" w:rsidRPr="00C83F79" w:rsidDel="00BC137B" w:rsidRDefault="00D13C56">
                              <w:pPr>
                                <w:pStyle w:val="TableParagraph"/>
                                <w:spacing w:line="276" w:lineRule="auto"/>
                                <w:ind w:left="194"/>
                                <w:rPr>
                                  <w:del w:id="3842" w:author="Mizener, Brendon J" w:date="2021-11-01T14:40:00Z"/>
                                  <w:rFonts w:ascii="Times New Roman" w:hAnsi="Times New Roman" w:cs="Times New Roman"/>
                                  <w:color w:val="403152" w:themeColor="accent4" w:themeShade="80"/>
                                  <w:sz w:val="18"/>
                                  <w:szCs w:val="18"/>
                                  <w:rPrChange w:id="3843" w:author="Mizener, Brendon J" w:date="2021-12-07T14:03:00Z">
                                    <w:rPr>
                                      <w:del w:id="3844" w:author="Mizener, Brendon J" w:date="2021-11-01T14:40:00Z"/>
                                      <w:rFonts w:ascii="Times New Roman" w:hAnsi="Times New Roman" w:cs="Times New Roman"/>
                                      <w:sz w:val="18"/>
                                      <w:szCs w:val="18"/>
                                    </w:rPr>
                                  </w:rPrChange>
                                </w:rPr>
                                <w:pPrChange w:id="3845" w:author="Mizener, Brendon J" w:date="2021-11-01T15:51:00Z">
                                  <w:pPr>
                                    <w:pStyle w:val="TableParagraph"/>
                                    <w:ind w:left="446"/>
                                  </w:pPr>
                                </w:pPrChange>
                              </w:pPr>
                            </w:p>
                          </w:tc>
                          <w:tc>
                            <w:tcPr>
                              <w:tcW w:w="3060" w:type="dxa"/>
                              <w:tcBorders>
                                <w:bottom w:val="single" w:sz="6" w:space="0" w:color="000000"/>
                              </w:tcBorders>
                              <w:tcPrChange w:id="3846" w:author="Mizener, Brendon J" w:date="2021-11-01T15:52:00Z">
                                <w:tcPr>
                                  <w:tcW w:w="2316" w:type="dxa"/>
                                  <w:gridSpan w:val="2"/>
                                  <w:tcBorders>
                                    <w:bottom w:val="single" w:sz="6" w:space="0" w:color="000000"/>
                                  </w:tcBorders>
                                </w:tcPr>
                              </w:tcPrChange>
                            </w:tcPr>
                            <w:p w14:paraId="6062FC62" w14:textId="11C61C68" w:rsidR="00D13C56" w:rsidRPr="00C83F79" w:rsidDel="00BC137B" w:rsidRDefault="00D13C56">
                              <w:pPr>
                                <w:pStyle w:val="TableParagraph"/>
                                <w:spacing w:line="276" w:lineRule="auto"/>
                                <w:ind w:left="194"/>
                                <w:rPr>
                                  <w:del w:id="3847" w:author="Mizener, Brendon J" w:date="2021-11-01T14:40:00Z"/>
                                  <w:rFonts w:ascii="Times New Roman" w:hAnsi="Times New Roman" w:cs="Times New Roman"/>
                                  <w:color w:val="403152" w:themeColor="accent4" w:themeShade="80"/>
                                  <w:sz w:val="18"/>
                                  <w:szCs w:val="18"/>
                                  <w:rPrChange w:id="3848" w:author="Mizener, Brendon J" w:date="2021-12-07T14:03:00Z">
                                    <w:rPr>
                                      <w:del w:id="3849" w:author="Mizener, Brendon J" w:date="2021-11-01T14:40:00Z"/>
                                      <w:rFonts w:ascii="Times New Roman" w:hAnsi="Times New Roman" w:cs="Times New Roman"/>
                                      <w:sz w:val="18"/>
                                      <w:szCs w:val="18"/>
                                    </w:rPr>
                                  </w:rPrChange>
                                </w:rPr>
                                <w:pPrChange w:id="3850" w:author="Mizener, Brendon J" w:date="2021-11-01T15:51:00Z">
                                  <w:pPr>
                                    <w:pStyle w:val="TableParagraph"/>
                                    <w:ind w:left="434"/>
                                  </w:pPr>
                                </w:pPrChange>
                              </w:pPr>
                            </w:p>
                          </w:tc>
                          <w:tc>
                            <w:tcPr>
                              <w:tcW w:w="1800" w:type="dxa"/>
                              <w:tcBorders>
                                <w:bottom w:val="single" w:sz="6" w:space="0" w:color="000000"/>
                              </w:tcBorders>
                              <w:tcPrChange w:id="3851" w:author="Mizener, Brendon J" w:date="2021-11-01T15:52:00Z">
                                <w:tcPr>
                                  <w:tcW w:w="2160" w:type="dxa"/>
                                  <w:gridSpan w:val="2"/>
                                  <w:tcBorders>
                                    <w:bottom w:val="single" w:sz="6" w:space="0" w:color="000000"/>
                                  </w:tcBorders>
                                </w:tcPr>
                              </w:tcPrChange>
                            </w:tcPr>
                            <w:p w14:paraId="50793463" w14:textId="783C6E10" w:rsidR="00D13C56" w:rsidRPr="00C83F79" w:rsidDel="00BC137B" w:rsidRDefault="00D13C56">
                              <w:pPr>
                                <w:pStyle w:val="TableParagraph"/>
                                <w:spacing w:line="276" w:lineRule="auto"/>
                                <w:ind w:left="194"/>
                                <w:rPr>
                                  <w:del w:id="3852" w:author="Mizener, Brendon J" w:date="2021-11-01T14:40:00Z"/>
                                  <w:rFonts w:ascii="Times New Roman" w:hAnsi="Times New Roman" w:cs="Times New Roman"/>
                                  <w:color w:val="403152" w:themeColor="accent4" w:themeShade="80"/>
                                  <w:sz w:val="18"/>
                                  <w:szCs w:val="18"/>
                                  <w:rPrChange w:id="3853" w:author="Mizener, Brendon J" w:date="2021-12-07T14:03:00Z">
                                    <w:rPr>
                                      <w:del w:id="3854" w:author="Mizener, Brendon J" w:date="2021-11-01T14:40:00Z"/>
                                      <w:rFonts w:ascii="Times New Roman" w:hAnsi="Times New Roman" w:cs="Times New Roman"/>
                                      <w:sz w:val="18"/>
                                      <w:szCs w:val="18"/>
                                    </w:rPr>
                                  </w:rPrChange>
                                </w:rPr>
                                <w:pPrChange w:id="3855" w:author="Mizener, Brendon J" w:date="2021-11-01T15:51:00Z">
                                  <w:pPr>
                                    <w:pStyle w:val="TableParagraph"/>
                                    <w:ind w:left="229"/>
                                  </w:pPr>
                                </w:pPrChange>
                              </w:pPr>
                            </w:p>
                          </w:tc>
                          <w:tc>
                            <w:tcPr>
                              <w:tcW w:w="2610" w:type="dxa"/>
                              <w:tcBorders>
                                <w:bottom w:val="single" w:sz="6" w:space="0" w:color="000000"/>
                              </w:tcBorders>
                              <w:tcPrChange w:id="3856" w:author="Mizener, Brendon J" w:date="2021-11-01T15:52:00Z">
                                <w:tcPr>
                                  <w:tcW w:w="1960" w:type="dxa"/>
                                  <w:gridSpan w:val="2"/>
                                  <w:tcBorders>
                                    <w:bottom w:val="single" w:sz="6" w:space="0" w:color="000000"/>
                                  </w:tcBorders>
                                </w:tcPr>
                              </w:tcPrChange>
                            </w:tcPr>
                            <w:p w14:paraId="54DB8C4F" w14:textId="41574310" w:rsidR="00D13C56" w:rsidRPr="00C83F79" w:rsidDel="00BC137B" w:rsidRDefault="00D13C56">
                              <w:pPr>
                                <w:pStyle w:val="TableParagraph"/>
                                <w:spacing w:line="276" w:lineRule="auto"/>
                                <w:ind w:left="194"/>
                                <w:rPr>
                                  <w:del w:id="3857" w:author="Mizener, Brendon J" w:date="2021-11-01T14:40:00Z"/>
                                  <w:rFonts w:ascii="Times New Roman" w:hAnsi="Times New Roman" w:cs="Times New Roman"/>
                                  <w:color w:val="403152" w:themeColor="accent4" w:themeShade="80"/>
                                  <w:sz w:val="18"/>
                                  <w:szCs w:val="18"/>
                                  <w:rPrChange w:id="3858" w:author="Mizener, Brendon J" w:date="2021-12-07T14:03:00Z">
                                    <w:rPr>
                                      <w:del w:id="3859" w:author="Mizener, Brendon J" w:date="2021-11-01T14:40:00Z"/>
                                      <w:rFonts w:ascii="Times New Roman" w:hAnsi="Times New Roman" w:cs="Times New Roman"/>
                                      <w:sz w:val="18"/>
                                      <w:szCs w:val="18"/>
                                    </w:rPr>
                                  </w:rPrChange>
                                </w:rPr>
                                <w:pPrChange w:id="3860" w:author="Mizener, Brendon J" w:date="2021-11-01T15:51:00Z">
                                  <w:pPr>
                                    <w:pStyle w:val="TableParagraph"/>
                                    <w:ind w:left="180"/>
                                  </w:pPr>
                                </w:pPrChange>
                              </w:pPr>
                            </w:p>
                          </w:tc>
                        </w:tr>
                        <w:tr w:rsidR="00D13C56" w14:paraId="0D95F0B9" w14:textId="77777777" w:rsidTr="001F6A47">
                          <w:trPr>
                            <w:trHeight w:val="288"/>
                            <w:trPrChange w:id="3861" w:author="Mizener, Brendon J" w:date="2021-11-01T15:52:00Z">
                              <w:trPr>
                                <w:trHeight w:val="374"/>
                              </w:trPr>
                            </w:trPrChange>
                          </w:trPr>
                          <w:tc>
                            <w:tcPr>
                              <w:tcW w:w="12593" w:type="dxa"/>
                              <w:gridSpan w:val="5"/>
                              <w:tcBorders>
                                <w:top w:val="single" w:sz="6" w:space="0" w:color="000000"/>
                                <w:bottom w:val="single" w:sz="4" w:space="0" w:color="auto"/>
                              </w:tcBorders>
                              <w:tcPrChange w:id="3862" w:author="Mizener, Brendon J" w:date="2021-11-01T15:52:00Z">
                                <w:tcPr>
                                  <w:tcW w:w="12593" w:type="dxa"/>
                                  <w:gridSpan w:val="9"/>
                                  <w:tcBorders>
                                    <w:top w:val="single" w:sz="6" w:space="0" w:color="000000"/>
                                  </w:tcBorders>
                                </w:tcPr>
                              </w:tcPrChange>
                            </w:tcPr>
                            <w:p w14:paraId="7253C53C" w14:textId="77777777" w:rsidR="00D13C56" w:rsidRPr="00C83F79" w:rsidDel="002856E2" w:rsidRDefault="00D13C56">
                              <w:pPr>
                                <w:pStyle w:val="TableParagraph"/>
                                <w:spacing w:line="276" w:lineRule="auto"/>
                                <w:ind w:left="194"/>
                                <w:jc w:val="center"/>
                                <w:rPr>
                                  <w:del w:id="3863" w:author="Mizener, Brendon J" w:date="2021-11-01T13:47:00Z"/>
                                  <w:rFonts w:ascii="Times New Roman" w:hAnsi="Times New Roman" w:cs="Times New Roman"/>
                                  <w:color w:val="403152" w:themeColor="accent4" w:themeShade="80"/>
                                  <w:sz w:val="18"/>
                                  <w:szCs w:val="18"/>
                                  <w:rPrChange w:id="3864" w:author="Mizener, Brendon J" w:date="2021-12-07T14:03:00Z">
                                    <w:rPr>
                                      <w:del w:id="3865" w:author="Mizener, Brendon J" w:date="2021-11-01T13:47:00Z"/>
                                      <w:rFonts w:ascii="Times New Roman" w:hAnsi="Times New Roman" w:cs="Times New Roman"/>
                                      <w:sz w:val="18"/>
                                      <w:szCs w:val="18"/>
                                    </w:rPr>
                                  </w:rPrChange>
                                </w:rPr>
                                <w:pPrChange w:id="3866" w:author="Mizener, Brendon J" w:date="2021-11-01T15:51:00Z">
                                  <w:pPr>
                                    <w:pStyle w:val="TableParagraph"/>
                                    <w:ind w:left="119"/>
                                  </w:pPr>
                                </w:pPrChange>
                              </w:pPr>
                              <w:ins w:id="3867" w:author="Mizener, Brendon J" w:date="2021-11-01T13:41:00Z">
                                <w:r w:rsidRPr="00C83F79">
                                  <w:rPr>
                                    <w:rFonts w:ascii="Times New Roman" w:hAnsi="Times New Roman" w:cs="Times New Roman"/>
                                    <w:color w:val="403152" w:themeColor="accent4" w:themeShade="80"/>
                                    <w:sz w:val="18"/>
                                    <w:szCs w:val="18"/>
                                    <w:rPrChange w:id="3868" w:author="Mizener, Brendon J" w:date="2021-12-07T14:03:00Z">
                                      <w:rPr>
                                        <w:rFonts w:ascii="Times New Roman" w:hAnsi="Times New Roman" w:cs="Times New Roman"/>
                                        <w:sz w:val="18"/>
                                        <w:szCs w:val="18"/>
                                      </w:rPr>
                                    </w:rPrChange>
                                  </w:rPr>
                                  <w:t>Experiment 2</w:t>
                                </w:r>
                              </w:ins>
                            </w:p>
                            <w:p w14:paraId="1F5EEE52" w14:textId="17E975AA" w:rsidR="00D13C56" w:rsidRPr="00C83F79" w:rsidDel="002856E2" w:rsidRDefault="00D13C56">
                              <w:pPr>
                                <w:pStyle w:val="TableParagraph"/>
                                <w:spacing w:line="276" w:lineRule="auto"/>
                                <w:ind w:left="194"/>
                                <w:jc w:val="center"/>
                                <w:rPr>
                                  <w:del w:id="3869" w:author="Mizener, Brendon J" w:date="2021-11-01T13:47:00Z"/>
                                  <w:rFonts w:ascii="Times New Roman" w:hAnsi="Times New Roman" w:cs="Times New Roman"/>
                                  <w:color w:val="403152" w:themeColor="accent4" w:themeShade="80"/>
                                  <w:sz w:val="18"/>
                                  <w:szCs w:val="18"/>
                                  <w:rPrChange w:id="3870" w:author="Mizener, Brendon J" w:date="2021-12-07T14:03:00Z">
                                    <w:rPr>
                                      <w:del w:id="3871" w:author="Mizener, Brendon J" w:date="2021-11-01T13:47:00Z"/>
                                      <w:rFonts w:ascii="Times New Roman" w:hAnsi="Times New Roman" w:cs="Times New Roman"/>
                                      <w:sz w:val="18"/>
                                      <w:szCs w:val="18"/>
                                    </w:rPr>
                                  </w:rPrChange>
                                </w:rPr>
                                <w:pPrChange w:id="3872" w:author="Mizener, Brendon J" w:date="2021-11-01T15:51:00Z">
                                  <w:pPr>
                                    <w:pStyle w:val="TableParagraph"/>
                                    <w:ind w:left="446"/>
                                  </w:pPr>
                                </w:pPrChange>
                              </w:pPr>
                              <w:del w:id="3873" w:author="Mizener, Brendon J" w:date="2021-11-01T13:40:00Z">
                                <w:r w:rsidRPr="00C83F79" w:rsidDel="002856E2">
                                  <w:rPr>
                                    <w:rFonts w:ascii="Times New Roman" w:hAnsi="Times New Roman" w:cs="Times New Roman"/>
                                    <w:color w:val="403152" w:themeColor="accent4" w:themeShade="80"/>
                                    <w:sz w:val="18"/>
                                    <w:szCs w:val="18"/>
                                    <w:rPrChange w:id="3874" w:author="Mizener, Brendon J" w:date="2021-12-07T14:03:00Z">
                                      <w:rPr>
                                        <w:rFonts w:ascii="Times New Roman" w:hAnsi="Times New Roman" w:cs="Times New Roman"/>
                                        <w:sz w:val="18"/>
                                        <w:szCs w:val="18"/>
                                      </w:rPr>
                                    </w:rPrChange>
                                  </w:rPr>
                                  <w:delText>Contour</w:delText>
                                </w:r>
                              </w:del>
                            </w:p>
                            <w:p w14:paraId="616E8FC7" w14:textId="698E9E61" w:rsidR="00D13C56" w:rsidRPr="00C83F79" w:rsidDel="002856E2" w:rsidRDefault="00D13C56">
                              <w:pPr>
                                <w:pStyle w:val="TableParagraph"/>
                                <w:spacing w:line="276" w:lineRule="auto"/>
                                <w:ind w:left="194"/>
                                <w:jc w:val="center"/>
                                <w:rPr>
                                  <w:del w:id="3875" w:author="Mizener, Brendon J" w:date="2021-11-01T13:47:00Z"/>
                                  <w:rFonts w:ascii="Times New Roman" w:hAnsi="Times New Roman" w:cs="Times New Roman"/>
                                  <w:color w:val="403152" w:themeColor="accent4" w:themeShade="80"/>
                                  <w:sz w:val="18"/>
                                  <w:szCs w:val="18"/>
                                  <w:rPrChange w:id="3876" w:author="Mizener, Brendon J" w:date="2021-12-07T14:03:00Z">
                                    <w:rPr>
                                      <w:del w:id="3877" w:author="Mizener, Brendon J" w:date="2021-11-01T13:47:00Z"/>
                                      <w:rFonts w:ascii="Times New Roman" w:hAnsi="Times New Roman" w:cs="Times New Roman"/>
                                      <w:sz w:val="18"/>
                                      <w:szCs w:val="18"/>
                                    </w:rPr>
                                  </w:rPrChange>
                                </w:rPr>
                                <w:pPrChange w:id="3878" w:author="Mizener, Brendon J" w:date="2021-11-01T15:51:00Z">
                                  <w:pPr>
                                    <w:pStyle w:val="TableParagraph"/>
                                    <w:ind w:left="434"/>
                                  </w:pPr>
                                </w:pPrChange>
                              </w:pPr>
                              <w:del w:id="3879" w:author="Mizener, Brendon J" w:date="2021-11-01T13:40:00Z">
                                <w:r w:rsidRPr="00C83F79" w:rsidDel="002856E2">
                                  <w:rPr>
                                    <w:rFonts w:ascii="Times New Roman" w:hAnsi="Times New Roman" w:cs="Times New Roman"/>
                                    <w:color w:val="403152" w:themeColor="accent4" w:themeShade="80"/>
                                    <w:sz w:val="18"/>
                                    <w:szCs w:val="18"/>
                                    <w:rPrChange w:id="3880" w:author="Mizener, Brendon J" w:date="2021-12-07T14:03:00Z">
                                      <w:rPr>
                                        <w:rFonts w:ascii="Times New Roman" w:hAnsi="Times New Roman" w:cs="Times New Roman"/>
                                        <w:sz w:val="18"/>
                                        <w:szCs w:val="18"/>
                                      </w:rPr>
                                    </w:rPrChange>
                                  </w:rPr>
                                  <w:delText>Motion</w:delText>
                                </w:r>
                              </w:del>
                            </w:p>
                            <w:p w14:paraId="23517328" w14:textId="06BB7B1C" w:rsidR="00D13C56" w:rsidRPr="00C83F79" w:rsidDel="002856E2" w:rsidRDefault="00D13C56">
                              <w:pPr>
                                <w:pStyle w:val="TableParagraph"/>
                                <w:spacing w:line="276" w:lineRule="auto"/>
                                <w:ind w:left="194"/>
                                <w:jc w:val="center"/>
                                <w:rPr>
                                  <w:del w:id="3881" w:author="Mizener, Brendon J" w:date="2021-11-01T13:47:00Z"/>
                                  <w:rFonts w:ascii="Times New Roman" w:hAnsi="Times New Roman" w:cs="Times New Roman"/>
                                  <w:color w:val="403152" w:themeColor="accent4" w:themeShade="80"/>
                                  <w:sz w:val="18"/>
                                  <w:szCs w:val="18"/>
                                  <w:rPrChange w:id="3882" w:author="Mizener, Brendon J" w:date="2021-12-07T14:03:00Z">
                                    <w:rPr>
                                      <w:del w:id="3883" w:author="Mizener, Brendon J" w:date="2021-11-01T13:47:00Z"/>
                                      <w:rFonts w:ascii="Times New Roman" w:hAnsi="Times New Roman" w:cs="Times New Roman"/>
                                      <w:sz w:val="18"/>
                                      <w:szCs w:val="18"/>
                                    </w:rPr>
                                  </w:rPrChange>
                                </w:rPr>
                                <w:pPrChange w:id="3884" w:author="Mizener, Brendon J" w:date="2021-11-01T15:51:00Z">
                                  <w:pPr>
                                    <w:pStyle w:val="TableParagraph"/>
                                    <w:ind w:left="229"/>
                                  </w:pPr>
                                </w:pPrChange>
                              </w:pPr>
                              <w:del w:id="3885" w:author="Mizener, Brendon J" w:date="2021-11-01T13:40:00Z">
                                <w:r w:rsidRPr="00C83F79" w:rsidDel="002856E2">
                                  <w:rPr>
                                    <w:rFonts w:ascii="Times New Roman" w:hAnsi="Times New Roman" w:cs="Times New Roman"/>
                                    <w:color w:val="403152" w:themeColor="accent4" w:themeShade="80"/>
                                    <w:sz w:val="18"/>
                                    <w:szCs w:val="18"/>
                                    <w:rPrChange w:id="3886" w:author="Mizener, Brendon J" w:date="2021-12-07T14:03:00Z">
                                      <w:rPr>
                                        <w:rFonts w:ascii="Times New Roman" w:hAnsi="Times New Roman" w:cs="Times New Roman"/>
                                        <w:sz w:val="18"/>
                                        <w:szCs w:val="18"/>
                                      </w:rPr>
                                    </w:rPrChange>
                                  </w:rPr>
                                  <w:delText>Range</w:delText>
                                </w:r>
                              </w:del>
                            </w:p>
                            <w:p w14:paraId="257052FF" w14:textId="22C2B975" w:rsidR="00D13C56" w:rsidRPr="00C83F79" w:rsidRDefault="00D13C56">
                              <w:pPr>
                                <w:pStyle w:val="TableParagraph"/>
                                <w:spacing w:line="276" w:lineRule="auto"/>
                                <w:ind w:left="194"/>
                                <w:jc w:val="center"/>
                                <w:rPr>
                                  <w:rFonts w:ascii="Times New Roman" w:hAnsi="Times New Roman" w:cs="Times New Roman"/>
                                  <w:color w:val="403152" w:themeColor="accent4" w:themeShade="80"/>
                                  <w:sz w:val="18"/>
                                  <w:szCs w:val="18"/>
                                  <w:rPrChange w:id="3887" w:author="Mizener, Brendon J" w:date="2021-12-07T14:03:00Z">
                                    <w:rPr>
                                      <w:rFonts w:ascii="Times New Roman" w:hAnsi="Times New Roman" w:cs="Times New Roman"/>
                                      <w:sz w:val="18"/>
                                      <w:szCs w:val="18"/>
                                    </w:rPr>
                                  </w:rPrChange>
                                </w:rPr>
                                <w:pPrChange w:id="3888" w:author="Mizener, Brendon J" w:date="2021-11-01T15:51:00Z">
                                  <w:pPr>
                                    <w:pStyle w:val="TableParagraph"/>
                                    <w:ind w:left="180"/>
                                  </w:pPr>
                                </w:pPrChange>
                              </w:pPr>
                              <w:del w:id="3889" w:author="Mizener, Brendon J" w:date="2021-11-01T13:40:00Z">
                                <w:r w:rsidRPr="00C83F79" w:rsidDel="002856E2">
                                  <w:rPr>
                                    <w:rFonts w:ascii="Times New Roman" w:hAnsi="Times New Roman" w:cs="Times New Roman"/>
                                    <w:color w:val="403152" w:themeColor="accent4" w:themeShade="80"/>
                                    <w:sz w:val="18"/>
                                    <w:szCs w:val="18"/>
                                    <w:rPrChange w:id="3890" w:author="Mizener, Brendon J" w:date="2021-12-07T14:03:00Z">
                                      <w:rPr>
                                        <w:rFonts w:ascii="Times New Roman" w:hAnsi="Times New Roman" w:cs="Times New Roman"/>
                                        <w:w w:val="105"/>
                                        <w:sz w:val="18"/>
                                        <w:szCs w:val="18"/>
                                      </w:rPr>
                                    </w:rPrChange>
                                  </w:rPr>
                                  <w:delText>Articulation</w:delText>
                                </w:r>
                              </w:del>
                            </w:p>
                          </w:tc>
                        </w:tr>
                        <w:tr w:rsidR="00D13C56" w14:paraId="16F50C71" w14:textId="77777777" w:rsidTr="001F6A47">
                          <w:tblPrEx>
                            <w:tblPrExChange w:id="3891" w:author="Mizener, Brendon J" w:date="2021-11-01T15:52:00Z">
                              <w:tblPrEx>
                                <w:tblW w:w="12857" w:type="dxa"/>
                              </w:tblPrEx>
                            </w:tblPrExChange>
                          </w:tblPrEx>
                          <w:trPr>
                            <w:trHeight w:val="288"/>
                            <w:trPrChange w:id="3892" w:author="Mizener, Brendon J" w:date="2021-11-01T15:52:00Z">
                              <w:trPr>
                                <w:gridAfter w:val="0"/>
                                <w:trHeight w:val="313"/>
                              </w:trPr>
                            </w:trPrChange>
                          </w:trPr>
                          <w:tc>
                            <w:tcPr>
                              <w:tcW w:w="1784" w:type="dxa"/>
                              <w:tcBorders>
                                <w:top w:val="single" w:sz="4" w:space="0" w:color="auto"/>
                              </w:tcBorders>
                              <w:tcPrChange w:id="3893" w:author="Mizener, Brendon J" w:date="2021-11-01T15:52:00Z">
                                <w:tcPr>
                                  <w:tcW w:w="1784" w:type="dxa"/>
                                </w:tcPr>
                              </w:tcPrChange>
                            </w:tcPr>
                            <w:p w14:paraId="4C40AFB7" w14:textId="22742C34"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894" w:author="Mizener, Brendon J" w:date="2021-12-07T14:03:00Z">
                                    <w:rPr>
                                      <w:rFonts w:ascii="Times New Roman" w:hAnsi="Times New Roman" w:cs="Times New Roman"/>
                                      <w:sz w:val="18"/>
                                      <w:szCs w:val="18"/>
                                    </w:rPr>
                                  </w:rPrChange>
                                </w:rPr>
                                <w:pPrChange w:id="3895" w:author="Mizener, Brendon J" w:date="2021-11-01T15:51:00Z">
                                  <w:pPr>
                                    <w:pStyle w:val="TableParagraph"/>
                                    <w:ind w:left="119"/>
                                  </w:pPr>
                                </w:pPrChange>
                              </w:pPr>
                              <w:ins w:id="3896" w:author="Mizener, Brendon J" w:date="2021-11-01T13:42:00Z">
                                <w:r w:rsidRPr="00C83F79">
                                  <w:rPr>
                                    <w:rFonts w:ascii="Times New Roman" w:hAnsi="Times New Roman" w:cs="Times New Roman"/>
                                    <w:color w:val="403152" w:themeColor="accent4" w:themeShade="80"/>
                                    <w:sz w:val="18"/>
                                    <w:szCs w:val="18"/>
                                    <w:rPrChange w:id="3897" w:author="Mizener, Brendon J" w:date="2021-12-07T14:03:00Z">
                                      <w:rPr>
                                        <w:rFonts w:ascii="Times New Roman" w:hAnsi="Times New Roman" w:cs="Times New Roman"/>
                                        <w:sz w:val="18"/>
                                        <w:szCs w:val="18"/>
                                      </w:rPr>
                                    </w:rPrChange>
                                  </w:rPr>
                                  <w:t>Nationality</w:t>
                                </w:r>
                              </w:ins>
                            </w:p>
                          </w:tc>
                          <w:tc>
                            <w:tcPr>
                              <w:tcW w:w="3339" w:type="dxa"/>
                              <w:tcBorders>
                                <w:top w:val="single" w:sz="4" w:space="0" w:color="auto"/>
                              </w:tcBorders>
                              <w:tcPrChange w:id="3898" w:author="Mizener, Brendon J" w:date="2021-11-01T15:52:00Z">
                                <w:tcPr>
                                  <w:tcW w:w="2123" w:type="dxa"/>
                                  <w:tcBorders>
                                    <w:top w:val="single" w:sz="4" w:space="0" w:color="auto"/>
                                  </w:tcBorders>
                                </w:tcPr>
                              </w:tcPrChange>
                            </w:tcPr>
                            <w:p w14:paraId="68A1D665" w14:textId="211D4B5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899" w:author="Mizener, Brendon J" w:date="2021-12-07T14:03:00Z">
                                    <w:rPr>
                                      <w:rFonts w:ascii="Times New Roman" w:hAnsi="Times New Roman" w:cs="Times New Roman"/>
                                      <w:sz w:val="18"/>
                                      <w:szCs w:val="18"/>
                                    </w:rPr>
                                  </w:rPrChange>
                                </w:rPr>
                                <w:pPrChange w:id="3900" w:author="Mizener, Brendon J" w:date="2021-11-01T15:51:00Z">
                                  <w:pPr>
                                    <w:pStyle w:val="TableParagraph"/>
                                    <w:ind w:left="446"/>
                                  </w:pPr>
                                </w:pPrChange>
                              </w:pPr>
                              <w:ins w:id="3901" w:author="Mizener, Brendon J" w:date="2021-11-01T13:48:00Z">
                                <w:r w:rsidRPr="00C83F79">
                                  <w:rPr>
                                    <w:rFonts w:ascii="Times New Roman" w:hAnsi="Times New Roman" w:cs="Times New Roman"/>
                                    <w:color w:val="403152" w:themeColor="accent4" w:themeShade="80"/>
                                    <w:sz w:val="18"/>
                                    <w:szCs w:val="18"/>
                                    <w:rPrChange w:id="3902" w:author="Mizener, Brendon J" w:date="2021-12-07T14:03:00Z">
                                      <w:rPr>
                                        <w:rFonts w:ascii="Times New Roman" w:hAnsi="Times New Roman" w:cs="Times New Roman"/>
                                        <w:sz w:val="18"/>
                                        <w:szCs w:val="18"/>
                                      </w:rPr>
                                    </w:rPrChange>
                                  </w:rPr>
                                  <w:t>Gender identity</w:t>
                                </w:r>
                              </w:ins>
                              <w:del w:id="3903" w:author="Mizener, Brendon J" w:date="2021-11-01T13:40:00Z">
                                <w:r w:rsidRPr="00C83F79" w:rsidDel="002856E2">
                                  <w:rPr>
                                    <w:rFonts w:ascii="Times New Roman" w:hAnsi="Times New Roman" w:cs="Times New Roman"/>
                                    <w:color w:val="403152" w:themeColor="accent4" w:themeShade="80"/>
                                    <w:sz w:val="18"/>
                                    <w:szCs w:val="18"/>
                                    <w:rPrChange w:id="3904" w:author="Mizener, Brendon J" w:date="2021-12-07T14:03:00Z">
                                      <w:rPr>
                                        <w:rFonts w:ascii="Times New Roman" w:hAnsi="Times New Roman" w:cs="Times New Roman"/>
                                        <w:sz w:val="18"/>
                                        <w:szCs w:val="18"/>
                                      </w:rPr>
                                    </w:rPrChange>
                                  </w:rPr>
                                  <w:delText>Ascending</w:delText>
                                </w:r>
                              </w:del>
                            </w:p>
                          </w:tc>
                          <w:tc>
                            <w:tcPr>
                              <w:tcW w:w="3060" w:type="dxa"/>
                              <w:tcBorders>
                                <w:top w:val="single" w:sz="4" w:space="0" w:color="auto"/>
                              </w:tcBorders>
                              <w:tcPrChange w:id="3905" w:author="Mizener, Brendon J" w:date="2021-11-01T15:52:00Z">
                                <w:tcPr>
                                  <w:tcW w:w="2316" w:type="dxa"/>
                                  <w:gridSpan w:val="2"/>
                                  <w:tcBorders>
                                    <w:top w:val="single" w:sz="4" w:space="0" w:color="auto"/>
                                  </w:tcBorders>
                                </w:tcPr>
                              </w:tcPrChange>
                            </w:tcPr>
                            <w:p w14:paraId="23AAD582" w14:textId="1D9DDB03"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906" w:author="Mizener, Brendon J" w:date="2021-12-07T14:03:00Z">
                                    <w:rPr>
                                      <w:rFonts w:ascii="Times New Roman" w:hAnsi="Times New Roman" w:cs="Times New Roman"/>
                                      <w:sz w:val="18"/>
                                      <w:szCs w:val="18"/>
                                    </w:rPr>
                                  </w:rPrChange>
                                </w:rPr>
                                <w:pPrChange w:id="3907" w:author="Mizener, Brendon J" w:date="2021-11-01T15:51:00Z">
                                  <w:pPr>
                                    <w:pStyle w:val="TableParagraph"/>
                                    <w:ind w:left="434"/>
                                  </w:pPr>
                                </w:pPrChange>
                              </w:pPr>
                              <w:ins w:id="3908" w:author="Mizener, Brendon J" w:date="2021-11-01T13:48:00Z">
                                <w:r w:rsidRPr="00C83F79">
                                  <w:rPr>
                                    <w:rFonts w:ascii="Times New Roman" w:hAnsi="Times New Roman" w:cs="Times New Roman"/>
                                    <w:color w:val="403152" w:themeColor="accent4" w:themeShade="80"/>
                                    <w:sz w:val="18"/>
                                    <w:szCs w:val="18"/>
                                    <w:rPrChange w:id="3909" w:author="Mizener, Brendon J" w:date="2021-12-07T14:03:00Z">
                                      <w:rPr>
                                        <w:rFonts w:ascii="Times New Roman" w:hAnsi="Times New Roman" w:cs="Times New Roman"/>
                                        <w:sz w:val="18"/>
                                        <w:szCs w:val="18"/>
                                      </w:rPr>
                                    </w:rPrChange>
                                  </w:rPr>
                                  <w:t>Age</w:t>
                                </w:r>
                              </w:ins>
                              <w:ins w:id="3910" w:author="Mizener, Brendon J" w:date="2021-11-01T13:56:00Z">
                                <w:r w:rsidRPr="00C83F79">
                                  <w:rPr>
                                    <w:rFonts w:ascii="Times New Roman" w:hAnsi="Times New Roman" w:cs="Times New Roman"/>
                                    <w:color w:val="403152" w:themeColor="accent4" w:themeShade="80"/>
                                    <w:sz w:val="18"/>
                                    <w:szCs w:val="18"/>
                                    <w:rPrChange w:id="3911" w:author="Mizener, Brendon J" w:date="2021-12-07T14:03:00Z">
                                      <w:rPr>
                                        <w:rFonts w:ascii="Times New Roman" w:hAnsi="Times New Roman" w:cs="Times New Roman"/>
                                        <w:sz w:val="18"/>
                                        <w:szCs w:val="18"/>
                                      </w:rPr>
                                    </w:rPrChange>
                                  </w:rPr>
                                  <w:t xml:space="preserve"> (years)</w:t>
                                </w:r>
                              </w:ins>
                              <w:del w:id="3912" w:author="Mizener, Brendon J" w:date="2021-11-01T13:40:00Z">
                                <w:r w:rsidRPr="00C83F79" w:rsidDel="002856E2">
                                  <w:rPr>
                                    <w:rFonts w:ascii="Times New Roman" w:hAnsi="Times New Roman" w:cs="Times New Roman"/>
                                    <w:color w:val="403152" w:themeColor="accent4" w:themeShade="80"/>
                                    <w:sz w:val="18"/>
                                    <w:szCs w:val="18"/>
                                    <w:rPrChange w:id="3913" w:author="Mizener, Brendon J" w:date="2021-12-07T14:03:00Z">
                                      <w:rPr>
                                        <w:rFonts w:ascii="Times New Roman" w:hAnsi="Times New Roman" w:cs="Times New Roman"/>
                                        <w:sz w:val="18"/>
                                        <w:szCs w:val="18"/>
                                      </w:rPr>
                                    </w:rPrChange>
                                  </w:rPr>
                                  <w:delText>Conjunct</w:delText>
                                </w:r>
                              </w:del>
                            </w:p>
                          </w:tc>
                          <w:tc>
                            <w:tcPr>
                              <w:tcW w:w="1800" w:type="dxa"/>
                              <w:tcBorders>
                                <w:top w:val="single" w:sz="4" w:space="0" w:color="auto"/>
                              </w:tcBorders>
                              <w:tcPrChange w:id="3914" w:author="Mizener, Brendon J" w:date="2021-11-01T15:52:00Z">
                                <w:tcPr>
                                  <w:tcW w:w="2160" w:type="dxa"/>
                                  <w:gridSpan w:val="2"/>
                                  <w:tcBorders>
                                    <w:top w:val="single" w:sz="4" w:space="0" w:color="auto"/>
                                  </w:tcBorders>
                                </w:tcPr>
                              </w:tcPrChange>
                            </w:tcPr>
                            <w:p w14:paraId="6BCD9685" w14:textId="5FB04B6E" w:rsidR="00D13C56" w:rsidRPr="00C83F79" w:rsidRDefault="00D13C56">
                              <w:pPr>
                                <w:pStyle w:val="TableParagraph"/>
                                <w:spacing w:line="276" w:lineRule="auto"/>
                                <w:ind w:left="-1"/>
                                <w:rPr>
                                  <w:rFonts w:ascii="Times New Roman" w:hAnsi="Times New Roman" w:cs="Times New Roman"/>
                                  <w:color w:val="403152" w:themeColor="accent4" w:themeShade="80"/>
                                  <w:sz w:val="18"/>
                                  <w:szCs w:val="18"/>
                                  <w:rPrChange w:id="3915" w:author="Mizener, Brendon J" w:date="2021-12-07T14:03:00Z">
                                    <w:rPr>
                                      <w:rFonts w:ascii="Times New Roman" w:hAnsi="Times New Roman" w:cs="Times New Roman"/>
                                      <w:sz w:val="18"/>
                                      <w:szCs w:val="18"/>
                                    </w:rPr>
                                  </w:rPrChange>
                                </w:rPr>
                                <w:pPrChange w:id="3916" w:author="Mizener, Brendon J" w:date="2021-11-01T15:51:00Z">
                                  <w:pPr>
                                    <w:pStyle w:val="TableParagraph"/>
                                    <w:ind w:left="229"/>
                                  </w:pPr>
                                </w:pPrChange>
                              </w:pPr>
                              <w:ins w:id="3917" w:author="Mizener, Brendon J" w:date="2021-11-01T13:48:00Z">
                                <w:r w:rsidRPr="00C83F79">
                                  <w:rPr>
                                    <w:rFonts w:ascii="Times New Roman" w:hAnsi="Times New Roman" w:cs="Times New Roman"/>
                                    <w:color w:val="403152" w:themeColor="accent4" w:themeShade="80"/>
                                    <w:sz w:val="18"/>
                                    <w:szCs w:val="18"/>
                                    <w:rPrChange w:id="3918" w:author="Mizener, Brendon J" w:date="2021-12-07T14:03:00Z">
                                      <w:rPr>
                                        <w:rFonts w:ascii="Times New Roman" w:hAnsi="Times New Roman" w:cs="Times New Roman"/>
                                        <w:sz w:val="18"/>
                                        <w:szCs w:val="18"/>
                                      </w:rPr>
                                    </w:rPrChange>
                                  </w:rPr>
                                  <w:t>Age range</w:t>
                                </w:r>
                              </w:ins>
                              <w:del w:id="3919" w:author="Mizener, Brendon J" w:date="2021-11-01T13:40:00Z">
                                <w:r w:rsidRPr="00C83F79" w:rsidDel="002856E2">
                                  <w:rPr>
                                    <w:rFonts w:ascii="Times New Roman" w:hAnsi="Times New Roman" w:cs="Times New Roman"/>
                                    <w:color w:val="403152" w:themeColor="accent4" w:themeShade="80"/>
                                    <w:sz w:val="18"/>
                                    <w:szCs w:val="18"/>
                                    <w:rPrChange w:id="3920" w:author="Mizener, Brendon J" w:date="2021-12-07T14:03:00Z">
                                      <w:rPr>
                                        <w:rFonts w:ascii="Times New Roman" w:hAnsi="Times New Roman" w:cs="Times New Roman"/>
                                        <w:sz w:val="18"/>
                                        <w:szCs w:val="18"/>
                                      </w:rPr>
                                    </w:rPrChange>
                                  </w:rPr>
                                  <w:delText>Narrow</w:delText>
                                </w:r>
                              </w:del>
                            </w:p>
                          </w:tc>
                          <w:tc>
                            <w:tcPr>
                              <w:tcW w:w="2610" w:type="dxa"/>
                              <w:tcBorders>
                                <w:top w:val="single" w:sz="4" w:space="0" w:color="auto"/>
                              </w:tcBorders>
                              <w:tcPrChange w:id="3921" w:author="Mizener, Brendon J" w:date="2021-11-01T15:52:00Z">
                                <w:tcPr>
                                  <w:tcW w:w="1960" w:type="dxa"/>
                                  <w:gridSpan w:val="2"/>
                                  <w:tcBorders>
                                    <w:top w:val="single" w:sz="4" w:space="0" w:color="auto"/>
                                  </w:tcBorders>
                                </w:tcPr>
                              </w:tcPrChange>
                            </w:tcPr>
                            <w:p w14:paraId="4914524B" w14:textId="094AAB48"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922" w:author="Mizener, Brendon J" w:date="2021-12-07T14:03:00Z">
                                    <w:rPr>
                                      <w:rFonts w:ascii="Times New Roman" w:hAnsi="Times New Roman" w:cs="Times New Roman"/>
                                      <w:sz w:val="18"/>
                                      <w:szCs w:val="18"/>
                                    </w:rPr>
                                  </w:rPrChange>
                                </w:rPr>
                                <w:pPrChange w:id="3923" w:author="Mizener, Brendon J" w:date="2021-11-01T15:51:00Z">
                                  <w:pPr>
                                    <w:pStyle w:val="TableParagraph"/>
                                    <w:ind w:left="180"/>
                                  </w:pPr>
                                </w:pPrChange>
                              </w:pPr>
                              <w:ins w:id="3924" w:author="Mizener, Brendon J" w:date="2021-11-01T13:48:00Z">
                                <w:r w:rsidRPr="00C83F79">
                                  <w:rPr>
                                    <w:rFonts w:ascii="Times New Roman" w:hAnsi="Times New Roman" w:cs="Times New Roman"/>
                                    <w:color w:val="403152" w:themeColor="accent4" w:themeShade="80"/>
                                    <w:sz w:val="18"/>
                                    <w:szCs w:val="18"/>
                                    <w:rPrChange w:id="3925" w:author="Mizener, Brendon J" w:date="2021-12-07T14:03:00Z">
                                      <w:rPr>
                                        <w:rFonts w:ascii="Times New Roman" w:hAnsi="Times New Roman" w:cs="Times New Roman"/>
                                        <w:w w:val="105"/>
                                        <w:sz w:val="18"/>
                                        <w:szCs w:val="18"/>
                                      </w:rPr>
                                    </w:rPrChange>
                                  </w:rPr>
                                  <w:t>Years of Training</w:t>
                                </w:r>
                              </w:ins>
                              <w:del w:id="3926" w:author="Mizener, Brendon J" w:date="2021-11-01T13:40:00Z">
                                <w:r w:rsidRPr="00C83F79" w:rsidDel="002856E2">
                                  <w:rPr>
                                    <w:rFonts w:ascii="Times New Roman" w:hAnsi="Times New Roman" w:cs="Times New Roman"/>
                                    <w:color w:val="403152" w:themeColor="accent4" w:themeShade="80"/>
                                    <w:sz w:val="18"/>
                                    <w:szCs w:val="18"/>
                                    <w:rPrChange w:id="3927" w:author="Mizener, Brendon J" w:date="2021-12-07T14:03:00Z">
                                      <w:rPr>
                                        <w:rFonts w:ascii="Times New Roman" w:hAnsi="Times New Roman" w:cs="Times New Roman"/>
                                        <w:w w:val="110"/>
                                        <w:sz w:val="18"/>
                                        <w:szCs w:val="18"/>
                                      </w:rPr>
                                    </w:rPrChange>
                                  </w:rPr>
                                  <w:delText>Staccato</w:delText>
                                </w:r>
                              </w:del>
                            </w:p>
                          </w:tc>
                        </w:tr>
                        <w:tr w:rsidR="00D13C56" w14:paraId="39D8A106" w14:textId="77777777" w:rsidTr="001F6A47">
                          <w:tblPrEx>
                            <w:tblPrExChange w:id="3928" w:author="Mizener, Brendon J" w:date="2021-11-01T15:52:00Z">
                              <w:tblPrEx>
                                <w:tblW w:w="12857" w:type="dxa"/>
                              </w:tblPrEx>
                            </w:tblPrExChange>
                          </w:tblPrEx>
                          <w:trPr>
                            <w:trHeight w:val="288"/>
                            <w:trPrChange w:id="3929" w:author="Mizener, Brendon J" w:date="2021-11-01T15:52:00Z">
                              <w:trPr>
                                <w:gridAfter w:val="0"/>
                                <w:trHeight w:val="313"/>
                              </w:trPr>
                            </w:trPrChange>
                          </w:trPr>
                          <w:tc>
                            <w:tcPr>
                              <w:tcW w:w="1784" w:type="dxa"/>
                              <w:tcPrChange w:id="3930" w:author="Mizener, Brendon J" w:date="2021-11-01T15:52:00Z">
                                <w:tcPr>
                                  <w:tcW w:w="1784" w:type="dxa"/>
                                </w:tcPr>
                              </w:tcPrChange>
                            </w:tcPr>
                            <w:p w14:paraId="51EB051F" w14:textId="28825F5C"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931" w:author="Mizener, Brendon J" w:date="2021-12-07T14:03:00Z">
                                    <w:rPr>
                                      <w:rFonts w:ascii="Times New Roman" w:hAnsi="Times New Roman" w:cs="Times New Roman"/>
                                      <w:sz w:val="18"/>
                                      <w:szCs w:val="18"/>
                                    </w:rPr>
                                  </w:rPrChange>
                                </w:rPr>
                                <w:pPrChange w:id="3932" w:author="Mizener, Brendon J" w:date="2021-11-01T15:51:00Z">
                                  <w:pPr>
                                    <w:pStyle w:val="TableParagraph"/>
                                    <w:ind w:left="119"/>
                                  </w:pPr>
                                </w:pPrChange>
                              </w:pPr>
                              <w:ins w:id="3933" w:author="Mizener, Brendon J" w:date="2021-11-01T13:43:00Z">
                                <w:r w:rsidRPr="00C83F79">
                                  <w:rPr>
                                    <w:rFonts w:ascii="Times New Roman" w:hAnsi="Times New Roman" w:cs="Times New Roman"/>
                                    <w:color w:val="403152" w:themeColor="accent4" w:themeShade="80"/>
                                    <w:sz w:val="18"/>
                                    <w:szCs w:val="18"/>
                                    <w:rPrChange w:id="3934" w:author="Mizener, Brendon J" w:date="2021-12-07T14:03:00Z">
                                      <w:rPr>
                                        <w:rFonts w:ascii="Times New Roman" w:hAnsi="Times New Roman" w:cs="Times New Roman"/>
                                        <w:sz w:val="18"/>
                                        <w:szCs w:val="18"/>
                                      </w:rPr>
                                    </w:rPrChange>
                                  </w:rPr>
                                  <w:t>France</w:t>
                                </w:r>
                              </w:ins>
                            </w:p>
                          </w:tc>
                          <w:tc>
                            <w:tcPr>
                              <w:tcW w:w="3339" w:type="dxa"/>
                              <w:tcPrChange w:id="3935" w:author="Mizener, Brendon J" w:date="2021-11-01T15:52:00Z">
                                <w:tcPr>
                                  <w:tcW w:w="2123" w:type="dxa"/>
                                </w:tcPr>
                              </w:tcPrChange>
                            </w:tcPr>
                            <w:p w14:paraId="40304756" w14:textId="069FA142"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936" w:author="Mizener, Brendon J" w:date="2021-12-07T14:03:00Z">
                                    <w:rPr>
                                      <w:rFonts w:ascii="Times New Roman" w:hAnsi="Times New Roman" w:cs="Times New Roman"/>
                                      <w:sz w:val="18"/>
                                      <w:szCs w:val="18"/>
                                    </w:rPr>
                                  </w:rPrChange>
                                </w:rPr>
                                <w:pPrChange w:id="3937" w:author="Mizener, Brendon J" w:date="2021-11-01T15:51:00Z">
                                  <w:pPr>
                                    <w:pStyle w:val="TableParagraph"/>
                                    <w:ind w:left="446"/>
                                  </w:pPr>
                                </w:pPrChange>
                              </w:pPr>
                              <w:ins w:id="3938" w:author="Mizener, Brendon J" w:date="2021-11-01T13:49:00Z">
                                <w:r w:rsidRPr="00C83F79">
                                  <w:rPr>
                                    <w:rFonts w:ascii="Times New Roman" w:hAnsi="Times New Roman" w:cs="Times New Roman"/>
                                    <w:color w:val="403152" w:themeColor="accent4" w:themeShade="80"/>
                                    <w:sz w:val="18"/>
                                    <w:szCs w:val="18"/>
                                    <w:rPrChange w:id="3939" w:author="Mizener, Brendon J" w:date="2021-12-07T14:03:00Z">
                                      <w:rPr>
                                        <w:rFonts w:ascii="Times New Roman" w:hAnsi="Times New Roman" w:cs="Times New Roman"/>
                                        <w:sz w:val="18"/>
                                        <w:szCs w:val="18"/>
                                      </w:rPr>
                                    </w:rPrChange>
                                  </w:rPr>
                                  <w:t>F</w:t>
                                </w:r>
                              </w:ins>
                              <w:ins w:id="3940" w:author="Mizener, Brendon J" w:date="2021-11-01T13:57:00Z">
                                <w:r w:rsidRPr="00C83F79">
                                  <w:rPr>
                                    <w:rFonts w:ascii="Times New Roman" w:hAnsi="Times New Roman" w:cs="Times New Roman"/>
                                    <w:color w:val="403152" w:themeColor="accent4" w:themeShade="80"/>
                                    <w:sz w:val="18"/>
                                    <w:szCs w:val="18"/>
                                    <w:rPrChange w:id="3941" w:author="Mizener, Brendon J" w:date="2021-12-07T14:03:00Z">
                                      <w:rPr>
                                        <w:rFonts w:ascii="Times New Roman" w:hAnsi="Times New Roman" w:cs="Times New Roman"/>
                                        <w:sz w:val="18"/>
                                        <w:szCs w:val="18"/>
                                      </w:rPr>
                                    </w:rPrChange>
                                  </w:rPr>
                                  <w:t xml:space="preserve"> (</w:t>
                                </w:r>
                              </w:ins>
                              <w:ins w:id="3942" w:author="Mizener, Brendon J" w:date="2021-11-01T15:09:00Z">
                                <w:r w:rsidRPr="00C83F79">
                                  <w:rPr>
                                    <w:rFonts w:ascii="Times New Roman" w:hAnsi="Times New Roman" w:cs="Times New Roman"/>
                                    <w:i/>
                                    <w:iCs/>
                                    <w:color w:val="403152" w:themeColor="accent4" w:themeShade="80"/>
                                    <w:sz w:val="18"/>
                                    <w:szCs w:val="18"/>
                                    <w:rPrChange w:id="3943"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944" w:author="Mizener, Brendon J" w:date="2021-12-07T14:03:00Z">
                                      <w:rPr>
                                        <w:rFonts w:ascii="Times New Roman" w:hAnsi="Times New Roman" w:cs="Times New Roman"/>
                                        <w:sz w:val="18"/>
                                        <w:szCs w:val="18"/>
                                      </w:rPr>
                                    </w:rPrChange>
                                  </w:rPr>
                                  <w:t xml:space="preserve"> = </w:t>
                                </w:r>
                              </w:ins>
                              <w:ins w:id="3945" w:author="Mizener, Brendon J" w:date="2021-11-01T13:57:00Z">
                                <w:r w:rsidRPr="00C83F79">
                                  <w:rPr>
                                    <w:rFonts w:ascii="Times New Roman" w:hAnsi="Times New Roman" w:cs="Times New Roman"/>
                                    <w:color w:val="403152" w:themeColor="accent4" w:themeShade="80"/>
                                    <w:sz w:val="18"/>
                                    <w:szCs w:val="18"/>
                                    <w:rPrChange w:id="3946" w:author="Mizener, Brendon J" w:date="2021-12-07T14:03:00Z">
                                      <w:rPr>
                                        <w:rFonts w:ascii="Times New Roman" w:hAnsi="Times New Roman" w:cs="Times New Roman"/>
                                        <w:sz w:val="18"/>
                                        <w:szCs w:val="18"/>
                                      </w:rPr>
                                    </w:rPrChange>
                                  </w:rPr>
                                  <w:t>72)</w:t>
                                </w:r>
                              </w:ins>
                              <w:del w:id="3947" w:author="Mizener, Brendon J" w:date="2021-11-01T13:40:00Z">
                                <w:r w:rsidRPr="00C83F79" w:rsidDel="002856E2">
                                  <w:rPr>
                                    <w:rFonts w:ascii="Times New Roman" w:hAnsi="Times New Roman" w:cs="Times New Roman"/>
                                    <w:color w:val="403152" w:themeColor="accent4" w:themeShade="80"/>
                                    <w:sz w:val="18"/>
                                    <w:szCs w:val="18"/>
                                    <w:rPrChange w:id="3948" w:author="Mizener, Brendon J" w:date="2021-12-07T14:03:00Z">
                                      <w:rPr>
                                        <w:rFonts w:ascii="Times New Roman" w:hAnsi="Times New Roman" w:cs="Times New Roman"/>
                                        <w:w w:val="105"/>
                                        <w:sz w:val="18"/>
                                        <w:szCs w:val="18"/>
                                      </w:rPr>
                                    </w:rPrChange>
                                  </w:rPr>
                                  <w:delText>Descending</w:delText>
                                </w:r>
                              </w:del>
                            </w:p>
                          </w:tc>
                          <w:tc>
                            <w:tcPr>
                              <w:tcW w:w="3060" w:type="dxa"/>
                              <w:tcPrChange w:id="3949" w:author="Mizener, Brendon J" w:date="2021-11-01T15:52:00Z">
                                <w:tcPr>
                                  <w:tcW w:w="2316" w:type="dxa"/>
                                  <w:gridSpan w:val="2"/>
                                </w:tcPr>
                              </w:tcPrChange>
                            </w:tcPr>
                            <w:p w14:paraId="172D7640" w14:textId="0EFC76FC"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950" w:author="Mizener, Brendon J" w:date="2021-12-07T14:03:00Z">
                                    <w:rPr>
                                      <w:rFonts w:ascii="Times New Roman" w:hAnsi="Times New Roman" w:cs="Times New Roman"/>
                                      <w:sz w:val="18"/>
                                      <w:szCs w:val="18"/>
                                    </w:rPr>
                                  </w:rPrChange>
                                </w:rPr>
                                <w:pPrChange w:id="3951" w:author="Mizener, Brendon J" w:date="2021-11-01T15:51:00Z">
                                  <w:pPr>
                                    <w:pStyle w:val="TableParagraph"/>
                                    <w:ind w:left="434"/>
                                  </w:pPr>
                                </w:pPrChange>
                              </w:pPr>
                              <w:ins w:id="3952" w:author="Mizener, Brendon J" w:date="2021-11-01T13:49:00Z">
                                <w:r w:rsidRPr="00C83F79">
                                  <w:rPr>
                                    <w:rFonts w:ascii="Times New Roman" w:hAnsi="Times New Roman" w:cs="Times New Roman"/>
                                    <w:i/>
                                    <w:iCs/>
                                    <w:color w:val="403152" w:themeColor="accent4" w:themeShade="80"/>
                                    <w:sz w:val="18"/>
                                    <w:szCs w:val="18"/>
                                    <w:rPrChange w:id="3953"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954" w:author="Mizener, Brendon J" w:date="2021-12-07T14:03:00Z">
                                      <w:rPr>
                                        <w:rFonts w:ascii="Times New Roman" w:hAnsi="Times New Roman" w:cs="Times New Roman"/>
                                        <w:w w:val="105"/>
                                        <w:sz w:val="18"/>
                                        <w:szCs w:val="18"/>
                                      </w:rPr>
                                    </w:rPrChange>
                                  </w:rPr>
                                  <w:t xml:space="preserve"> = 20.</w:t>
                                </w:r>
                              </w:ins>
                              <w:ins w:id="3955" w:author="Mizener, Brendon J" w:date="2021-11-01T13:50:00Z">
                                <w:r w:rsidRPr="00C83F79">
                                  <w:rPr>
                                    <w:rFonts w:ascii="Times New Roman" w:hAnsi="Times New Roman" w:cs="Times New Roman"/>
                                    <w:color w:val="403152" w:themeColor="accent4" w:themeShade="80"/>
                                    <w:sz w:val="18"/>
                                    <w:szCs w:val="18"/>
                                    <w:rPrChange w:id="3956" w:author="Mizener, Brendon J" w:date="2021-12-07T14:03:00Z">
                                      <w:rPr>
                                        <w:rFonts w:ascii="Times New Roman" w:hAnsi="Times New Roman" w:cs="Times New Roman"/>
                                        <w:w w:val="105"/>
                                        <w:sz w:val="18"/>
                                        <w:szCs w:val="18"/>
                                      </w:rPr>
                                    </w:rPrChange>
                                  </w:rPr>
                                  <w:t>8</w:t>
                                </w:r>
                              </w:ins>
                              <w:ins w:id="3957" w:author="Mizener, Brendon J" w:date="2021-11-01T15:14:00Z">
                                <w:r w:rsidRPr="00C83F79">
                                  <w:rPr>
                                    <w:rFonts w:ascii="Times New Roman" w:hAnsi="Times New Roman" w:cs="Times New Roman"/>
                                    <w:color w:val="403152" w:themeColor="accent4" w:themeShade="80"/>
                                    <w:sz w:val="18"/>
                                    <w:szCs w:val="18"/>
                                    <w:rPrChange w:id="3958" w:author="Mizener, Brendon J" w:date="2021-12-07T14:03:00Z">
                                      <w:rPr>
                                        <w:rFonts w:ascii="Times New Roman" w:hAnsi="Times New Roman" w:cs="Times New Roman"/>
                                        <w:w w:val="105"/>
                                        <w:sz w:val="18"/>
                                        <w:szCs w:val="18"/>
                                      </w:rPr>
                                    </w:rPrChange>
                                  </w:rPr>
                                  <w:t>3</w:t>
                                </w:r>
                              </w:ins>
                              <w:ins w:id="3959" w:author="Mizener, Brendon J" w:date="2021-11-01T14:05:00Z">
                                <w:r w:rsidRPr="00C83F79">
                                  <w:rPr>
                                    <w:rFonts w:ascii="Times New Roman" w:hAnsi="Times New Roman" w:cs="Times New Roman"/>
                                    <w:color w:val="403152" w:themeColor="accent4" w:themeShade="80"/>
                                    <w:sz w:val="18"/>
                                    <w:szCs w:val="18"/>
                                    <w:rPrChange w:id="3960" w:author="Mizener, Brendon J" w:date="2021-12-07T14:03:00Z">
                                      <w:rPr>
                                        <w:rFonts w:ascii="Times New Roman" w:hAnsi="Times New Roman" w:cs="Times New Roman"/>
                                        <w:w w:val="105"/>
                                        <w:sz w:val="18"/>
                                        <w:szCs w:val="18"/>
                                      </w:rPr>
                                    </w:rPrChange>
                                  </w:rPr>
                                  <w:t xml:space="preserve">, </w:t>
                                </w:r>
                              </w:ins>
                              <w:ins w:id="3961" w:author="Mizener, Brendon J" w:date="2021-11-01T13:49:00Z">
                                <w:r w:rsidRPr="00C83F79">
                                  <w:rPr>
                                    <w:rFonts w:ascii="Times New Roman" w:hAnsi="Times New Roman" w:cs="Times New Roman"/>
                                    <w:i/>
                                    <w:iCs/>
                                    <w:color w:val="403152" w:themeColor="accent4" w:themeShade="80"/>
                                    <w:sz w:val="18"/>
                                    <w:szCs w:val="18"/>
                                    <w:rPrChange w:id="3962"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963" w:author="Mizener, Brendon J" w:date="2021-12-07T14:03:00Z">
                                      <w:rPr>
                                        <w:rFonts w:ascii="Times New Roman" w:hAnsi="Times New Roman" w:cs="Times New Roman"/>
                                        <w:w w:val="105"/>
                                        <w:sz w:val="18"/>
                                        <w:szCs w:val="18"/>
                                      </w:rPr>
                                    </w:rPrChange>
                                  </w:rPr>
                                  <w:t xml:space="preserve"> = </w:t>
                                </w:r>
                              </w:ins>
                              <w:ins w:id="3964" w:author="Mizener, Brendon J" w:date="2021-11-01T13:50:00Z">
                                <w:r w:rsidRPr="00C83F79">
                                  <w:rPr>
                                    <w:rFonts w:ascii="Times New Roman" w:hAnsi="Times New Roman" w:cs="Times New Roman"/>
                                    <w:color w:val="403152" w:themeColor="accent4" w:themeShade="80"/>
                                    <w:sz w:val="18"/>
                                    <w:szCs w:val="18"/>
                                    <w:rPrChange w:id="3965" w:author="Mizener, Brendon J" w:date="2021-12-07T14:03:00Z">
                                      <w:rPr>
                                        <w:rFonts w:ascii="Times New Roman" w:hAnsi="Times New Roman" w:cs="Times New Roman"/>
                                        <w:w w:val="105"/>
                                        <w:sz w:val="18"/>
                                        <w:szCs w:val="18"/>
                                      </w:rPr>
                                    </w:rPrChange>
                                  </w:rPr>
                                  <w:t>4.3</w:t>
                                </w:r>
                              </w:ins>
                              <w:ins w:id="3966" w:author="Mizener, Brendon J" w:date="2021-11-01T15:15:00Z">
                                <w:r w:rsidRPr="00C83F79">
                                  <w:rPr>
                                    <w:rFonts w:ascii="Times New Roman" w:hAnsi="Times New Roman" w:cs="Times New Roman"/>
                                    <w:color w:val="403152" w:themeColor="accent4" w:themeShade="80"/>
                                    <w:sz w:val="18"/>
                                    <w:szCs w:val="18"/>
                                    <w:rPrChange w:id="3967" w:author="Mizener, Brendon J" w:date="2021-12-07T14:03:00Z">
                                      <w:rPr>
                                        <w:rFonts w:ascii="Times New Roman" w:hAnsi="Times New Roman" w:cs="Times New Roman"/>
                                        <w:w w:val="105"/>
                                        <w:sz w:val="18"/>
                                        <w:szCs w:val="18"/>
                                      </w:rPr>
                                    </w:rPrChange>
                                  </w:rPr>
                                  <w:t>6</w:t>
                                </w:r>
                              </w:ins>
                              <w:del w:id="3968" w:author="Mizener, Brendon J" w:date="2021-11-01T13:40:00Z">
                                <w:r w:rsidRPr="00C83F79" w:rsidDel="002856E2">
                                  <w:rPr>
                                    <w:rFonts w:ascii="Times New Roman" w:hAnsi="Times New Roman" w:cs="Times New Roman"/>
                                    <w:color w:val="403152" w:themeColor="accent4" w:themeShade="80"/>
                                    <w:sz w:val="18"/>
                                    <w:szCs w:val="18"/>
                                    <w:rPrChange w:id="3969" w:author="Mizener, Brendon J" w:date="2021-12-07T14:03:00Z">
                                      <w:rPr>
                                        <w:rFonts w:ascii="Times New Roman" w:hAnsi="Times New Roman" w:cs="Times New Roman"/>
                                        <w:w w:val="105"/>
                                        <w:sz w:val="18"/>
                                        <w:szCs w:val="18"/>
                                      </w:rPr>
                                    </w:rPrChange>
                                  </w:rPr>
                                  <w:delText>Disjunct</w:delText>
                                </w:r>
                              </w:del>
                            </w:p>
                          </w:tc>
                          <w:tc>
                            <w:tcPr>
                              <w:tcW w:w="1800" w:type="dxa"/>
                              <w:tcPrChange w:id="3970" w:author="Mizener, Brendon J" w:date="2021-11-01T15:52:00Z">
                                <w:tcPr>
                                  <w:tcW w:w="2160" w:type="dxa"/>
                                  <w:gridSpan w:val="2"/>
                                </w:tcPr>
                              </w:tcPrChange>
                            </w:tcPr>
                            <w:p w14:paraId="461E3E15" w14:textId="13808F61" w:rsidR="00D13C56" w:rsidRPr="00CB277A" w:rsidRDefault="00D13C56">
                              <w:pPr>
                                <w:pStyle w:val="TableParagraph"/>
                                <w:spacing w:line="276" w:lineRule="auto"/>
                                <w:ind w:left="-1"/>
                                <w:rPr>
                                  <w:rFonts w:ascii="Times New Roman" w:hAnsi="Times New Roman" w:cs="Times New Roman"/>
                                  <w:sz w:val="18"/>
                                  <w:szCs w:val="18"/>
                                </w:rPr>
                                <w:pPrChange w:id="3971" w:author="Mizener, Brendon J" w:date="2021-11-01T15:51:00Z">
                                  <w:pPr>
                                    <w:pStyle w:val="TableParagraph"/>
                                    <w:ind w:left="229"/>
                                  </w:pPr>
                                </w:pPrChange>
                              </w:pPr>
                              <w:ins w:id="3972" w:author="Mizener, Brendon J" w:date="2021-11-01T14:09:00Z">
                                <w:r w:rsidRPr="007A1C0C">
                                  <w:rPr>
                                    <w:rFonts w:ascii="Times New Roman" w:hAnsi="Times New Roman" w:cs="Times New Roman"/>
                                    <w:sz w:val="18"/>
                                    <w:szCs w:val="18"/>
                                    <w:rPrChange w:id="3973" w:author="Mizener, Brendon J" w:date="2021-11-01T15:37:00Z">
                                      <w:rPr>
                                        <w:rFonts w:ascii="Times New Roman" w:hAnsi="Times New Roman" w:cs="Times New Roman"/>
                                        <w:w w:val="105"/>
                                        <w:sz w:val="18"/>
                                        <w:szCs w:val="18"/>
                                      </w:rPr>
                                    </w:rPrChange>
                                  </w:rPr>
                                  <w:t xml:space="preserve">18 </w:t>
                                </w:r>
                              </w:ins>
                              <w:ins w:id="3974" w:author="Mizener, Brendon J" w:date="2021-12-03T13:35:00Z">
                                <w:r w:rsidR="00500988">
                                  <w:rPr>
                                    <w:rFonts w:ascii="Times New Roman" w:hAnsi="Times New Roman" w:cs="Times New Roman"/>
                                    <w:sz w:val="18"/>
                                    <w:szCs w:val="18"/>
                                  </w:rPr>
                                  <w:t>–</w:t>
                                </w:r>
                              </w:ins>
                              <w:ins w:id="3975" w:author="Mizener, Brendon J" w:date="2021-11-01T14:09:00Z">
                                <w:r w:rsidRPr="007A1C0C">
                                  <w:rPr>
                                    <w:rFonts w:ascii="Times New Roman" w:hAnsi="Times New Roman" w:cs="Times New Roman"/>
                                    <w:sz w:val="18"/>
                                    <w:szCs w:val="18"/>
                                    <w:rPrChange w:id="3976" w:author="Mizener, Brendon J" w:date="2021-11-01T15:37:00Z">
                                      <w:rPr>
                                        <w:rFonts w:ascii="Times New Roman" w:hAnsi="Times New Roman" w:cs="Times New Roman"/>
                                        <w:w w:val="105"/>
                                        <w:sz w:val="18"/>
                                        <w:szCs w:val="18"/>
                                      </w:rPr>
                                    </w:rPrChange>
                                  </w:rPr>
                                  <w:t xml:space="preserve"> 52</w:t>
                                </w:r>
                              </w:ins>
                              <w:ins w:id="3977" w:author="Mizener, Brendon J" w:date="2021-12-03T13:35:00Z">
                                <w:r w:rsidR="00500988">
                                  <w:rPr>
                                    <w:rFonts w:ascii="Times New Roman" w:hAnsi="Times New Roman" w:cs="Times New Roman"/>
                                    <w:sz w:val="18"/>
                                    <w:szCs w:val="18"/>
                                  </w:rPr>
                                  <w:t xml:space="preserve"> </w:t>
                                </w:r>
                              </w:ins>
                              <w:del w:id="3978" w:author="Mizener, Brendon J" w:date="2021-11-01T13:40:00Z">
                                <w:r w:rsidRPr="007A1C0C" w:rsidDel="002856E2">
                                  <w:rPr>
                                    <w:rFonts w:ascii="Times New Roman" w:hAnsi="Times New Roman" w:cs="Times New Roman"/>
                                    <w:sz w:val="18"/>
                                    <w:szCs w:val="18"/>
                                    <w:rPrChange w:id="3979" w:author="Mizener, Brendon J" w:date="2021-11-01T15:37:00Z">
                                      <w:rPr>
                                        <w:rFonts w:ascii="Times New Roman" w:hAnsi="Times New Roman" w:cs="Times New Roman"/>
                                        <w:w w:val="105"/>
                                        <w:sz w:val="18"/>
                                        <w:szCs w:val="18"/>
                                      </w:rPr>
                                    </w:rPrChange>
                                  </w:rPr>
                                  <w:delText>Moderate</w:delText>
                                </w:r>
                              </w:del>
                            </w:p>
                          </w:tc>
                          <w:tc>
                            <w:tcPr>
                              <w:tcW w:w="2610" w:type="dxa"/>
                              <w:tcPrChange w:id="3980" w:author="Mizener, Brendon J" w:date="2021-11-01T15:52:00Z">
                                <w:tcPr>
                                  <w:tcW w:w="1960" w:type="dxa"/>
                                  <w:gridSpan w:val="2"/>
                                </w:tcPr>
                              </w:tcPrChange>
                            </w:tcPr>
                            <w:p w14:paraId="11407463" w14:textId="32DD6400" w:rsidR="00D13C56" w:rsidRPr="00CB277A" w:rsidRDefault="00D13C56">
                              <w:pPr>
                                <w:pStyle w:val="TableParagraph"/>
                                <w:spacing w:line="276" w:lineRule="auto"/>
                                <w:rPr>
                                  <w:rFonts w:ascii="Times New Roman" w:hAnsi="Times New Roman" w:cs="Times New Roman"/>
                                  <w:sz w:val="18"/>
                                  <w:szCs w:val="18"/>
                                </w:rPr>
                                <w:pPrChange w:id="3981" w:author="Mizener, Brendon J" w:date="2021-11-01T15:51:00Z">
                                  <w:pPr>
                                    <w:pStyle w:val="TableParagraph"/>
                                    <w:ind w:left="180"/>
                                  </w:pPr>
                                </w:pPrChange>
                              </w:pPr>
                              <w:ins w:id="3982" w:author="Mizener, Brendon J" w:date="2021-11-01T14:38:00Z">
                                <w:r w:rsidRPr="00500988">
                                  <w:rPr>
                                    <w:rFonts w:ascii="Times New Roman" w:hAnsi="Times New Roman" w:cs="Times New Roman"/>
                                    <w:i/>
                                    <w:iCs/>
                                    <w:sz w:val="18"/>
                                    <w:szCs w:val="18"/>
                                    <w:rPrChange w:id="3983"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984" w:author="Mizener, Brendon J" w:date="2021-11-01T15:37:00Z">
                                      <w:rPr>
                                        <w:rFonts w:ascii="Times New Roman" w:hAnsi="Times New Roman" w:cs="Times New Roman"/>
                                        <w:w w:val="105"/>
                                        <w:sz w:val="18"/>
                                        <w:szCs w:val="18"/>
                                      </w:rPr>
                                    </w:rPrChange>
                                  </w:rPr>
                                  <w:t xml:space="preserve"> </w:t>
                                </w:r>
                              </w:ins>
                              <w:ins w:id="3985" w:author="Mizener, Brendon J" w:date="2021-11-01T14:39:00Z">
                                <w:r w:rsidRPr="007A1C0C">
                                  <w:rPr>
                                    <w:rFonts w:ascii="Times New Roman" w:hAnsi="Times New Roman" w:cs="Times New Roman"/>
                                    <w:sz w:val="18"/>
                                    <w:szCs w:val="18"/>
                                    <w:rPrChange w:id="3986" w:author="Mizener, Brendon J" w:date="2021-11-01T15:37:00Z">
                                      <w:rPr>
                                        <w:rFonts w:ascii="Times New Roman" w:hAnsi="Times New Roman" w:cs="Times New Roman"/>
                                        <w:w w:val="105"/>
                                        <w:sz w:val="18"/>
                                        <w:szCs w:val="18"/>
                                      </w:rPr>
                                    </w:rPrChange>
                                  </w:rPr>
                                  <w:t xml:space="preserve">= </w:t>
                                </w:r>
                              </w:ins>
                              <w:ins w:id="3987" w:author="Mizener, Brendon J" w:date="2021-11-01T14:37:00Z">
                                <w:r w:rsidRPr="007A1C0C">
                                  <w:rPr>
                                    <w:rFonts w:ascii="Times New Roman" w:hAnsi="Times New Roman" w:cs="Times New Roman"/>
                                    <w:sz w:val="18"/>
                                    <w:szCs w:val="18"/>
                                    <w:rPrChange w:id="3988" w:author="Mizener, Brendon J" w:date="2021-11-01T15:37:00Z">
                                      <w:rPr>
                                        <w:rFonts w:ascii="Times New Roman" w:hAnsi="Times New Roman" w:cs="Times New Roman"/>
                                        <w:w w:val="105"/>
                                        <w:sz w:val="18"/>
                                        <w:szCs w:val="18"/>
                                      </w:rPr>
                                    </w:rPrChange>
                                  </w:rPr>
                                  <w:t>3.4</w:t>
                                </w:r>
                              </w:ins>
                              <w:ins w:id="3989" w:author="Mizener, Brendon J" w:date="2021-11-01T15:16:00Z">
                                <w:r w:rsidRPr="007A1C0C">
                                  <w:rPr>
                                    <w:rFonts w:ascii="Times New Roman" w:hAnsi="Times New Roman" w:cs="Times New Roman"/>
                                    <w:sz w:val="18"/>
                                    <w:szCs w:val="18"/>
                                    <w:rPrChange w:id="3990" w:author="Mizener, Brendon J" w:date="2021-11-01T15:37:00Z">
                                      <w:rPr>
                                        <w:rFonts w:ascii="Times New Roman" w:hAnsi="Times New Roman" w:cs="Times New Roman"/>
                                        <w:w w:val="105"/>
                                        <w:sz w:val="18"/>
                                        <w:szCs w:val="18"/>
                                      </w:rPr>
                                    </w:rPrChange>
                                  </w:rPr>
                                  <w:t>0</w:t>
                                </w:r>
                              </w:ins>
                              <w:ins w:id="3991" w:author="Mizener, Brendon J" w:date="2021-11-01T14:38:00Z">
                                <w:r w:rsidRPr="007A1C0C">
                                  <w:rPr>
                                    <w:rFonts w:ascii="Times New Roman" w:hAnsi="Times New Roman" w:cs="Times New Roman"/>
                                    <w:sz w:val="18"/>
                                    <w:szCs w:val="18"/>
                                    <w:rPrChange w:id="3992" w:author="Mizener, Brendon J" w:date="2021-11-01T15:37:00Z">
                                      <w:rPr>
                                        <w:rFonts w:ascii="Times New Roman" w:hAnsi="Times New Roman" w:cs="Times New Roman"/>
                                        <w:w w:val="105"/>
                                        <w:sz w:val="18"/>
                                        <w:szCs w:val="18"/>
                                      </w:rPr>
                                    </w:rPrChange>
                                  </w:rPr>
                                  <w:t xml:space="preserve">, </w:t>
                                </w:r>
                              </w:ins>
                              <w:ins w:id="3993" w:author="Mizener, Brendon J" w:date="2021-11-01T14:39:00Z">
                                <w:r w:rsidRPr="00500988">
                                  <w:rPr>
                                    <w:rFonts w:ascii="Times New Roman" w:hAnsi="Times New Roman" w:cs="Times New Roman"/>
                                    <w:i/>
                                    <w:iCs/>
                                    <w:sz w:val="18"/>
                                    <w:szCs w:val="18"/>
                                    <w:rPrChange w:id="3994"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995" w:author="Mizener, Brendon J" w:date="2021-11-01T15:37:00Z">
                                      <w:rPr>
                                        <w:rFonts w:ascii="Times New Roman" w:hAnsi="Times New Roman" w:cs="Times New Roman"/>
                                        <w:w w:val="105"/>
                                        <w:sz w:val="18"/>
                                        <w:szCs w:val="18"/>
                                      </w:rPr>
                                    </w:rPrChange>
                                  </w:rPr>
                                  <w:t xml:space="preserve"> = </w:t>
                                </w:r>
                              </w:ins>
                              <w:ins w:id="3996" w:author="Mizener, Brendon J" w:date="2021-11-01T14:38:00Z">
                                <w:r w:rsidRPr="007A1C0C">
                                  <w:rPr>
                                    <w:rFonts w:ascii="Times New Roman" w:hAnsi="Times New Roman" w:cs="Times New Roman"/>
                                    <w:sz w:val="18"/>
                                    <w:szCs w:val="18"/>
                                    <w:rPrChange w:id="3997" w:author="Mizener, Brendon J" w:date="2021-11-01T15:37:00Z">
                                      <w:rPr>
                                        <w:rFonts w:ascii="Times New Roman" w:hAnsi="Times New Roman" w:cs="Times New Roman"/>
                                        <w:w w:val="105"/>
                                        <w:sz w:val="18"/>
                                        <w:szCs w:val="18"/>
                                      </w:rPr>
                                    </w:rPrChange>
                                  </w:rPr>
                                  <w:t>4.0</w:t>
                                </w:r>
                              </w:ins>
                              <w:ins w:id="3998" w:author="Mizener, Brendon J" w:date="2021-11-01T15:16:00Z">
                                <w:r w:rsidRPr="007A1C0C">
                                  <w:rPr>
                                    <w:rFonts w:ascii="Times New Roman" w:hAnsi="Times New Roman" w:cs="Times New Roman"/>
                                    <w:sz w:val="18"/>
                                    <w:szCs w:val="18"/>
                                    <w:rPrChange w:id="3999" w:author="Mizener, Brendon J" w:date="2021-11-01T15:37:00Z">
                                      <w:rPr>
                                        <w:rFonts w:ascii="Times New Roman" w:hAnsi="Times New Roman" w:cs="Times New Roman"/>
                                        <w:w w:val="105"/>
                                        <w:sz w:val="18"/>
                                        <w:szCs w:val="18"/>
                                      </w:rPr>
                                    </w:rPrChange>
                                  </w:rPr>
                                  <w:t>1</w:t>
                                </w:r>
                              </w:ins>
                              <w:del w:id="4000" w:author="Mizener, Brendon J" w:date="2021-11-01T13:40:00Z">
                                <w:r w:rsidRPr="007A1C0C" w:rsidDel="002856E2">
                                  <w:rPr>
                                    <w:rFonts w:ascii="Times New Roman" w:hAnsi="Times New Roman" w:cs="Times New Roman"/>
                                    <w:sz w:val="18"/>
                                    <w:szCs w:val="18"/>
                                    <w:rPrChange w:id="4001" w:author="Mizener, Brendon J" w:date="2021-11-01T15:37:00Z">
                                      <w:rPr>
                                        <w:rFonts w:ascii="Times New Roman" w:hAnsi="Times New Roman" w:cs="Times New Roman"/>
                                        <w:w w:val="105"/>
                                        <w:sz w:val="18"/>
                                        <w:szCs w:val="18"/>
                                      </w:rPr>
                                    </w:rPrChange>
                                  </w:rPr>
                                  <w:delText>Marcato</w:delText>
                                </w:r>
                              </w:del>
                            </w:p>
                          </w:tc>
                        </w:tr>
                        <w:tr w:rsidR="00D13C56" w14:paraId="06A5B43D" w14:textId="77777777" w:rsidTr="001F6A47">
                          <w:tblPrEx>
                            <w:tblPrExChange w:id="4002" w:author="Mizener, Brendon J" w:date="2021-11-01T15:52:00Z">
                              <w:tblPrEx>
                                <w:tblW w:w="12857" w:type="dxa"/>
                              </w:tblPrEx>
                            </w:tblPrExChange>
                          </w:tblPrEx>
                          <w:trPr>
                            <w:trHeight w:val="288"/>
                            <w:trPrChange w:id="4003" w:author="Mizener, Brendon J" w:date="2021-11-01T15:52:00Z">
                              <w:trPr>
                                <w:gridAfter w:val="0"/>
                                <w:trHeight w:val="313"/>
                              </w:trPr>
                            </w:trPrChange>
                          </w:trPr>
                          <w:tc>
                            <w:tcPr>
                              <w:tcW w:w="1784" w:type="dxa"/>
                              <w:tcPrChange w:id="4004" w:author="Mizener, Brendon J" w:date="2021-11-01T15:52:00Z">
                                <w:tcPr>
                                  <w:tcW w:w="1784" w:type="dxa"/>
                                </w:tcPr>
                              </w:tcPrChange>
                            </w:tcPr>
                            <w:p w14:paraId="46A628CA"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005" w:author="Mizener, Brendon J" w:date="2021-12-07T14:03:00Z">
                                    <w:rPr>
                                      <w:rFonts w:ascii="Times New Roman" w:hAnsi="Times New Roman" w:cs="Times New Roman"/>
                                      <w:sz w:val="18"/>
                                      <w:szCs w:val="18"/>
                                    </w:rPr>
                                  </w:rPrChange>
                                </w:rPr>
                                <w:pPrChange w:id="4006" w:author="Mizener, Brendon J" w:date="2021-11-01T15:51:00Z">
                                  <w:pPr>
                                    <w:pStyle w:val="TableParagraph"/>
                                    <w:ind w:left="119"/>
                                  </w:pPr>
                                </w:pPrChange>
                              </w:pPr>
                            </w:p>
                          </w:tc>
                          <w:tc>
                            <w:tcPr>
                              <w:tcW w:w="3339" w:type="dxa"/>
                              <w:tcPrChange w:id="4007" w:author="Mizener, Brendon J" w:date="2021-11-01T15:52:00Z">
                                <w:tcPr>
                                  <w:tcW w:w="2123" w:type="dxa"/>
                                </w:tcPr>
                              </w:tcPrChange>
                            </w:tcPr>
                            <w:p w14:paraId="6F779D67" w14:textId="4AC2C811"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008" w:author="Mizener, Brendon J" w:date="2021-12-07T14:03:00Z">
                                    <w:rPr>
                                      <w:rFonts w:ascii="Times New Roman" w:hAnsi="Times New Roman" w:cs="Times New Roman"/>
                                      <w:sz w:val="18"/>
                                      <w:szCs w:val="18"/>
                                    </w:rPr>
                                  </w:rPrChange>
                                </w:rPr>
                                <w:pPrChange w:id="4009" w:author="Mizener, Brendon J" w:date="2021-11-01T15:51:00Z">
                                  <w:pPr>
                                    <w:pStyle w:val="TableParagraph"/>
                                    <w:ind w:left="446"/>
                                  </w:pPr>
                                </w:pPrChange>
                              </w:pPr>
                              <w:ins w:id="4010" w:author="Mizener, Brendon J" w:date="2021-11-01T13:49:00Z">
                                <w:r w:rsidRPr="00C83F79">
                                  <w:rPr>
                                    <w:rFonts w:ascii="Times New Roman" w:hAnsi="Times New Roman" w:cs="Times New Roman"/>
                                    <w:color w:val="403152" w:themeColor="accent4" w:themeShade="80"/>
                                    <w:sz w:val="18"/>
                                    <w:szCs w:val="18"/>
                                    <w:rPrChange w:id="4011" w:author="Mizener, Brendon J" w:date="2021-12-07T14:03:00Z">
                                      <w:rPr>
                                        <w:rFonts w:ascii="Times New Roman" w:hAnsi="Times New Roman" w:cs="Times New Roman"/>
                                        <w:sz w:val="18"/>
                                        <w:szCs w:val="18"/>
                                      </w:rPr>
                                    </w:rPrChange>
                                  </w:rPr>
                                  <w:t>M</w:t>
                                </w:r>
                              </w:ins>
                              <w:ins w:id="4012" w:author="Mizener, Brendon J" w:date="2021-11-01T13:57:00Z">
                                <w:r w:rsidRPr="00C83F79">
                                  <w:rPr>
                                    <w:rFonts w:ascii="Times New Roman" w:hAnsi="Times New Roman" w:cs="Times New Roman"/>
                                    <w:color w:val="403152" w:themeColor="accent4" w:themeShade="80"/>
                                    <w:sz w:val="18"/>
                                    <w:szCs w:val="18"/>
                                    <w:rPrChange w:id="4013" w:author="Mizener, Brendon J" w:date="2021-12-07T14:03:00Z">
                                      <w:rPr>
                                        <w:rFonts w:ascii="Times New Roman" w:hAnsi="Times New Roman" w:cs="Times New Roman"/>
                                        <w:sz w:val="18"/>
                                        <w:szCs w:val="18"/>
                                      </w:rPr>
                                    </w:rPrChange>
                                  </w:rPr>
                                  <w:t xml:space="preserve"> </w:t>
                                </w:r>
                              </w:ins>
                              <w:ins w:id="4014" w:author="Mizener, Brendon J" w:date="2021-11-01T13:58:00Z">
                                <w:r w:rsidRPr="00C83F79">
                                  <w:rPr>
                                    <w:rFonts w:ascii="Times New Roman" w:hAnsi="Times New Roman" w:cs="Times New Roman"/>
                                    <w:color w:val="403152" w:themeColor="accent4" w:themeShade="80"/>
                                    <w:sz w:val="18"/>
                                    <w:szCs w:val="18"/>
                                    <w:rPrChange w:id="4015" w:author="Mizener, Brendon J" w:date="2021-12-07T14:03:00Z">
                                      <w:rPr>
                                        <w:rFonts w:ascii="Times New Roman" w:hAnsi="Times New Roman" w:cs="Times New Roman"/>
                                        <w:sz w:val="18"/>
                                        <w:szCs w:val="18"/>
                                      </w:rPr>
                                    </w:rPrChange>
                                  </w:rPr>
                                  <w:t>(</w:t>
                                </w:r>
                              </w:ins>
                              <w:ins w:id="4016" w:author="Mizener, Brendon J" w:date="2021-11-01T15:09:00Z">
                                <w:r w:rsidRPr="00C83F79">
                                  <w:rPr>
                                    <w:rFonts w:ascii="Times New Roman" w:hAnsi="Times New Roman" w:cs="Times New Roman"/>
                                    <w:i/>
                                    <w:iCs/>
                                    <w:color w:val="403152" w:themeColor="accent4" w:themeShade="80"/>
                                    <w:sz w:val="18"/>
                                    <w:szCs w:val="18"/>
                                    <w:rPrChange w:id="4017"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018" w:author="Mizener, Brendon J" w:date="2021-12-07T14:03:00Z">
                                      <w:rPr>
                                        <w:rFonts w:ascii="Times New Roman" w:hAnsi="Times New Roman" w:cs="Times New Roman"/>
                                        <w:sz w:val="18"/>
                                        <w:szCs w:val="18"/>
                                      </w:rPr>
                                    </w:rPrChange>
                                  </w:rPr>
                                  <w:t xml:space="preserve"> = </w:t>
                                </w:r>
                              </w:ins>
                              <w:ins w:id="4019" w:author="Mizener, Brendon J" w:date="2021-11-01T13:58:00Z">
                                <w:r w:rsidRPr="00C83F79">
                                  <w:rPr>
                                    <w:rFonts w:ascii="Times New Roman" w:hAnsi="Times New Roman" w:cs="Times New Roman"/>
                                    <w:color w:val="403152" w:themeColor="accent4" w:themeShade="80"/>
                                    <w:sz w:val="18"/>
                                    <w:szCs w:val="18"/>
                                    <w:rPrChange w:id="4020" w:author="Mizener, Brendon J" w:date="2021-12-07T14:03:00Z">
                                      <w:rPr>
                                        <w:rFonts w:ascii="Times New Roman" w:hAnsi="Times New Roman" w:cs="Times New Roman"/>
                                        <w:sz w:val="18"/>
                                        <w:szCs w:val="18"/>
                                      </w:rPr>
                                    </w:rPrChange>
                                  </w:rPr>
                                  <w:t>35)</w:t>
                                </w:r>
                              </w:ins>
                              <w:del w:id="4021" w:author="Mizener, Brendon J" w:date="2021-11-01T13:40:00Z">
                                <w:r w:rsidRPr="00C83F79" w:rsidDel="002856E2">
                                  <w:rPr>
                                    <w:rFonts w:ascii="Times New Roman" w:hAnsi="Times New Roman" w:cs="Times New Roman"/>
                                    <w:color w:val="403152" w:themeColor="accent4" w:themeShade="80"/>
                                    <w:sz w:val="18"/>
                                    <w:szCs w:val="18"/>
                                    <w:rPrChange w:id="4022" w:author="Mizener, Brendon J" w:date="2021-12-07T14:03:00Z">
                                      <w:rPr>
                                        <w:rFonts w:ascii="Times New Roman" w:hAnsi="Times New Roman" w:cs="Times New Roman"/>
                                        <w:sz w:val="18"/>
                                        <w:szCs w:val="18"/>
                                      </w:rPr>
                                    </w:rPrChange>
                                  </w:rPr>
                                  <w:delText>Arch</w:delText>
                                </w:r>
                              </w:del>
                            </w:p>
                          </w:tc>
                          <w:tc>
                            <w:tcPr>
                              <w:tcW w:w="3060" w:type="dxa"/>
                              <w:tcPrChange w:id="4023" w:author="Mizener, Brendon J" w:date="2021-11-01T15:52:00Z">
                                <w:tcPr>
                                  <w:tcW w:w="2316" w:type="dxa"/>
                                  <w:gridSpan w:val="2"/>
                                </w:tcPr>
                              </w:tcPrChange>
                            </w:tcPr>
                            <w:p w14:paraId="5ADE7852" w14:textId="4A5EE8CE"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024" w:author="Mizener, Brendon J" w:date="2021-12-07T14:03:00Z">
                                    <w:rPr>
                                      <w:rFonts w:ascii="Times New Roman" w:hAnsi="Times New Roman" w:cs="Times New Roman"/>
                                      <w:sz w:val="18"/>
                                      <w:szCs w:val="18"/>
                                    </w:rPr>
                                  </w:rPrChange>
                                </w:rPr>
                                <w:pPrChange w:id="4025" w:author="Mizener, Brendon J" w:date="2021-11-01T15:51:00Z">
                                  <w:pPr>
                                    <w:pStyle w:val="TableParagraph"/>
                                    <w:ind w:left="434"/>
                                  </w:pPr>
                                </w:pPrChange>
                              </w:pPr>
                              <w:ins w:id="4026" w:author="Mizener, Brendon J" w:date="2021-11-01T13:49:00Z">
                                <w:r w:rsidRPr="00C83F79">
                                  <w:rPr>
                                    <w:rFonts w:ascii="Times New Roman" w:hAnsi="Times New Roman" w:cs="Times New Roman"/>
                                    <w:i/>
                                    <w:iCs/>
                                    <w:color w:val="403152" w:themeColor="accent4" w:themeShade="80"/>
                                    <w:sz w:val="18"/>
                                    <w:szCs w:val="18"/>
                                    <w:rPrChange w:id="402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4028" w:author="Mizener, Brendon J" w:date="2021-12-07T14:03:00Z">
                                      <w:rPr>
                                        <w:rFonts w:ascii="Times New Roman" w:hAnsi="Times New Roman" w:cs="Times New Roman"/>
                                        <w:sz w:val="18"/>
                                        <w:szCs w:val="18"/>
                                      </w:rPr>
                                    </w:rPrChange>
                                  </w:rPr>
                                  <w:t xml:space="preserve"> = 20.</w:t>
                                </w:r>
                              </w:ins>
                              <w:ins w:id="4029" w:author="Mizener, Brendon J" w:date="2021-11-01T13:56:00Z">
                                <w:r w:rsidRPr="00C83F79">
                                  <w:rPr>
                                    <w:rFonts w:ascii="Times New Roman" w:hAnsi="Times New Roman" w:cs="Times New Roman"/>
                                    <w:color w:val="403152" w:themeColor="accent4" w:themeShade="80"/>
                                    <w:sz w:val="18"/>
                                    <w:szCs w:val="18"/>
                                    <w:rPrChange w:id="4030" w:author="Mizener, Brendon J" w:date="2021-12-07T14:03:00Z">
                                      <w:rPr>
                                        <w:rFonts w:ascii="Times New Roman" w:hAnsi="Times New Roman" w:cs="Times New Roman"/>
                                        <w:sz w:val="18"/>
                                        <w:szCs w:val="18"/>
                                      </w:rPr>
                                    </w:rPrChange>
                                  </w:rPr>
                                  <w:t>1</w:t>
                                </w:r>
                              </w:ins>
                              <w:ins w:id="4031" w:author="Mizener, Brendon J" w:date="2021-11-01T15:14:00Z">
                                <w:r w:rsidRPr="00C83F79">
                                  <w:rPr>
                                    <w:rFonts w:ascii="Times New Roman" w:hAnsi="Times New Roman" w:cs="Times New Roman"/>
                                    <w:color w:val="403152" w:themeColor="accent4" w:themeShade="80"/>
                                    <w:sz w:val="18"/>
                                    <w:szCs w:val="18"/>
                                    <w:rPrChange w:id="4032" w:author="Mizener, Brendon J" w:date="2021-12-07T14:03:00Z">
                                      <w:rPr>
                                        <w:rFonts w:ascii="Times New Roman" w:hAnsi="Times New Roman" w:cs="Times New Roman"/>
                                        <w:sz w:val="18"/>
                                        <w:szCs w:val="18"/>
                                      </w:rPr>
                                    </w:rPrChange>
                                  </w:rPr>
                                  <w:t>4</w:t>
                                </w:r>
                              </w:ins>
                              <w:ins w:id="4033" w:author="Mizener, Brendon J" w:date="2021-11-01T13:49:00Z">
                                <w:r w:rsidRPr="00C83F79">
                                  <w:rPr>
                                    <w:rFonts w:ascii="Times New Roman" w:hAnsi="Times New Roman" w:cs="Times New Roman"/>
                                    <w:color w:val="403152" w:themeColor="accent4" w:themeShade="80"/>
                                    <w:sz w:val="18"/>
                                    <w:szCs w:val="18"/>
                                    <w:rPrChange w:id="4034" w:author="Mizener, Brendon J" w:date="2021-12-07T14:03:00Z">
                                      <w:rPr>
                                        <w:rFonts w:ascii="Times New Roman" w:hAnsi="Times New Roman" w:cs="Times New Roman"/>
                                        <w:sz w:val="18"/>
                                        <w:szCs w:val="18"/>
                                      </w:rPr>
                                    </w:rPrChange>
                                  </w:rPr>
                                  <w:t xml:space="preserve">, </w:t>
                                </w:r>
                              </w:ins>
                              <w:ins w:id="4035" w:author="Mizener, Brendon J" w:date="2021-11-01T13:50:00Z">
                                <w:r w:rsidRPr="00C83F79">
                                  <w:rPr>
                                    <w:rFonts w:ascii="Times New Roman" w:hAnsi="Times New Roman" w:cs="Times New Roman"/>
                                    <w:i/>
                                    <w:iCs/>
                                    <w:color w:val="403152" w:themeColor="accent4" w:themeShade="80"/>
                                    <w:sz w:val="18"/>
                                    <w:szCs w:val="18"/>
                                    <w:rPrChange w:id="4036"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4037" w:author="Mizener, Brendon J" w:date="2021-12-07T14:03:00Z">
                                      <w:rPr>
                                        <w:rFonts w:ascii="Times New Roman" w:hAnsi="Times New Roman" w:cs="Times New Roman"/>
                                        <w:sz w:val="18"/>
                                        <w:szCs w:val="18"/>
                                      </w:rPr>
                                    </w:rPrChange>
                                  </w:rPr>
                                  <w:t xml:space="preserve"> = </w:t>
                                </w:r>
                              </w:ins>
                              <w:ins w:id="4038" w:author="Mizener, Brendon J" w:date="2021-11-01T13:55:00Z">
                                <w:r w:rsidRPr="00C83F79">
                                  <w:rPr>
                                    <w:rFonts w:ascii="Times New Roman" w:hAnsi="Times New Roman" w:cs="Times New Roman"/>
                                    <w:color w:val="403152" w:themeColor="accent4" w:themeShade="80"/>
                                    <w:sz w:val="18"/>
                                    <w:szCs w:val="18"/>
                                    <w:rPrChange w:id="4039" w:author="Mizener, Brendon J" w:date="2021-12-07T14:03:00Z">
                                      <w:rPr>
                                        <w:rFonts w:ascii="Times New Roman" w:hAnsi="Times New Roman" w:cs="Times New Roman"/>
                                        <w:sz w:val="18"/>
                                        <w:szCs w:val="18"/>
                                      </w:rPr>
                                    </w:rPrChange>
                                  </w:rPr>
                                  <w:t>1.</w:t>
                                </w:r>
                              </w:ins>
                              <w:ins w:id="4040" w:author="Mizener, Brendon J" w:date="2021-11-01T15:15:00Z">
                                <w:r w:rsidRPr="00C83F79">
                                  <w:rPr>
                                    <w:rFonts w:ascii="Times New Roman" w:hAnsi="Times New Roman" w:cs="Times New Roman"/>
                                    <w:color w:val="403152" w:themeColor="accent4" w:themeShade="80"/>
                                    <w:sz w:val="18"/>
                                    <w:szCs w:val="18"/>
                                    <w:rPrChange w:id="4041" w:author="Mizener, Brendon J" w:date="2021-12-07T14:03:00Z">
                                      <w:rPr>
                                        <w:rFonts w:ascii="Times New Roman" w:hAnsi="Times New Roman" w:cs="Times New Roman"/>
                                        <w:sz w:val="18"/>
                                        <w:szCs w:val="18"/>
                                      </w:rPr>
                                    </w:rPrChange>
                                  </w:rPr>
                                  <w:t>77</w:t>
                                </w:r>
                              </w:ins>
                              <w:del w:id="4042" w:author="Mizener, Brendon J" w:date="2021-11-01T13:40:00Z">
                                <w:r w:rsidRPr="00C83F79" w:rsidDel="002856E2">
                                  <w:rPr>
                                    <w:rFonts w:ascii="Times New Roman" w:hAnsi="Times New Roman" w:cs="Times New Roman"/>
                                    <w:color w:val="403152" w:themeColor="accent4" w:themeShade="80"/>
                                    <w:sz w:val="18"/>
                                    <w:szCs w:val="18"/>
                                    <w:rPrChange w:id="4043" w:author="Mizener, Brendon J" w:date="2021-12-07T14:03:00Z">
                                      <w:rPr>
                                        <w:rFonts w:ascii="Times New Roman" w:hAnsi="Times New Roman" w:cs="Times New Roman"/>
                                        <w:sz w:val="18"/>
                                        <w:szCs w:val="18"/>
                                      </w:rPr>
                                    </w:rPrChange>
                                  </w:rPr>
                                  <w:delText>Combination</w:delText>
                                </w:r>
                                <w:r w:rsidRPr="00C83F79" w:rsidDel="002856E2">
                                  <w:rPr>
                                    <w:rFonts w:ascii="Times New Roman" w:hAnsi="Times New Roman" w:cs="Times New Roman"/>
                                    <w:color w:val="403152" w:themeColor="accent4" w:themeShade="80"/>
                                    <w:sz w:val="18"/>
                                    <w:szCs w:val="18"/>
                                    <w:rPrChange w:id="4044" w:author="Mizener, Brendon J" w:date="2021-12-07T14:03:00Z">
                                      <w:rPr>
                                        <w:rFonts w:ascii="Times New Roman" w:hAnsi="Times New Roman" w:cs="Times New Roman"/>
                                        <w:spacing w:val="2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045" w:author="Mizener, Brendon J" w:date="2021-12-07T14:03:00Z">
                                      <w:rPr>
                                        <w:rFonts w:ascii="Times New Roman" w:hAnsi="Times New Roman" w:cs="Times New Roman"/>
                                        <w:sz w:val="18"/>
                                        <w:szCs w:val="18"/>
                                      </w:rPr>
                                    </w:rPrChange>
                                  </w:rPr>
                                  <w:delText>of</w:delText>
                                </w:r>
                                <w:r w:rsidRPr="00C83F79" w:rsidDel="002856E2">
                                  <w:rPr>
                                    <w:rFonts w:ascii="Times New Roman" w:hAnsi="Times New Roman" w:cs="Times New Roman"/>
                                    <w:color w:val="403152" w:themeColor="accent4" w:themeShade="80"/>
                                    <w:sz w:val="18"/>
                                    <w:szCs w:val="18"/>
                                    <w:rPrChange w:id="4046" w:author="Mizener, Brendon J" w:date="2021-12-07T14:03:00Z">
                                      <w:rPr>
                                        <w:rFonts w:ascii="Times New Roman" w:hAnsi="Times New Roman" w:cs="Times New Roman"/>
                                        <w:spacing w:val="3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047" w:author="Mizener, Brendon J" w:date="2021-12-07T14:03:00Z">
                                      <w:rPr>
                                        <w:rFonts w:ascii="Times New Roman" w:hAnsi="Times New Roman" w:cs="Times New Roman"/>
                                        <w:sz w:val="18"/>
                                        <w:szCs w:val="18"/>
                                      </w:rPr>
                                    </w:rPrChange>
                                  </w:rPr>
                                  <w:delText>conjunct</w:delText>
                                </w:r>
                              </w:del>
                            </w:p>
                          </w:tc>
                          <w:tc>
                            <w:tcPr>
                              <w:tcW w:w="1800" w:type="dxa"/>
                              <w:tcPrChange w:id="4048" w:author="Mizener, Brendon J" w:date="2021-11-01T15:52:00Z">
                                <w:tcPr>
                                  <w:tcW w:w="2160" w:type="dxa"/>
                                  <w:gridSpan w:val="2"/>
                                </w:tcPr>
                              </w:tcPrChange>
                            </w:tcPr>
                            <w:p w14:paraId="23BABE07" w14:textId="61E191AF" w:rsidR="00D13C56" w:rsidRPr="007A1C0C" w:rsidRDefault="00D13C56">
                              <w:pPr>
                                <w:pStyle w:val="TableParagraph"/>
                                <w:spacing w:line="276" w:lineRule="auto"/>
                                <w:ind w:left="-1"/>
                                <w:rPr>
                                  <w:rFonts w:ascii="Times New Roman" w:hAnsi="Times New Roman" w:cs="Times New Roman"/>
                                  <w:sz w:val="18"/>
                                  <w:szCs w:val="18"/>
                                </w:rPr>
                                <w:pPrChange w:id="4049" w:author="Mizener, Brendon J" w:date="2021-11-01T15:51:00Z">
                                  <w:pPr>
                                    <w:pStyle w:val="TableParagraph"/>
                                    <w:ind w:left="229"/>
                                  </w:pPr>
                                </w:pPrChange>
                              </w:pPr>
                              <w:ins w:id="4050" w:author="Mizener, Brendon J" w:date="2021-11-01T14:09:00Z">
                                <w:r w:rsidRPr="007A1C0C">
                                  <w:rPr>
                                    <w:rFonts w:ascii="Times New Roman" w:hAnsi="Times New Roman" w:cs="Times New Roman"/>
                                    <w:sz w:val="18"/>
                                    <w:szCs w:val="18"/>
                                  </w:rPr>
                                  <w:t xml:space="preserve">18 </w:t>
                                </w:r>
                              </w:ins>
                              <w:ins w:id="4051" w:author="Mizener, Brendon J" w:date="2021-12-03T13:35:00Z">
                                <w:r w:rsidR="00500988">
                                  <w:rPr>
                                    <w:rFonts w:ascii="Times New Roman" w:hAnsi="Times New Roman" w:cs="Times New Roman"/>
                                    <w:sz w:val="18"/>
                                    <w:szCs w:val="18"/>
                                  </w:rPr>
                                  <w:t>–</w:t>
                                </w:r>
                              </w:ins>
                              <w:ins w:id="4052" w:author="Mizener, Brendon J" w:date="2021-11-01T14:09:00Z">
                                <w:r w:rsidRPr="007A1C0C">
                                  <w:rPr>
                                    <w:rFonts w:ascii="Times New Roman" w:hAnsi="Times New Roman" w:cs="Times New Roman"/>
                                    <w:sz w:val="18"/>
                                    <w:szCs w:val="18"/>
                                  </w:rPr>
                                  <w:t xml:space="preserve"> 24</w:t>
                                </w:r>
                              </w:ins>
                              <w:ins w:id="4053" w:author="Mizener, Brendon J" w:date="2021-12-03T13:35:00Z">
                                <w:r w:rsidR="00500988">
                                  <w:rPr>
                                    <w:rFonts w:ascii="Times New Roman" w:hAnsi="Times New Roman" w:cs="Times New Roman"/>
                                    <w:sz w:val="18"/>
                                    <w:szCs w:val="18"/>
                                  </w:rPr>
                                  <w:t xml:space="preserve"> </w:t>
                                </w:r>
                              </w:ins>
                              <w:del w:id="4054" w:author="Mizener, Brendon J" w:date="2021-11-01T13:40:00Z">
                                <w:r w:rsidRPr="007A1C0C" w:rsidDel="002856E2">
                                  <w:rPr>
                                    <w:rFonts w:ascii="Times New Roman" w:hAnsi="Times New Roman" w:cs="Times New Roman"/>
                                    <w:sz w:val="18"/>
                                    <w:szCs w:val="18"/>
                                  </w:rPr>
                                  <w:delText>Wide</w:delText>
                                </w:r>
                              </w:del>
                            </w:p>
                          </w:tc>
                          <w:tc>
                            <w:tcPr>
                              <w:tcW w:w="2610" w:type="dxa"/>
                              <w:tcPrChange w:id="4055" w:author="Mizener, Brendon J" w:date="2021-11-01T15:52:00Z">
                                <w:tcPr>
                                  <w:tcW w:w="1960" w:type="dxa"/>
                                  <w:gridSpan w:val="2"/>
                                </w:tcPr>
                              </w:tcPrChange>
                            </w:tcPr>
                            <w:p w14:paraId="4E18DD05" w14:textId="6489AFCA" w:rsidR="00D13C56" w:rsidRPr="00CB277A" w:rsidRDefault="00D13C56">
                              <w:pPr>
                                <w:pStyle w:val="TableParagraph"/>
                                <w:spacing w:line="276" w:lineRule="auto"/>
                                <w:rPr>
                                  <w:rFonts w:ascii="Times New Roman" w:hAnsi="Times New Roman" w:cs="Times New Roman"/>
                                  <w:sz w:val="18"/>
                                  <w:szCs w:val="18"/>
                                </w:rPr>
                                <w:pPrChange w:id="4056" w:author="Mizener, Brendon J" w:date="2021-11-01T15:51:00Z">
                                  <w:pPr>
                                    <w:pStyle w:val="TableParagraph"/>
                                    <w:ind w:left="180"/>
                                  </w:pPr>
                                </w:pPrChange>
                              </w:pPr>
                              <w:ins w:id="4057" w:author="Mizener, Brendon J" w:date="2021-11-01T14:39:00Z">
                                <w:r w:rsidRPr="00500988">
                                  <w:rPr>
                                    <w:rFonts w:ascii="Times New Roman" w:hAnsi="Times New Roman" w:cs="Times New Roman"/>
                                    <w:i/>
                                    <w:iCs/>
                                    <w:sz w:val="18"/>
                                    <w:szCs w:val="18"/>
                                    <w:rPrChange w:id="4058"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059" w:author="Mizener, Brendon J" w:date="2021-11-01T15:37:00Z">
                                      <w:rPr>
                                        <w:rFonts w:ascii="Times New Roman" w:hAnsi="Times New Roman" w:cs="Times New Roman"/>
                                        <w:w w:val="105"/>
                                        <w:sz w:val="18"/>
                                        <w:szCs w:val="18"/>
                                      </w:rPr>
                                    </w:rPrChange>
                                  </w:rPr>
                                  <w:t xml:space="preserve"> = </w:t>
                                </w:r>
                              </w:ins>
                              <w:ins w:id="4060" w:author="Mizener, Brendon J" w:date="2021-11-01T14:38:00Z">
                                <w:r w:rsidRPr="007A1C0C">
                                  <w:rPr>
                                    <w:rFonts w:ascii="Times New Roman" w:hAnsi="Times New Roman" w:cs="Times New Roman"/>
                                    <w:sz w:val="18"/>
                                    <w:szCs w:val="18"/>
                                    <w:rPrChange w:id="4061" w:author="Mizener, Brendon J" w:date="2021-11-01T15:37:00Z">
                                      <w:rPr>
                                        <w:rFonts w:ascii="Times New Roman" w:hAnsi="Times New Roman" w:cs="Times New Roman"/>
                                        <w:w w:val="105"/>
                                        <w:sz w:val="18"/>
                                        <w:szCs w:val="18"/>
                                      </w:rPr>
                                    </w:rPrChange>
                                  </w:rPr>
                                  <w:t>4.6</w:t>
                                </w:r>
                              </w:ins>
                              <w:ins w:id="4062" w:author="Mizener, Brendon J" w:date="2021-11-01T15:16:00Z">
                                <w:r w:rsidRPr="007A1C0C">
                                  <w:rPr>
                                    <w:rFonts w:ascii="Times New Roman" w:hAnsi="Times New Roman" w:cs="Times New Roman"/>
                                    <w:sz w:val="18"/>
                                    <w:szCs w:val="18"/>
                                    <w:rPrChange w:id="4063" w:author="Mizener, Brendon J" w:date="2021-11-01T15:37:00Z">
                                      <w:rPr>
                                        <w:rFonts w:ascii="Times New Roman" w:hAnsi="Times New Roman" w:cs="Times New Roman"/>
                                        <w:w w:val="105"/>
                                        <w:sz w:val="18"/>
                                        <w:szCs w:val="18"/>
                                      </w:rPr>
                                    </w:rPrChange>
                                  </w:rPr>
                                  <w:t>0</w:t>
                                </w:r>
                              </w:ins>
                              <w:ins w:id="4064" w:author="Mizener, Brendon J" w:date="2021-11-01T14:38:00Z">
                                <w:r w:rsidRPr="007A1C0C">
                                  <w:rPr>
                                    <w:rFonts w:ascii="Times New Roman" w:hAnsi="Times New Roman" w:cs="Times New Roman"/>
                                    <w:sz w:val="18"/>
                                    <w:szCs w:val="18"/>
                                    <w:rPrChange w:id="4065" w:author="Mizener, Brendon J" w:date="2021-11-01T15:37:00Z">
                                      <w:rPr>
                                        <w:rFonts w:ascii="Times New Roman" w:hAnsi="Times New Roman" w:cs="Times New Roman"/>
                                        <w:w w:val="105"/>
                                        <w:sz w:val="18"/>
                                        <w:szCs w:val="18"/>
                                      </w:rPr>
                                    </w:rPrChange>
                                  </w:rPr>
                                  <w:t xml:space="preserve">, </w:t>
                                </w:r>
                              </w:ins>
                              <w:ins w:id="4066" w:author="Mizener, Brendon J" w:date="2021-11-01T14:39:00Z">
                                <w:r w:rsidRPr="00500988">
                                  <w:rPr>
                                    <w:rFonts w:ascii="Times New Roman" w:hAnsi="Times New Roman" w:cs="Times New Roman"/>
                                    <w:i/>
                                    <w:iCs/>
                                    <w:sz w:val="18"/>
                                    <w:szCs w:val="18"/>
                                    <w:rPrChange w:id="4067"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068" w:author="Mizener, Brendon J" w:date="2021-11-01T15:37:00Z">
                                      <w:rPr>
                                        <w:rFonts w:ascii="Times New Roman" w:hAnsi="Times New Roman" w:cs="Times New Roman"/>
                                        <w:w w:val="105"/>
                                        <w:sz w:val="18"/>
                                        <w:szCs w:val="18"/>
                                      </w:rPr>
                                    </w:rPrChange>
                                  </w:rPr>
                                  <w:t xml:space="preserve"> = </w:t>
                                </w:r>
                              </w:ins>
                              <w:ins w:id="4069" w:author="Mizener, Brendon J" w:date="2021-11-01T14:38:00Z">
                                <w:r w:rsidRPr="007A1C0C">
                                  <w:rPr>
                                    <w:rFonts w:ascii="Times New Roman" w:hAnsi="Times New Roman" w:cs="Times New Roman"/>
                                    <w:sz w:val="18"/>
                                    <w:szCs w:val="18"/>
                                    <w:rPrChange w:id="4070" w:author="Mizener, Brendon J" w:date="2021-11-01T15:37:00Z">
                                      <w:rPr>
                                        <w:rFonts w:ascii="Times New Roman" w:hAnsi="Times New Roman" w:cs="Times New Roman"/>
                                        <w:w w:val="105"/>
                                        <w:sz w:val="18"/>
                                        <w:szCs w:val="18"/>
                                      </w:rPr>
                                    </w:rPrChange>
                                  </w:rPr>
                                  <w:t>4.</w:t>
                                </w:r>
                              </w:ins>
                              <w:ins w:id="4071" w:author="Mizener, Brendon J" w:date="2021-11-01T15:16:00Z">
                                <w:r w:rsidRPr="007A1C0C">
                                  <w:rPr>
                                    <w:rFonts w:ascii="Times New Roman" w:hAnsi="Times New Roman" w:cs="Times New Roman"/>
                                    <w:sz w:val="18"/>
                                    <w:szCs w:val="18"/>
                                    <w:rPrChange w:id="4072" w:author="Mizener, Brendon J" w:date="2021-11-01T15:37:00Z">
                                      <w:rPr>
                                        <w:rFonts w:ascii="Times New Roman" w:hAnsi="Times New Roman" w:cs="Times New Roman"/>
                                        <w:w w:val="105"/>
                                        <w:sz w:val="18"/>
                                        <w:szCs w:val="18"/>
                                      </w:rPr>
                                    </w:rPrChange>
                                  </w:rPr>
                                  <w:t>88</w:t>
                                </w:r>
                              </w:ins>
                              <w:del w:id="4073" w:author="Mizener, Brendon J" w:date="2021-11-01T13:40:00Z">
                                <w:r w:rsidRPr="007A1C0C" w:rsidDel="002856E2">
                                  <w:rPr>
                                    <w:rFonts w:ascii="Times New Roman" w:hAnsi="Times New Roman" w:cs="Times New Roman"/>
                                    <w:sz w:val="18"/>
                                    <w:szCs w:val="18"/>
                                    <w:rPrChange w:id="4074" w:author="Mizener, Brendon J" w:date="2021-11-01T15:37:00Z">
                                      <w:rPr>
                                        <w:rFonts w:ascii="Times New Roman" w:hAnsi="Times New Roman" w:cs="Times New Roman"/>
                                        <w:w w:val="105"/>
                                        <w:sz w:val="18"/>
                                        <w:szCs w:val="18"/>
                                      </w:rPr>
                                    </w:rPrChange>
                                  </w:rPr>
                                  <w:delText>Legato</w:delText>
                                </w:r>
                              </w:del>
                            </w:p>
                          </w:tc>
                        </w:tr>
                        <w:tr w:rsidR="00D13C56" w14:paraId="29573312" w14:textId="77777777" w:rsidTr="001F6A47">
                          <w:tblPrEx>
                            <w:tblPrExChange w:id="4075" w:author="Mizener, Brendon J" w:date="2021-11-01T15:52:00Z">
                              <w:tblPrEx>
                                <w:tblW w:w="12857" w:type="dxa"/>
                              </w:tblPrEx>
                            </w:tblPrExChange>
                          </w:tblPrEx>
                          <w:trPr>
                            <w:trHeight w:val="288"/>
                            <w:trPrChange w:id="4076" w:author="Mizener, Brendon J" w:date="2021-11-01T15:52:00Z">
                              <w:trPr>
                                <w:gridAfter w:val="0"/>
                                <w:trHeight w:val="313"/>
                              </w:trPr>
                            </w:trPrChange>
                          </w:trPr>
                          <w:tc>
                            <w:tcPr>
                              <w:tcW w:w="1784" w:type="dxa"/>
                              <w:tcPrChange w:id="4077" w:author="Mizener, Brendon J" w:date="2021-11-01T15:52:00Z">
                                <w:tcPr>
                                  <w:tcW w:w="1784" w:type="dxa"/>
                                </w:tcPr>
                              </w:tcPrChange>
                            </w:tcPr>
                            <w:p w14:paraId="1E002FF3"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078" w:author="Mizener, Brendon J" w:date="2021-12-07T14:03:00Z">
                                    <w:rPr>
                                      <w:rFonts w:ascii="Times New Roman" w:hAnsi="Times New Roman" w:cs="Times New Roman"/>
                                      <w:sz w:val="18"/>
                                      <w:szCs w:val="18"/>
                                    </w:rPr>
                                  </w:rPrChange>
                                </w:rPr>
                                <w:pPrChange w:id="4079" w:author="Mizener, Brendon J" w:date="2021-11-01T15:51:00Z">
                                  <w:pPr>
                                    <w:pStyle w:val="TableParagraph"/>
                                    <w:ind w:left="119"/>
                                  </w:pPr>
                                </w:pPrChange>
                              </w:pPr>
                            </w:p>
                          </w:tc>
                          <w:tc>
                            <w:tcPr>
                              <w:tcW w:w="3339" w:type="dxa"/>
                              <w:tcPrChange w:id="4080" w:author="Mizener, Brendon J" w:date="2021-11-01T15:52:00Z">
                                <w:tcPr>
                                  <w:tcW w:w="2123" w:type="dxa"/>
                                </w:tcPr>
                              </w:tcPrChange>
                            </w:tcPr>
                            <w:p w14:paraId="083C4211" w14:textId="55794583" w:rsidR="00D13C56" w:rsidRPr="00C83F79" w:rsidRDefault="00D13C56">
                              <w:pPr>
                                <w:spacing w:before="55" w:line="276" w:lineRule="auto"/>
                                <w:ind w:left="194"/>
                                <w:rPr>
                                  <w:rFonts w:ascii="Times New Roman" w:hAnsi="Times New Roman" w:cs="Times New Roman"/>
                                  <w:color w:val="403152" w:themeColor="accent4" w:themeShade="80"/>
                                  <w:sz w:val="18"/>
                                  <w:szCs w:val="18"/>
                                  <w:rPrChange w:id="4081" w:author="Mizener, Brendon J" w:date="2021-12-07T14:03:00Z">
                                    <w:rPr>
                                      <w:rFonts w:ascii="Times New Roman" w:hAnsi="Times New Roman" w:cs="Times New Roman"/>
                                      <w:sz w:val="18"/>
                                      <w:szCs w:val="18"/>
                                    </w:rPr>
                                  </w:rPrChange>
                                </w:rPr>
                                <w:pPrChange w:id="4082" w:author="Mizener, Brendon J" w:date="2021-11-01T15:51:00Z">
                                  <w:pPr>
                                    <w:spacing w:before="55"/>
                                    <w:ind w:left="446"/>
                                  </w:pPr>
                                </w:pPrChange>
                              </w:pPr>
                              <w:ins w:id="4083" w:author="Mizener, Brendon J" w:date="2021-11-01T13:49:00Z">
                                <w:r w:rsidRPr="00C83F79">
                                  <w:rPr>
                                    <w:rFonts w:ascii="Times New Roman" w:hAnsi="Times New Roman" w:cs="Times New Roman"/>
                                    <w:color w:val="403152" w:themeColor="accent4" w:themeShade="80"/>
                                    <w:sz w:val="18"/>
                                    <w:szCs w:val="18"/>
                                    <w:rPrChange w:id="4084" w:author="Mizener, Brendon J" w:date="2021-12-07T14:03:00Z">
                                      <w:rPr>
                                        <w:rFonts w:ascii="Times New Roman" w:hAnsi="Times New Roman" w:cs="Times New Roman"/>
                                        <w:w w:val="105"/>
                                        <w:sz w:val="18"/>
                                        <w:szCs w:val="18"/>
                                      </w:rPr>
                                    </w:rPrChange>
                                  </w:rPr>
                                  <w:t>Non-Binary/Did not disclose</w:t>
                                </w:r>
                              </w:ins>
                              <w:ins w:id="4085" w:author="Mizener, Brendon J" w:date="2021-11-01T13:58:00Z">
                                <w:r w:rsidRPr="00C83F79">
                                  <w:rPr>
                                    <w:rFonts w:ascii="Times New Roman" w:hAnsi="Times New Roman" w:cs="Times New Roman"/>
                                    <w:color w:val="403152" w:themeColor="accent4" w:themeShade="80"/>
                                    <w:sz w:val="18"/>
                                    <w:szCs w:val="18"/>
                                    <w:rPrChange w:id="4086" w:author="Mizener, Brendon J" w:date="2021-12-07T14:03:00Z">
                                      <w:rPr>
                                        <w:rFonts w:ascii="Times New Roman" w:hAnsi="Times New Roman" w:cs="Times New Roman"/>
                                        <w:w w:val="105"/>
                                        <w:sz w:val="18"/>
                                        <w:szCs w:val="18"/>
                                      </w:rPr>
                                    </w:rPrChange>
                                  </w:rPr>
                                  <w:t xml:space="preserve"> (</w:t>
                                </w:r>
                              </w:ins>
                              <w:ins w:id="4087" w:author="Mizener, Brendon J" w:date="2021-11-01T15:09:00Z">
                                <w:r w:rsidRPr="00C83F79">
                                  <w:rPr>
                                    <w:rFonts w:ascii="Times New Roman" w:hAnsi="Times New Roman" w:cs="Times New Roman"/>
                                    <w:i/>
                                    <w:iCs/>
                                    <w:color w:val="403152" w:themeColor="accent4" w:themeShade="80"/>
                                    <w:sz w:val="18"/>
                                    <w:szCs w:val="18"/>
                                    <w:rPrChange w:id="408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089" w:author="Mizener, Brendon J" w:date="2021-12-07T14:03:00Z">
                                      <w:rPr>
                                        <w:rFonts w:ascii="Times New Roman" w:hAnsi="Times New Roman" w:cs="Times New Roman"/>
                                        <w:w w:val="105"/>
                                        <w:sz w:val="18"/>
                                        <w:szCs w:val="18"/>
                                      </w:rPr>
                                    </w:rPrChange>
                                  </w:rPr>
                                  <w:t xml:space="preserve"> = </w:t>
                                </w:r>
                              </w:ins>
                              <w:ins w:id="4090" w:author="Mizener, Brendon J" w:date="2021-11-01T13:58:00Z">
                                <w:r w:rsidRPr="00C83F79">
                                  <w:rPr>
                                    <w:rFonts w:ascii="Times New Roman" w:hAnsi="Times New Roman" w:cs="Times New Roman"/>
                                    <w:color w:val="403152" w:themeColor="accent4" w:themeShade="80"/>
                                    <w:sz w:val="18"/>
                                    <w:szCs w:val="18"/>
                                    <w:rPrChange w:id="4091" w:author="Mizener, Brendon J" w:date="2021-12-07T14:03:00Z">
                                      <w:rPr>
                                        <w:rFonts w:ascii="Times New Roman" w:hAnsi="Times New Roman" w:cs="Times New Roman"/>
                                        <w:w w:val="105"/>
                                        <w:sz w:val="18"/>
                                        <w:szCs w:val="18"/>
                                      </w:rPr>
                                    </w:rPrChange>
                                  </w:rPr>
                                  <w:t>4)</w:t>
                                </w:r>
                              </w:ins>
                              <w:del w:id="4092" w:author="Mizener, Brendon J" w:date="2021-11-01T13:40:00Z">
                                <w:r w:rsidRPr="00C83F79" w:rsidDel="002856E2">
                                  <w:rPr>
                                    <w:rFonts w:ascii="Times New Roman" w:hAnsi="Times New Roman" w:cs="Times New Roman"/>
                                    <w:color w:val="403152" w:themeColor="accent4" w:themeShade="80"/>
                                    <w:sz w:val="18"/>
                                    <w:szCs w:val="18"/>
                                    <w:rPrChange w:id="4093" w:author="Mizener, Brendon J" w:date="2021-12-07T14:03:00Z">
                                      <w:rPr>
                                        <w:rFonts w:ascii="Times New Roman" w:hAnsi="Times New Roman" w:cs="Times New Roman"/>
                                        <w:sz w:val="18"/>
                                        <w:szCs w:val="18"/>
                                      </w:rPr>
                                    </w:rPrChange>
                                  </w:rPr>
                                  <w:delText>Undulating</w:delText>
                                </w:r>
                              </w:del>
                            </w:p>
                          </w:tc>
                          <w:tc>
                            <w:tcPr>
                              <w:tcW w:w="3060" w:type="dxa"/>
                              <w:tcPrChange w:id="4094" w:author="Mizener, Brendon J" w:date="2021-11-01T15:52:00Z">
                                <w:tcPr>
                                  <w:tcW w:w="2316" w:type="dxa"/>
                                  <w:gridSpan w:val="2"/>
                                </w:tcPr>
                              </w:tcPrChange>
                            </w:tcPr>
                            <w:p w14:paraId="0ABF2FEA" w14:textId="4A252B5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095" w:author="Mizener, Brendon J" w:date="2021-12-07T14:03:00Z">
                                    <w:rPr>
                                      <w:rFonts w:ascii="Times New Roman" w:hAnsi="Times New Roman" w:cs="Times New Roman"/>
                                      <w:sz w:val="18"/>
                                      <w:szCs w:val="18"/>
                                    </w:rPr>
                                  </w:rPrChange>
                                </w:rPr>
                                <w:pPrChange w:id="4096" w:author="Mizener, Brendon J" w:date="2021-11-01T15:51:00Z">
                                  <w:pPr>
                                    <w:pStyle w:val="TableParagraph"/>
                                    <w:ind w:left="434"/>
                                  </w:pPr>
                                </w:pPrChange>
                              </w:pPr>
                              <w:ins w:id="4097" w:author="Mizener, Brendon J" w:date="2021-11-01T13:56:00Z">
                                <w:r w:rsidRPr="00C83F79">
                                  <w:rPr>
                                    <w:rFonts w:ascii="Times New Roman" w:hAnsi="Times New Roman" w:cs="Times New Roman"/>
                                    <w:i/>
                                    <w:iCs/>
                                    <w:color w:val="403152" w:themeColor="accent4" w:themeShade="80"/>
                                    <w:sz w:val="18"/>
                                    <w:szCs w:val="18"/>
                                    <w:rPrChange w:id="4098" w:author="Mizener, Brendon J" w:date="2021-12-07T14:03:00Z">
                                      <w:rPr>
                                        <w:rFonts w:ascii="Times New Roman" w:hAnsi="Times New Roman" w:cs="Times New Roman"/>
                                        <w:spacing w:val="-2"/>
                                        <w:w w:val="105"/>
                                        <w:sz w:val="18"/>
                                        <w:szCs w:val="18"/>
                                      </w:rPr>
                                    </w:rPrChange>
                                  </w:rPr>
                                  <w:t>M</w:t>
                                </w:r>
                                <w:r w:rsidRPr="00C83F79">
                                  <w:rPr>
                                    <w:rFonts w:ascii="Times New Roman" w:hAnsi="Times New Roman" w:cs="Times New Roman"/>
                                    <w:color w:val="403152" w:themeColor="accent4" w:themeShade="80"/>
                                    <w:sz w:val="18"/>
                                    <w:szCs w:val="18"/>
                                    <w:rPrChange w:id="4099" w:author="Mizener, Brendon J" w:date="2021-12-07T14:03:00Z">
                                      <w:rPr>
                                        <w:rFonts w:ascii="Times New Roman" w:hAnsi="Times New Roman" w:cs="Times New Roman"/>
                                        <w:spacing w:val="-2"/>
                                        <w:w w:val="105"/>
                                        <w:sz w:val="18"/>
                                        <w:szCs w:val="18"/>
                                      </w:rPr>
                                    </w:rPrChange>
                                  </w:rPr>
                                  <w:t xml:space="preserve"> = 20.</w:t>
                                </w:r>
                              </w:ins>
                              <w:ins w:id="4100" w:author="Mizener, Brendon J" w:date="2021-11-01T14:10:00Z">
                                <w:r w:rsidRPr="00C83F79">
                                  <w:rPr>
                                    <w:rFonts w:ascii="Times New Roman" w:hAnsi="Times New Roman" w:cs="Times New Roman"/>
                                    <w:color w:val="403152" w:themeColor="accent4" w:themeShade="80"/>
                                    <w:sz w:val="18"/>
                                    <w:szCs w:val="18"/>
                                    <w:rPrChange w:id="4101" w:author="Mizener, Brendon J" w:date="2021-12-07T14:03:00Z">
                                      <w:rPr>
                                        <w:rFonts w:ascii="Times New Roman" w:hAnsi="Times New Roman" w:cs="Times New Roman"/>
                                        <w:spacing w:val="-2"/>
                                        <w:w w:val="105"/>
                                        <w:sz w:val="18"/>
                                        <w:szCs w:val="18"/>
                                      </w:rPr>
                                    </w:rPrChange>
                                  </w:rPr>
                                  <w:t>25</w:t>
                                </w:r>
                              </w:ins>
                              <w:ins w:id="4102" w:author="Mizener, Brendon J" w:date="2021-11-01T13:56:00Z">
                                <w:r w:rsidRPr="00C83F79">
                                  <w:rPr>
                                    <w:rFonts w:ascii="Times New Roman" w:hAnsi="Times New Roman" w:cs="Times New Roman"/>
                                    <w:color w:val="403152" w:themeColor="accent4" w:themeShade="80"/>
                                    <w:sz w:val="18"/>
                                    <w:szCs w:val="18"/>
                                    <w:rPrChange w:id="4103" w:author="Mizener, Brendon J" w:date="2021-12-07T14:03:00Z">
                                      <w:rPr>
                                        <w:rFonts w:ascii="Times New Roman" w:hAnsi="Times New Roman" w:cs="Times New Roman"/>
                                        <w:spacing w:val="-2"/>
                                        <w:w w:val="105"/>
                                        <w:sz w:val="18"/>
                                        <w:szCs w:val="18"/>
                                      </w:rPr>
                                    </w:rPrChange>
                                  </w:rPr>
                                  <w:t xml:space="preserve">, </w:t>
                                </w:r>
                                <w:r w:rsidRPr="00C83F79">
                                  <w:rPr>
                                    <w:rFonts w:ascii="Times New Roman" w:hAnsi="Times New Roman" w:cs="Times New Roman"/>
                                    <w:i/>
                                    <w:iCs/>
                                    <w:color w:val="403152" w:themeColor="accent4" w:themeShade="80"/>
                                    <w:sz w:val="18"/>
                                    <w:szCs w:val="18"/>
                                    <w:rPrChange w:id="4104" w:author="Mizener, Brendon J" w:date="2021-12-07T14:03:00Z">
                                      <w:rPr>
                                        <w:rFonts w:ascii="Times New Roman" w:hAnsi="Times New Roman" w:cs="Times New Roman"/>
                                        <w:spacing w:val="-2"/>
                                        <w:w w:val="105"/>
                                        <w:sz w:val="18"/>
                                        <w:szCs w:val="18"/>
                                      </w:rPr>
                                    </w:rPrChange>
                                  </w:rPr>
                                  <w:t>SD</w:t>
                                </w:r>
                                <w:r w:rsidRPr="00C83F79">
                                  <w:rPr>
                                    <w:rFonts w:ascii="Times New Roman" w:hAnsi="Times New Roman" w:cs="Times New Roman"/>
                                    <w:color w:val="403152" w:themeColor="accent4" w:themeShade="80"/>
                                    <w:sz w:val="18"/>
                                    <w:szCs w:val="18"/>
                                    <w:rPrChange w:id="4105" w:author="Mizener, Brendon J" w:date="2021-12-07T14:03:00Z">
                                      <w:rPr>
                                        <w:rFonts w:ascii="Times New Roman" w:hAnsi="Times New Roman" w:cs="Times New Roman"/>
                                        <w:spacing w:val="-2"/>
                                        <w:w w:val="105"/>
                                        <w:sz w:val="18"/>
                                        <w:szCs w:val="18"/>
                                      </w:rPr>
                                    </w:rPrChange>
                                  </w:rPr>
                                  <w:t xml:space="preserve"> = </w:t>
                                </w:r>
                              </w:ins>
                              <w:ins w:id="4106" w:author="Mizener, Brendon J" w:date="2021-11-01T14:11:00Z">
                                <w:r w:rsidRPr="00C83F79">
                                  <w:rPr>
                                    <w:rFonts w:ascii="Times New Roman" w:hAnsi="Times New Roman" w:cs="Times New Roman"/>
                                    <w:color w:val="403152" w:themeColor="accent4" w:themeShade="80"/>
                                    <w:sz w:val="18"/>
                                    <w:szCs w:val="18"/>
                                    <w:rPrChange w:id="4107" w:author="Mizener, Brendon J" w:date="2021-12-07T14:03:00Z">
                                      <w:rPr>
                                        <w:rFonts w:ascii="Times New Roman" w:hAnsi="Times New Roman" w:cs="Times New Roman"/>
                                        <w:spacing w:val="-2"/>
                                        <w:w w:val="105"/>
                                        <w:sz w:val="18"/>
                                        <w:szCs w:val="18"/>
                                      </w:rPr>
                                    </w:rPrChange>
                                  </w:rPr>
                                  <w:t>0</w:t>
                                </w:r>
                              </w:ins>
                              <w:ins w:id="4108" w:author="Mizener, Brendon J" w:date="2021-11-01T15:15:00Z">
                                <w:r w:rsidRPr="00C83F79">
                                  <w:rPr>
                                    <w:rFonts w:ascii="Times New Roman" w:hAnsi="Times New Roman" w:cs="Times New Roman"/>
                                    <w:color w:val="403152" w:themeColor="accent4" w:themeShade="80"/>
                                    <w:sz w:val="18"/>
                                    <w:szCs w:val="18"/>
                                    <w:rPrChange w:id="4109" w:author="Mizener, Brendon J" w:date="2021-12-07T14:03:00Z">
                                      <w:rPr>
                                        <w:rFonts w:ascii="Times New Roman" w:hAnsi="Times New Roman" w:cs="Times New Roman"/>
                                        <w:spacing w:val="-2"/>
                                        <w:w w:val="105"/>
                                        <w:sz w:val="18"/>
                                        <w:szCs w:val="18"/>
                                      </w:rPr>
                                    </w:rPrChange>
                                  </w:rPr>
                                  <w:t>.96</w:t>
                                </w:r>
                              </w:ins>
                              <w:del w:id="4110" w:author="Mizener, Brendon J" w:date="2021-11-01T13:40:00Z">
                                <w:r w:rsidRPr="00C83F79" w:rsidDel="002856E2">
                                  <w:rPr>
                                    <w:rFonts w:ascii="Times New Roman" w:hAnsi="Times New Roman" w:cs="Times New Roman"/>
                                    <w:color w:val="403152" w:themeColor="accent4" w:themeShade="80"/>
                                    <w:sz w:val="18"/>
                                    <w:szCs w:val="18"/>
                                    <w:rPrChange w:id="4111" w:author="Mizener, Brendon J" w:date="2021-12-07T14:03:00Z">
                                      <w:rPr>
                                        <w:rFonts w:ascii="Times New Roman" w:hAnsi="Times New Roman" w:cs="Times New Roman"/>
                                        <w:spacing w:val="-2"/>
                                        <w:w w:val="105"/>
                                        <w:sz w:val="18"/>
                                        <w:szCs w:val="18"/>
                                      </w:rPr>
                                    </w:rPrChange>
                                  </w:rPr>
                                  <w:delText>and</w:delText>
                                </w:r>
                                <w:r w:rsidRPr="00C83F79" w:rsidDel="002856E2">
                                  <w:rPr>
                                    <w:rFonts w:ascii="Times New Roman" w:hAnsi="Times New Roman" w:cs="Times New Roman"/>
                                    <w:color w:val="403152" w:themeColor="accent4" w:themeShade="80"/>
                                    <w:sz w:val="18"/>
                                    <w:szCs w:val="18"/>
                                    <w:rPrChange w:id="4112" w:author="Mizener, Brendon J" w:date="2021-12-07T14:03:00Z">
                                      <w:rPr>
                                        <w:rFonts w:ascii="Times New Roman" w:hAnsi="Times New Roman" w:cs="Times New Roman"/>
                                        <w:spacing w:val="-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13" w:author="Mizener, Brendon J" w:date="2021-12-07T14:03:00Z">
                                      <w:rPr>
                                        <w:rFonts w:ascii="Times New Roman" w:hAnsi="Times New Roman" w:cs="Times New Roman"/>
                                        <w:spacing w:val="-1"/>
                                        <w:w w:val="105"/>
                                        <w:sz w:val="18"/>
                                        <w:szCs w:val="18"/>
                                      </w:rPr>
                                    </w:rPrChange>
                                  </w:rPr>
                                  <w:delText>disjunct</w:delText>
                                </w:r>
                              </w:del>
                            </w:p>
                          </w:tc>
                          <w:tc>
                            <w:tcPr>
                              <w:tcW w:w="1800" w:type="dxa"/>
                              <w:tcPrChange w:id="4114" w:author="Mizener, Brendon J" w:date="2021-11-01T15:52:00Z">
                                <w:tcPr>
                                  <w:tcW w:w="2160" w:type="dxa"/>
                                  <w:gridSpan w:val="2"/>
                                </w:tcPr>
                              </w:tcPrChange>
                            </w:tcPr>
                            <w:p w14:paraId="639DDE26" w14:textId="4A37E6BE" w:rsidR="00D13C56" w:rsidRPr="007A1C0C" w:rsidRDefault="00D13C56">
                              <w:pPr>
                                <w:pStyle w:val="TableParagraph"/>
                                <w:spacing w:line="276" w:lineRule="auto"/>
                                <w:ind w:left="-1"/>
                                <w:rPr>
                                  <w:rFonts w:ascii="Times New Roman" w:hAnsi="Times New Roman" w:cs="Times New Roman"/>
                                  <w:sz w:val="18"/>
                                  <w:szCs w:val="18"/>
                                </w:rPr>
                                <w:pPrChange w:id="4115" w:author="Mizener, Brendon J" w:date="2021-11-01T15:51:00Z">
                                  <w:pPr>
                                    <w:pStyle w:val="TableParagraph"/>
                                    <w:ind w:left="229"/>
                                  </w:pPr>
                                </w:pPrChange>
                              </w:pPr>
                              <w:ins w:id="4116" w:author="Mizener, Brendon J" w:date="2021-11-01T14:09:00Z">
                                <w:r w:rsidRPr="007A1C0C">
                                  <w:rPr>
                                    <w:rFonts w:ascii="Times New Roman" w:hAnsi="Times New Roman" w:cs="Times New Roman"/>
                                    <w:sz w:val="18"/>
                                    <w:szCs w:val="18"/>
                                  </w:rPr>
                                  <w:t xml:space="preserve">19 </w:t>
                                </w:r>
                              </w:ins>
                              <w:ins w:id="4117" w:author="Mizener, Brendon J" w:date="2021-12-03T13:35:00Z">
                                <w:r w:rsidR="00500988">
                                  <w:rPr>
                                    <w:rFonts w:ascii="Times New Roman" w:hAnsi="Times New Roman" w:cs="Times New Roman"/>
                                    <w:sz w:val="18"/>
                                    <w:szCs w:val="18"/>
                                  </w:rPr>
                                  <w:t>–</w:t>
                                </w:r>
                              </w:ins>
                              <w:ins w:id="4118" w:author="Mizener, Brendon J" w:date="2021-11-01T14:09:00Z">
                                <w:r w:rsidRPr="007A1C0C">
                                  <w:rPr>
                                    <w:rFonts w:ascii="Times New Roman" w:hAnsi="Times New Roman" w:cs="Times New Roman"/>
                                    <w:sz w:val="18"/>
                                    <w:szCs w:val="18"/>
                                  </w:rPr>
                                  <w:t xml:space="preserve"> 21</w:t>
                                </w:r>
                              </w:ins>
                              <w:ins w:id="4119" w:author="Mizener, Brendon J" w:date="2021-12-03T13:35:00Z">
                                <w:r w:rsidR="00500988">
                                  <w:rPr>
                                    <w:rFonts w:ascii="Times New Roman" w:hAnsi="Times New Roman" w:cs="Times New Roman"/>
                                    <w:sz w:val="18"/>
                                    <w:szCs w:val="18"/>
                                  </w:rPr>
                                  <w:t xml:space="preserve"> </w:t>
                                </w:r>
                              </w:ins>
                              <w:del w:id="4120" w:author="Mizener, Brendon J" w:date="2021-11-01T13:40:00Z">
                                <w:r w:rsidRPr="007A1C0C" w:rsidDel="002856E2">
                                  <w:rPr>
                                    <w:rFonts w:ascii="Times New Roman" w:hAnsi="Times New Roman" w:cs="Times New Roman"/>
                                    <w:sz w:val="18"/>
                                    <w:szCs w:val="18"/>
                                  </w:rPr>
                                  <w:delText>Very</w:delText>
                                </w:r>
                                <w:r w:rsidRPr="007A1C0C" w:rsidDel="002856E2">
                                  <w:rPr>
                                    <w:rFonts w:ascii="Times New Roman" w:hAnsi="Times New Roman" w:cs="Times New Roman"/>
                                    <w:sz w:val="18"/>
                                    <w:szCs w:val="18"/>
                                    <w:rPrChange w:id="4121" w:author="Mizener, Brendon J" w:date="2021-11-01T15:37:00Z">
                                      <w:rPr>
                                        <w:rFonts w:ascii="Times New Roman" w:hAnsi="Times New Roman" w:cs="Times New Roman"/>
                                        <w:spacing w:val="18"/>
                                        <w:sz w:val="18"/>
                                        <w:szCs w:val="18"/>
                                      </w:rPr>
                                    </w:rPrChange>
                                  </w:rPr>
                                  <w:delText xml:space="preserve"> </w:delText>
                                </w:r>
                                <w:r w:rsidRPr="007A1C0C" w:rsidDel="002856E2">
                                  <w:rPr>
                                    <w:rFonts w:ascii="Times New Roman" w:hAnsi="Times New Roman" w:cs="Times New Roman"/>
                                    <w:sz w:val="18"/>
                                    <w:szCs w:val="18"/>
                                  </w:rPr>
                                  <w:delText>Wide</w:delText>
                                </w:r>
                              </w:del>
                            </w:p>
                          </w:tc>
                          <w:tc>
                            <w:tcPr>
                              <w:tcW w:w="2610" w:type="dxa"/>
                              <w:tcPrChange w:id="4122" w:author="Mizener, Brendon J" w:date="2021-11-01T15:52:00Z">
                                <w:tcPr>
                                  <w:tcW w:w="1960" w:type="dxa"/>
                                  <w:gridSpan w:val="2"/>
                                </w:tcPr>
                              </w:tcPrChange>
                            </w:tcPr>
                            <w:p w14:paraId="3A605636" w14:textId="1129C2B6" w:rsidR="00D13C56" w:rsidRPr="00CB277A" w:rsidRDefault="00D13C56">
                              <w:pPr>
                                <w:pStyle w:val="TableParagraph"/>
                                <w:spacing w:line="276" w:lineRule="auto"/>
                                <w:rPr>
                                  <w:rFonts w:ascii="Times New Roman" w:hAnsi="Times New Roman" w:cs="Times New Roman"/>
                                  <w:sz w:val="18"/>
                                  <w:szCs w:val="18"/>
                                </w:rPr>
                                <w:pPrChange w:id="4123" w:author="Mizener, Brendon J" w:date="2021-11-01T15:51:00Z">
                                  <w:pPr>
                                    <w:pStyle w:val="TableParagraph"/>
                                    <w:ind w:left="180"/>
                                  </w:pPr>
                                </w:pPrChange>
                              </w:pPr>
                              <w:ins w:id="4124" w:author="Mizener, Brendon J" w:date="2021-11-01T14:39:00Z">
                                <w:r w:rsidRPr="00500988">
                                  <w:rPr>
                                    <w:rFonts w:ascii="Times New Roman" w:hAnsi="Times New Roman" w:cs="Times New Roman"/>
                                    <w:i/>
                                    <w:iCs/>
                                    <w:sz w:val="18"/>
                                    <w:szCs w:val="18"/>
                                    <w:rPrChange w:id="4125"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126" w:author="Mizener, Brendon J" w:date="2021-11-01T15:37:00Z">
                                      <w:rPr>
                                        <w:rFonts w:ascii="Times New Roman" w:hAnsi="Times New Roman" w:cs="Times New Roman"/>
                                        <w:w w:val="105"/>
                                        <w:sz w:val="18"/>
                                        <w:szCs w:val="18"/>
                                      </w:rPr>
                                    </w:rPrChange>
                                  </w:rPr>
                                  <w:t xml:space="preserve"> = </w:t>
                                </w:r>
                              </w:ins>
                              <w:ins w:id="4127" w:author="Mizener, Brendon J" w:date="2021-11-01T14:38:00Z">
                                <w:r w:rsidRPr="007A1C0C">
                                  <w:rPr>
                                    <w:rFonts w:ascii="Times New Roman" w:hAnsi="Times New Roman" w:cs="Times New Roman"/>
                                    <w:sz w:val="18"/>
                                    <w:szCs w:val="18"/>
                                    <w:rPrChange w:id="4128" w:author="Mizener, Brendon J" w:date="2021-11-01T15:37:00Z">
                                      <w:rPr>
                                        <w:rFonts w:ascii="Times New Roman" w:hAnsi="Times New Roman" w:cs="Times New Roman"/>
                                        <w:w w:val="105"/>
                                        <w:sz w:val="18"/>
                                        <w:szCs w:val="18"/>
                                      </w:rPr>
                                    </w:rPrChange>
                                  </w:rPr>
                                  <w:t xml:space="preserve">3.25, </w:t>
                                </w:r>
                              </w:ins>
                              <w:ins w:id="4129" w:author="Mizener, Brendon J" w:date="2021-11-01T14:39:00Z">
                                <w:r w:rsidRPr="00500988">
                                  <w:rPr>
                                    <w:rFonts w:ascii="Times New Roman" w:hAnsi="Times New Roman" w:cs="Times New Roman"/>
                                    <w:i/>
                                    <w:iCs/>
                                    <w:sz w:val="18"/>
                                    <w:szCs w:val="18"/>
                                    <w:rPrChange w:id="4130"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131" w:author="Mizener, Brendon J" w:date="2021-11-01T15:37:00Z">
                                      <w:rPr>
                                        <w:rFonts w:ascii="Times New Roman" w:hAnsi="Times New Roman" w:cs="Times New Roman"/>
                                        <w:w w:val="105"/>
                                        <w:sz w:val="18"/>
                                        <w:szCs w:val="18"/>
                                      </w:rPr>
                                    </w:rPrChange>
                                  </w:rPr>
                                  <w:t xml:space="preserve"> = </w:t>
                                </w:r>
                              </w:ins>
                              <w:ins w:id="4132" w:author="Mizener, Brendon J" w:date="2021-11-01T14:38:00Z">
                                <w:r w:rsidRPr="007A1C0C">
                                  <w:rPr>
                                    <w:rFonts w:ascii="Times New Roman" w:hAnsi="Times New Roman" w:cs="Times New Roman"/>
                                    <w:sz w:val="18"/>
                                    <w:szCs w:val="18"/>
                                    <w:rPrChange w:id="4133" w:author="Mizener, Brendon J" w:date="2021-11-01T15:37:00Z">
                                      <w:rPr>
                                        <w:rFonts w:ascii="Times New Roman" w:hAnsi="Times New Roman" w:cs="Times New Roman"/>
                                        <w:w w:val="105"/>
                                        <w:sz w:val="18"/>
                                        <w:szCs w:val="18"/>
                                      </w:rPr>
                                    </w:rPrChange>
                                  </w:rPr>
                                  <w:t>2.6</w:t>
                                </w:r>
                              </w:ins>
                              <w:ins w:id="4134" w:author="Mizener, Brendon J" w:date="2021-11-01T15:16:00Z">
                                <w:r w:rsidRPr="007A1C0C">
                                  <w:rPr>
                                    <w:rFonts w:ascii="Times New Roman" w:hAnsi="Times New Roman" w:cs="Times New Roman"/>
                                    <w:sz w:val="18"/>
                                    <w:szCs w:val="18"/>
                                    <w:rPrChange w:id="4135" w:author="Mizener, Brendon J" w:date="2021-11-01T15:37:00Z">
                                      <w:rPr>
                                        <w:rFonts w:ascii="Times New Roman" w:hAnsi="Times New Roman" w:cs="Times New Roman"/>
                                        <w:w w:val="105"/>
                                        <w:sz w:val="18"/>
                                        <w:szCs w:val="18"/>
                                      </w:rPr>
                                    </w:rPrChange>
                                  </w:rPr>
                                  <w:t>2</w:t>
                                </w:r>
                              </w:ins>
                              <w:del w:id="4136" w:author="Mizener, Brendon J" w:date="2021-11-01T13:40:00Z">
                                <w:r w:rsidRPr="007A1C0C" w:rsidDel="002856E2">
                                  <w:rPr>
                                    <w:rFonts w:ascii="Times New Roman" w:hAnsi="Times New Roman" w:cs="Times New Roman"/>
                                    <w:sz w:val="18"/>
                                    <w:szCs w:val="18"/>
                                    <w:rPrChange w:id="4137" w:author="Mizener, Brendon J" w:date="2021-11-01T15:37:00Z">
                                      <w:rPr>
                                        <w:rFonts w:ascii="Times New Roman" w:hAnsi="Times New Roman" w:cs="Times New Roman"/>
                                        <w:w w:val="105"/>
                                        <w:sz w:val="18"/>
                                        <w:szCs w:val="18"/>
                                      </w:rPr>
                                    </w:rPrChange>
                                  </w:rPr>
                                  <w:delText>Tenuto</w:delText>
                                </w:r>
                              </w:del>
                            </w:p>
                          </w:tc>
                        </w:tr>
                        <w:tr w:rsidR="00D13C56" w14:paraId="4265523E" w14:textId="77777777" w:rsidTr="001F6A47">
                          <w:tblPrEx>
                            <w:tblPrExChange w:id="4138" w:author="Mizener, Brendon J" w:date="2021-11-01T15:52:00Z">
                              <w:tblPrEx>
                                <w:tblW w:w="12857" w:type="dxa"/>
                              </w:tblPrEx>
                            </w:tblPrExChange>
                          </w:tblPrEx>
                          <w:trPr>
                            <w:trHeight w:val="288"/>
                            <w:trPrChange w:id="4139" w:author="Mizener, Brendon J" w:date="2021-11-01T15:52:00Z">
                              <w:trPr>
                                <w:gridAfter w:val="0"/>
                                <w:trHeight w:val="313"/>
                              </w:trPr>
                            </w:trPrChange>
                          </w:trPr>
                          <w:tc>
                            <w:tcPr>
                              <w:tcW w:w="1784" w:type="dxa"/>
                              <w:tcPrChange w:id="4140" w:author="Mizener, Brendon J" w:date="2021-11-01T15:52:00Z">
                                <w:tcPr>
                                  <w:tcW w:w="1784" w:type="dxa"/>
                                </w:tcPr>
                              </w:tcPrChange>
                            </w:tcPr>
                            <w:p w14:paraId="114EFEC7" w14:textId="52622E79"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141" w:author="Mizener, Brendon J" w:date="2021-12-07T14:03:00Z">
                                    <w:rPr>
                                      <w:rFonts w:ascii="Times New Roman" w:hAnsi="Times New Roman" w:cs="Times New Roman"/>
                                      <w:sz w:val="18"/>
                                      <w:szCs w:val="18"/>
                                    </w:rPr>
                                  </w:rPrChange>
                                </w:rPr>
                                <w:pPrChange w:id="4142" w:author="Mizener, Brendon J" w:date="2021-11-01T15:51:00Z">
                                  <w:pPr>
                                    <w:pStyle w:val="TableParagraph"/>
                                    <w:ind w:left="119"/>
                                  </w:pPr>
                                </w:pPrChange>
                              </w:pPr>
                              <w:ins w:id="4143" w:author="Mizener, Brendon J" w:date="2021-11-01T13:49:00Z">
                                <w:r w:rsidRPr="00C83F79">
                                  <w:rPr>
                                    <w:rFonts w:ascii="Times New Roman" w:hAnsi="Times New Roman" w:cs="Times New Roman"/>
                                    <w:color w:val="403152" w:themeColor="accent4" w:themeShade="80"/>
                                    <w:sz w:val="18"/>
                                    <w:szCs w:val="18"/>
                                    <w:rPrChange w:id="4144" w:author="Mizener, Brendon J" w:date="2021-12-07T14:03:00Z">
                                      <w:rPr>
                                        <w:rFonts w:ascii="Times New Roman" w:hAnsi="Times New Roman" w:cs="Times New Roman"/>
                                        <w:sz w:val="18"/>
                                        <w:szCs w:val="18"/>
                                      </w:rPr>
                                    </w:rPrChange>
                                  </w:rPr>
                                  <w:t>US</w:t>
                                </w:r>
                              </w:ins>
                            </w:p>
                          </w:tc>
                          <w:tc>
                            <w:tcPr>
                              <w:tcW w:w="3339" w:type="dxa"/>
                              <w:tcPrChange w:id="4145" w:author="Mizener, Brendon J" w:date="2021-11-01T15:52:00Z">
                                <w:tcPr>
                                  <w:tcW w:w="2123" w:type="dxa"/>
                                </w:tcPr>
                              </w:tcPrChange>
                            </w:tcPr>
                            <w:p w14:paraId="1E90C57A" w14:textId="6D43EB9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146" w:author="Mizener, Brendon J" w:date="2021-12-07T14:03:00Z">
                                    <w:rPr>
                                      <w:rFonts w:ascii="Times New Roman" w:hAnsi="Times New Roman" w:cs="Times New Roman"/>
                                      <w:sz w:val="18"/>
                                      <w:szCs w:val="18"/>
                                    </w:rPr>
                                  </w:rPrChange>
                                </w:rPr>
                                <w:pPrChange w:id="4147" w:author="Mizener, Brendon J" w:date="2021-11-01T15:51:00Z">
                                  <w:pPr>
                                    <w:pStyle w:val="TableParagraph"/>
                                    <w:ind w:left="446"/>
                                  </w:pPr>
                                </w:pPrChange>
                              </w:pPr>
                              <w:ins w:id="4148" w:author="Mizener, Brendon J" w:date="2021-11-01T13:49:00Z">
                                <w:r w:rsidRPr="00C83F79">
                                  <w:rPr>
                                    <w:rFonts w:ascii="Times New Roman" w:hAnsi="Times New Roman" w:cs="Times New Roman"/>
                                    <w:color w:val="403152" w:themeColor="accent4" w:themeShade="80"/>
                                    <w:sz w:val="18"/>
                                    <w:szCs w:val="18"/>
                                    <w:rPrChange w:id="4149" w:author="Mizener, Brendon J" w:date="2021-12-07T14:03:00Z">
                                      <w:rPr>
                                        <w:rFonts w:ascii="Times New Roman" w:hAnsi="Times New Roman" w:cs="Times New Roman"/>
                                        <w:sz w:val="18"/>
                                        <w:szCs w:val="18"/>
                                      </w:rPr>
                                    </w:rPrChange>
                                  </w:rPr>
                                  <w:t>F</w:t>
                                </w:r>
                              </w:ins>
                              <w:ins w:id="4150" w:author="Mizener, Brendon J" w:date="2021-11-01T13:58:00Z">
                                <w:r w:rsidRPr="00C83F79">
                                  <w:rPr>
                                    <w:rFonts w:ascii="Times New Roman" w:hAnsi="Times New Roman" w:cs="Times New Roman"/>
                                    <w:color w:val="403152" w:themeColor="accent4" w:themeShade="80"/>
                                    <w:sz w:val="18"/>
                                    <w:szCs w:val="18"/>
                                    <w:rPrChange w:id="4151" w:author="Mizener, Brendon J" w:date="2021-12-07T14:03:00Z">
                                      <w:rPr>
                                        <w:rFonts w:ascii="Times New Roman" w:hAnsi="Times New Roman" w:cs="Times New Roman"/>
                                        <w:sz w:val="18"/>
                                        <w:szCs w:val="18"/>
                                      </w:rPr>
                                    </w:rPrChange>
                                  </w:rPr>
                                  <w:t xml:space="preserve"> (</w:t>
                                </w:r>
                              </w:ins>
                              <w:ins w:id="4152" w:author="Mizener, Brendon J" w:date="2021-11-01T15:10:00Z">
                                <w:r w:rsidRPr="00C83F79">
                                  <w:rPr>
                                    <w:rFonts w:ascii="Times New Roman" w:hAnsi="Times New Roman" w:cs="Times New Roman"/>
                                    <w:i/>
                                    <w:iCs/>
                                    <w:color w:val="403152" w:themeColor="accent4" w:themeShade="80"/>
                                    <w:sz w:val="18"/>
                                    <w:szCs w:val="18"/>
                                    <w:rPrChange w:id="4153"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154" w:author="Mizener, Brendon J" w:date="2021-12-07T14:03:00Z">
                                      <w:rPr>
                                        <w:rFonts w:ascii="Times New Roman" w:hAnsi="Times New Roman" w:cs="Times New Roman"/>
                                        <w:sz w:val="18"/>
                                        <w:szCs w:val="18"/>
                                      </w:rPr>
                                    </w:rPrChange>
                                  </w:rPr>
                                  <w:t xml:space="preserve"> </w:t>
                                </w:r>
                              </w:ins>
                              <w:ins w:id="4155" w:author="Mizener, Brendon J" w:date="2021-11-01T15:09:00Z">
                                <w:r w:rsidRPr="00C83F79">
                                  <w:rPr>
                                    <w:rFonts w:ascii="Times New Roman" w:hAnsi="Times New Roman" w:cs="Times New Roman"/>
                                    <w:color w:val="403152" w:themeColor="accent4" w:themeShade="80"/>
                                    <w:sz w:val="18"/>
                                    <w:szCs w:val="18"/>
                                    <w:rPrChange w:id="4156" w:author="Mizener, Brendon J" w:date="2021-12-07T14:03:00Z">
                                      <w:rPr>
                                        <w:rFonts w:ascii="Times New Roman" w:hAnsi="Times New Roman" w:cs="Times New Roman"/>
                                        <w:sz w:val="18"/>
                                        <w:szCs w:val="18"/>
                                      </w:rPr>
                                    </w:rPrChange>
                                  </w:rPr>
                                  <w:t xml:space="preserve">= </w:t>
                                </w:r>
                              </w:ins>
                              <w:ins w:id="4157" w:author="Mizener, Brendon J" w:date="2021-11-01T13:58:00Z">
                                <w:r w:rsidRPr="00C83F79">
                                  <w:rPr>
                                    <w:rFonts w:ascii="Times New Roman" w:hAnsi="Times New Roman" w:cs="Times New Roman"/>
                                    <w:color w:val="403152" w:themeColor="accent4" w:themeShade="80"/>
                                    <w:sz w:val="18"/>
                                    <w:szCs w:val="18"/>
                                    <w:rPrChange w:id="4158" w:author="Mizener, Brendon J" w:date="2021-12-07T14:03:00Z">
                                      <w:rPr>
                                        <w:rFonts w:ascii="Times New Roman" w:hAnsi="Times New Roman" w:cs="Times New Roman"/>
                                        <w:sz w:val="18"/>
                                        <w:szCs w:val="18"/>
                                      </w:rPr>
                                    </w:rPrChange>
                                  </w:rPr>
                                  <w:t>102)</w:t>
                                </w:r>
                              </w:ins>
                              <w:del w:id="4159" w:author="Mizener, Brendon J" w:date="2021-11-01T13:40:00Z">
                                <w:r w:rsidRPr="00C83F79" w:rsidDel="002856E2">
                                  <w:rPr>
                                    <w:rFonts w:ascii="Times New Roman" w:hAnsi="Times New Roman" w:cs="Times New Roman"/>
                                    <w:color w:val="403152" w:themeColor="accent4" w:themeShade="80"/>
                                    <w:sz w:val="18"/>
                                    <w:szCs w:val="18"/>
                                    <w:rPrChange w:id="4160" w:author="Mizener, Brendon J" w:date="2021-12-07T14:03:00Z">
                                      <w:rPr>
                                        <w:rFonts w:ascii="Times New Roman" w:hAnsi="Times New Roman" w:cs="Times New Roman"/>
                                        <w:w w:val="105"/>
                                        <w:sz w:val="18"/>
                                        <w:szCs w:val="18"/>
                                      </w:rPr>
                                    </w:rPrChange>
                                  </w:rPr>
                                  <w:delText>Pendulum</w:delText>
                                </w:r>
                              </w:del>
                            </w:p>
                          </w:tc>
                          <w:tc>
                            <w:tcPr>
                              <w:tcW w:w="3060" w:type="dxa"/>
                              <w:tcPrChange w:id="4161" w:author="Mizener, Brendon J" w:date="2021-11-01T15:52:00Z">
                                <w:tcPr>
                                  <w:tcW w:w="2316" w:type="dxa"/>
                                  <w:gridSpan w:val="2"/>
                                </w:tcPr>
                              </w:tcPrChange>
                            </w:tcPr>
                            <w:p w14:paraId="32F4A11A" w14:textId="1F89B58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162" w:author="Mizener, Brendon J" w:date="2021-12-07T14:03:00Z">
                                    <w:rPr>
                                      <w:rFonts w:ascii="Times New Roman" w:hAnsi="Times New Roman" w:cs="Times New Roman"/>
                                      <w:sz w:val="18"/>
                                      <w:szCs w:val="18"/>
                                    </w:rPr>
                                  </w:rPrChange>
                                </w:rPr>
                                <w:pPrChange w:id="4163" w:author="Mizener, Brendon J" w:date="2021-11-01T15:51:00Z">
                                  <w:pPr>
                                    <w:pStyle w:val="TableParagraph"/>
                                    <w:ind w:left="434"/>
                                  </w:pPr>
                                </w:pPrChange>
                              </w:pPr>
                              <w:ins w:id="4164" w:author="Mizener, Brendon J" w:date="2021-11-01T13:58:00Z">
                                <w:r w:rsidRPr="00C83F79">
                                  <w:rPr>
                                    <w:rFonts w:ascii="Times New Roman" w:hAnsi="Times New Roman" w:cs="Times New Roman"/>
                                    <w:i/>
                                    <w:iCs/>
                                    <w:color w:val="403152" w:themeColor="accent4" w:themeShade="80"/>
                                    <w:sz w:val="18"/>
                                    <w:szCs w:val="18"/>
                                    <w:rPrChange w:id="4165"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4166" w:author="Mizener, Brendon J" w:date="2021-12-07T14:03:00Z">
                                      <w:rPr>
                                        <w:rFonts w:ascii="Times New Roman" w:hAnsi="Times New Roman" w:cs="Times New Roman"/>
                                        <w:w w:val="105"/>
                                        <w:sz w:val="18"/>
                                        <w:szCs w:val="18"/>
                                      </w:rPr>
                                    </w:rPrChange>
                                  </w:rPr>
                                  <w:t xml:space="preserve"> = </w:t>
                                </w:r>
                              </w:ins>
                              <w:ins w:id="4167" w:author="Mizener, Brendon J" w:date="2021-11-01T13:57:00Z">
                                <w:r w:rsidRPr="00C83F79">
                                  <w:rPr>
                                    <w:rFonts w:ascii="Times New Roman" w:hAnsi="Times New Roman" w:cs="Times New Roman"/>
                                    <w:color w:val="403152" w:themeColor="accent4" w:themeShade="80"/>
                                    <w:sz w:val="18"/>
                                    <w:szCs w:val="18"/>
                                    <w:rPrChange w:id="4168" w:author="Mizener, Brendon J" w:date="2021-12-07T14:03:00Z">
                                      <w:rPr>
                                        <w:rFonts w:ascii="Times New Roman" w:hAnsi="Times New Roman" w:cs="Times New Roman"/>
                                        <w:w w:val="105"/>
                                        <w:sz w:val="18"/>
                                        <w:szCs w:val="18"/>
                                      </w:rPr>
                                    </w:rPrChange>
                                  </w:rPr>
                                  <w:t>22.1</w:t>
                                </w:r>
                              </w:ins>
                              <w:ins w:id="4169" w:author="Mizener, Brendon J" w:date="2021-11-01T15:15:00Z">
                                <w:r w:rsidRPr="00C83F79">
                                  <w:rPr>
                                    <w:rFonts w:ascii="Times New Roman" w:hAnsi="Times New Roman" w:cs="Times New Roman"/>
                                    <w:color w:val="403152" w:themeColor="accent4" w:themeShade="80"/>
                                    <w:sz w:val="18"/>
                                    <w:szCs w:val="18"/>
                                    <w:rPrChange w:id="4170" w:author="Mizener, Brendon J" w:date="2021-12-07T14:03:00Z">
                                      <w:rPr>
                                        <w:rFonts w:ascii="Times New Roman" w:hAnsi="Times New Roman" w:cs="Times New Roman"/>
                                        <w:w w:val="105"/>
                                        <w:sz w:val="18"/>
                                        <w:szCs w:val="18"/>
                                      </w:rPr>
                                    </w:rPrChange>
                                  </w:rPr>
                                  <w:t>1</w:t>
                                </w:r>
                              </w:ins>
                              <w:ins w:id="4171" w:author="Mizener, Brendon J" w:date="2021-11-01T14:05:00Z">
                                <w:r w:rsidRPr="00C83F79">
                                  <w:rPr>
                                    <w:rFonts w:ascii="Times New Roman" w:hAnsi="Times New Roman" w:cs="Times New Roman"/>
                                    <w:color w:val="403152" w:themeColor="accent4" w:themeShade="80"/>
                                    <w:sz w:val="18"/>
                                    <w:szCs w:val="18"/>
                                    <w:rPrChange w:id="4172" w:author="Mizener, Brendon J" w:date="2021-12-07T14:03:00Z">
                                      <w:rPr>
                                        <w:rFonts w:ascii="Times New Roman" w:hAnsi="Times New Roman" w:cs="Times New Roman"/>
                                        <w:w w:val="105"/>
                                        <w:sz w:val="18"/>
                                        <w:szCs w:val="18"/>
                                      </w:rPr>
                                    </w:rPrChange>
                                  </w:rPr>
                                  <w:t>,</w:t>
                                </w:r>
                              </w:ins>
                              <w:ins w:id="4173" w:author="Mizener, Brendon J" w:date="2021-11-01T13:57:00Z">
                                <w:r w:rsidRPr="00C83F79">
                                  <w:rPr>
                                    <w:rFonts w:ascii="Times New Roman" w:hAnsi="Times New Roman" w:cs="Times New Roman"/>
                                    <w:color w:val="403152" w:themeColor="accent4" w:themeShade="80"/>
                                    <w:sz w:val="18"/>
                                    <w:szCs w:val="18"/>
                                    <w:rPrChange w:id="4174" w:author="Mizener, Brendon J" w:date="2021-12-07T14:03:00Z">
                                      <w:rPr>
                                        <w:rFonts w:ascii="Times New Roman" w:hAnsi="Times New Roman" w:cs="Times New Roman"/>
                                        <w:w w:val="105"/>
                                        <w:sz w:val="18"/>
                                        <w:szCs w:val="18"/>
                                      </w:rPr>
                                    </w:rPrChange>
                                  </w:rPr>
                                  <w:t xml:space="preserve"> </w:t>
                                </w:r>
                              </w:ins>
                              <w:ins w:id="4175" w:author="Mizener, Brendon J" w:date="2021-11-01T13:58:00Z">
                                <w:r w:rsidRPr="00C83F79">
                                  <w:rPr>
                                    <w:rFonts w:ascii="Times New Roman" w:hAnsi="Times New Roman" w:cs="Times New Roman"/>
                                    <w:i/>
                                    <w:iCs/>
                                    <w:color w:val="403152" w:themeColor="accent4" w:themeShade="80"/>
                                    <w:sz w:val="18"/>
                                    <w:szCs w:val="18"/>
                                    <w:rPrChange w:id="4176"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4177" w:author="Mizener, Brendon J" w:date="2021-12-07T14:03:00Z">
                                      <w:rPr>
                                        <w:rFonts w:ascii="Times New Roman" w:hAnsi="Times New Roman" w:cs="Times New Roman"/>
                                        <w:w w:val="105"/>
                                        <w:sz w:val="18"/>
                                        <w:szCs w:val="18"/>
                                      </w:rPr>
                                    </w:rPrChange>
                                  </w:rPr>
                                  <w:t xml:space="preserve"> = </w:t>
                                </w:r>
                              </w:ins>
                              <w:ins w:id="4178" w:author="Mizener, Brendon J" w:date="2021-11-01T13:57:00Z">
                                <w:r w:rsidRPr="00C83F79">
                                  <w:rPr>
                                    <w:rFonts w:ascii="Times New Roman" w:hAnsi="Times New Roman" w:cs="Times New Roman"/>
                                    <w:color w:val="403152" w:themeColor="accent4" w:themeShade="80"/>
                                    <w:sz w:val="18"/>
                                    <w:szCs w:val="18"/>
                                    <w:rPrChange w:id="4179" w:author="Mizener, Brendon J" w:date="2021-12-07T14:03:00Z">
                                      <w:rPr>
                                        <w:rFonts w:ascii="Times New Roman" w:hAnsi="Times New Roman" w:cs="Times New Roman"/>
                                        <w:w w:val="105"/>
                                        <w:sz w:val="18"/>
                                        <w:szCs w:val="18"/>
                                      </w:rPr>
                                    </w:rPrChange>
                                  </w:rPr>
                                  <w:t>5.3</w:t>
                                </w:r>
                              </w:ins>
                              <w:ins w:id="4180" w:author="Mizener, Brendon J" w:date="2021-11-01T15:15:00Z">
                                <w:r w:rsidRPr="00C83F79">
                                  <w:rPr>
                                    <w:rFonts w:ascii="Times New Roman" w:hAnsi="Times New Roman" w:cs="Times New Roman"/>
                                    <w:color w:val="403152" w:themeColor="accent4" w:themeShade="80"/>
                                    <w:sz w:val="18"/>
                                    <w:szCs w:val="18"/>
                                    <w:rPrChange w:id="4181" w:author="Mizener, Brendon J" w:date="2021-12-07T14:03:00Z">
                                      <w:rPr>
                                        <w:rFonts w:ascii="Times New Roman" w:hAnsi="Times New Roman" w:cs="Times New Roman"/>
                                        <w:w w:val="105"/>
                                        <w:sz w:val="18"/>
                                        <w:szCs w:val="18"/>
                                      </w:rPr>
                                    </w:rPrChange>
                                  </w:rPr>
                                  <w:t>1</w:t>
                                </w:r>
                              </w:ins>
                              <w:del w:id="4182" w:author="Mizener, Brendon J" w:date="2021-11-01T13:40:00Z">
                                <w:r w:rsidRPr="00C83F79" w:rsidDel="002856E2">
                                  <w:rPr>
                                    <w:rFonts w:ascii="Times New Roman" w:hAnsi="Times New Roman" w:cs="Times New Roman"/>
                                    <w:color w:val="403152" w:themeColor="accent4" w:themeShade="80"/>
                                    <w:sz w:val="18"/>
                                    <w:szCs w:val="18"/>
                                    <w:rPrChange w:id="4183" w:author="Mizener, Brendon J" w:date="2021-12-07T14:03:00Z">
                                      <w:rPr>
                                        <w:rFonts w:ascii="Times New Roman" w:hAnsi="Times New Roman" w:cs="Times New Roman"/>
                                        <w:w w:val="105"/>
                                        <w:sz w:val="18"/>
                                        <w:szCs w:val="18"/>
                                      </w:rPr>
                                    </w:rPrChange>
                                  </w:rPr>
                                  <w:delText>I</w:delText>
                                </w:r>
                                <w:r w:rsidRPr="00C83F79" w:rsidDel="002856E2">
                                  <w:rPr>
                                    <w:rFonts w:ascii="Times New Roman" w:hAnsi="Times New Roman" w:cs="Times New Roman"/>
                                    <w:color w:val="403152" w:themeColor="accent4" w:themeShade="80"/>
                                    <w:sz w:val="18"/>
                                    <w:szCs w:val="18"/>
                                    <w:rPrChange w:id="4184"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85" w:author="Mizener, Brendon J" w:date="2021-12-07T14:03:00Z">
                                      <w:rPr>
                                        <w:rFonts w:ascii="Times New Roman" w:hAnsi="Times New Roman" w:cs="Times New Roman"/>
                                        <w:w w:val="105"/>
                                        <w:sz w:val="18"/>
                                        <w:szCs w:val="18"/>
                                      </w:rPr>
                                    </w:rPrChange>
                                  </w:rPr>
                                  <w:delText>do</w:delText>
                                </w:r>
                                <w:r w:rsidRPr="00C83F79" w:rsidDel="002856E2">
                                  <w:rPr>
                                    <w:rFonts w:ascii="Times New Roman" w:hAnsi="Times New Roman" w:cs="Times New Roman"/>
                                    <w:color w:val="403152" w:themeColor="accent4" w:themeShade="80"/>
                                    <w:sz w:val="18"/>
                                    <w:szCs w:val="18"/>
                                    <w:rPrChange w:id="4186"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87" w:author="Mizener, Brendon J" w:date="2021-12-07T14:03:00Z">
                                      <w:rPr>
                                        <w:rFonts w:ascii="Times New Roman" w:hAnsi="Times New Roman" w:cs="Times New Roman"/>
                                        <w:w w:val="105"/>
                                        <w:sz w:val="18"/>
                                        <w:szCs w:val="18"/>
                                      </w:rPr>
                                    </w:rPrChange>
                                  </w:rPr>
                                  <w:delText>not</w:delText>
                                </w:r>
                                <w:r w:rsidRPr="00C83F79" w:rsidDel="002856E2">
                                  <w:rPr>
                                    <w:rFonts w:ascii="Times New Roman" w:hAnsi="Times New Roman" w:cs="Times New Roman"/>
                                    <w:color w:val="403152" w:themeColor="accent4" w:themeShade="80"/>
                                    <w:sz w:val="18"/>
                                    <w:szCs w:val="18"/>
                                    <w:rPrChange w:id="4188"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89" w:author="Mizener, Brendon J" w:date="2021-12-07T14:03:00Z">
                                      <w:rPr>
                                        <w:rFonts w:ascii="Times New Roman" w:hAnsi="Times New Roman" w:cs="Times New Roman"/>
                                        <w:w w:val="105"/>
                                        <w:sz w:val="18"/>
                                        <w:szCs w:val="18"/>
                                      </w:rPr>
                                    </w:rPrChange>
                                  </w:rPr>
                                  <w:delText>think</w:delText>
                                </w:r>
                                <w:r w:rsidRPr="00C83F79" w:rsidDel="002856E2">
                                  <w:rPr>
                                    <w:rFonts w:ascii="Times New Roman" w:hAnsi="Times New Roman" w:cs="Times New Roman"/>
                                    <w:color w:val="403152" w:themeColor="accent4" w:themeShade="80"/>
                                    <w:sz w:val="18"/>
                                    <w:szCs w:val="18"/>
                                    <w:rPrChange w:id="4190"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91" w:author="Mizener, Brendon J" w:date="2021-12-07T14:03:00Z">
                                      <w:rPr>
                                        <w:rFonts w:ascii="Times New Roman" w:hAnsi="Times New Roman" w:cs="Times New Roman"/>
                                        <w:w w:val="105"/>
                                        <w:sz w:val="18"/>
                                        <w:szCs w:val="18"/>
                                      </w:rPr>
                                    </w:rPrChange>
                                  </w:rPr>
                                  <w:delText>this</w:delText>
                                </w:r>
                              </w:del>
                            </w:p>
                          </w:tc>
                          <w:tc>
                            <w:tcPr>
                              <w:tcW w:w="1800" w:type="dxa"/>
                              <w:tcPrChange w:id="4192" w:author="Mizener, Brendon J" w:date="2021-11-01T15:52:00Z">
                                <w:tcPr>
                                  <w:tcW w:w="2160" w:type="dxa"/>
                                  <w:gridSpan w:val="2"/>
                                </w:tcPr>
                              </w:tcPrChange>
                            </w:tcPr>
                            <w:p w14:paraId="6DD53CBB" w14:textId="067FC1CE" w:rsidR="00D13C56" w:rsidRPr="00CB277A" w:rsidRDefault="00D13C56">
                              <w:pPr>
                                <w:pStyle w:val="TableParagraph"/>
                                <w:spacing w:line="276" w:lineRule="auto"/>
                                <w:ind w:left="-1"/>
                                <w:rPr>
                                  <w:rFonts w:ascii="Times New Roman" w:hAnsi="Times New Roman" w:cs="Times New Roman"/>
                                  <w:sz w:val="18"/>
                                  <w:szCs w:val="18"/>
                                </w:rPr>
                                <w:pPrChange w:id="4193" w:author="Mizener, Brendon J" w:date="2021-11-01T15:51:00Z">
                                  <w:pPr>
                                    <w:pStyle w:val="TableParagraph"/>
                                    <w:ind w:left="229"/>
                                  </w:pPr>
                                </w:pPrChange>
                              </w:pPr>
                              <w:ins w:id="4194" w:author="Mizener, Brendon J" w:date="2021-11-01T14:11:00Z">
                                <w:r w:rsidRPr="007A1C0C">
                                  <w:rPr>
                                    <w:rFonts w:ascii="Times New Roman" w:hAnsi="Times New Roman" w:cs="Times New Roman"/>
                                    <w:sz w:val="18"/>
                                    <w:szCs w:val="18"/>
                                    <w:rPrChange w:id="4195" w:author="Mizener, Brendon J" w:date="2021-11-01T15:37:00Z">
                                      <w:rPr>
                                        <w:rFonts w:ascii="Times New Roman" w:hAnsi="Times New Roman" w:cs="Times New Roman"/>
                                        <w:w w:val="105"/>
                                        <w:sz w:val="18"/>
                                        <w:szCs w:val="18"/>
                                      </w:rPr>
                                    </w:rPrChange>
                                  </w:rPr>
                                  <w:t>18</w:t>
                                </w:r>
                              </w:ins>
                              <w:ins w:id="4196" w:author="Mizener, Brendon J" w:date="2021-11-01T14:12:00Z">
                                <w:r w:rsidRPr="007A1C0C">
                                  <w:rPr>
                                    <w:rFonts w:ascii="Times New Roman" w:hAnsi="Times New Roman" w:cs="Times New Roman"/>
                                    <w:sz w:val="18"/>
                                    <w:szCs w:val="18"/>
                                    <w:rPrChange w:id="4197" w:author="Mizener, Brendon J" w:date="2021-11-01T15:37:00Z">
                                      <w:rPr>
                                        <w:rFonts w:ascii="Times New Roman" w:hAnsi="Times New Roman" w:cs="Times New Roman"/>
                                        <w:w w:val="105"/>
                                        <w:sz w:val="18"/>
                                        <w:szCs w:val="18"/>
                                      </w:rPr>
                                    </w:rPrChange>
                                  </w:rPr>
                                  <w:t xml:space="preserve"> </w:t>
                                </w:r>
                              </w:ins>
                              <w:ins w:id="4198" w:author="Mizener, Brendon J" w:date="2021-12-03T13:35:00Z">
                                <w:r w:rsidR="00500988">
                                  <w:rPr>
                                    <w:rFonts w:ascii="Times New Roman" w:hAnsi="Times New Roman" w:cs="Times New Roman"/>
                                    <w:sz w:val="18"/>
                                    <w:szCs w:val="18"/>
                                  </w:rPr>
                                  <w:t>–</w:t>
                                </w:r>
                              </w:ins>
                              <w:ins w:id="4199" w:author="Mizener, Brendon J" w:date="2021-11-01T14:12:00Z">
                                <w:r w:rsidRPr="007A1C0C">
                                  <w:rPr>
                                    <w:rFonts w:ascii="Times New Roman" w:hAnsi="Times New Roman" w:cs="Times New Roman"/>
                                    <w:sz w:val="18"/>
                                    <w:szCs w:val="18"/>
                                    <w:rPrChange w:id="4200" w:author="Mizener, Brendon J" w:date="2021-11-01T15:37:00Z">
                                      <w:rPr>
                                        <w:rFonts w:ascii="Times New Roman" w:hAnsi="Times New Roman" w:cs="Times New Roman"/>
                                        <w:w w:val="105"/>
                                        <w:sz w:val="18"/>
                                        <w:szCs w:val="18"/>
                                      </w:rPr>
                                    </w:rPrChange>
                                  </w:rPr>
                                  <w:t xml:space="preserve"> 51</w:t>
                                </w:r>
                              </w:ins>
                              <w:ins w:id="4201" w:author="Mizener, Brendon J" w:date="2021-12-03T13:35:00Z">
                                <w:r w:rsidR="00500988">
                                  <w:rPr>
                                    <w:rFonts w:ascii="Times New Roman" w:hAnsi="Times New Roman" w:cs="Times New Roman"/>
                                    <w:sz w:val="18"/>
                                    <w:szCs w:val="18"/>
                                  </w:rPr>
                                  <w:t xml:space="preserve"> </w:t>
                                </w:r>
                              </w:ins>
                              <w:del w:id="4202" w:author="Mizener, Brendon J" w:date="2021-11-01T13:40:00Z">
                                <w:r w:rsidRPr="007A1C0C" w:rsidDel="002856E2">
                                  <w:rPr>
                                    <w:rFonts w:ascii="Times New Roman" w:hAnsi="Times New Roman" w:cs="Times New Roman"/>
                                    <w:sz w:val="18"/>
                                    <w:szCs w:val="18"/>
                                    <w:rPrChange w:id="4203" w:author="Mizener, Brendon J" w:date="2021-11-01T15:37:00Z">
                                      <w:rPr>
                                        <w:rFonts w:ascii="Times New Roman" w:hAnsi="Times New Roman" w:cs="Times New Roman"/>
                                        <w:w w:val="105"/>
                                        <w:sz w:val="18"/>
                                        <w:szCs w:val="18"/>
                                      </w:rPr>
                                    </w:rPrChange>
                                  </w:rPr>
                                  <w:delText>I</w:delText>
                                </w:r>
                                <w:r w:rsidRPr="007A1C0C" w:rsidDel="002856E2">
                                  <w:rPr>
                                    <w:rFonts w:ascii="Times New Roman" w:hAnsi="Times New Roman" w:cs="Times New Roman"/>
                                    <w:sz w:val="18"/>
                                    <w:szCs w:val="18"/>
                                    <w:rPrChange w:id="4204"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4205" w:author="Mizener, Brendon J" w:date="2021-11-01T15:37:00Z">
                                      <w:rPr>
                                        <w:rFonts w:ascii="Times New Roman" w:hAnsi="Times New Roman" w:cs="Times New Roman"/>
                                        <w:w w:val="105"/>
                                        <w:sz w:val="18"/>
                                        <w:szCs w:val="18"/>
                                      </w:rPr>
                                    </w:rPrChange>
                                  </w:rPr>
                                  <w:delText>do</w:delText>
                                </w:r>
                                <w:r w:rsidRPr="007A1C0C" w:rsidDel="002856E2">
                                  <w:rPr>
                                    <w:rFonts w:ascii="Times New Roman" w:hAnsi="Times New Roman" w:cs="Times New Roman"/>
                                    <w:sz w:val="18"/>
                                    <w:szCs w:val="18"/>
                                    <w:rPrChange w:id="4206"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4207" w:author="Mizener, Brendon J" w:date="2021-11-01T15:37:00Z">
                                      <w:rPr>
                                        <w:rFonts w:ascii="Times New Roman" w:hAnsi="Times New Roman" w:cs="Times New Roman"/>
                                        <w:w w:val="105"/>
                                        <w:sz w:val="18"/>
                                        <w:szCs w:val="18"/>
                                      </w:rPr>
                                    </w:rPrChange>
                                  </w:rPr>
                                  <w:delText>not</w:delText>
                                </w:r>
                                <w:r w:rsidRPr="007A1C0C" w:rsidDel="002856E2">
                                  <w:rPr>
                                    <w:rFonts w:ascii="Times New Roman" w:hAnsi="Times New Roman" w:cs="Times New Roman"/>
                                    <w:sz w:val="18"/>
                                    <w:szCs w:val="18"/>
                                    <w:rPrChange w:id="4208" w:author="Mizener, Brendon J" w:date="2021-11-01T15:37:00Z">
                                      <w:rPr>
                                        <w:rFonts w:ascii="Times New Roman" w:hAnsi="Times New Roman" w:cs="Times New Roman"/>
                                        <w:spacing w:val="7"/>
                                        <w:w w:val="105"/>
                                        <w:sz w:val="18"/>
                                        <w:szCs w:val="18"/>
                                      </w:rPr>
                                    </w:rPrChange>
                                  </w:rPr>
                                  <w:delText xml:space="preserve"> </w:delText>
                                </w:r>
                                <w:r w:rsidRPr="007A1C0C" w:rsidDel="002856E2">
                                  <w:rPr>
                                    <w:rFonts w:ascii="Times New Roman" w:hAnsi="Times New Roman" w:cs="Times New Roman"/>
                                    <w:sz w:val="18"/>
                                    <w:szCs w:val="18"/>
                                    <w:rPrChange w:id="4209" w:author="Mizener, Brendon J" w:date="2021-11-01T15:37:00Z">
                                      <w:rPr>
                                        <w:rFonts w:ascii="Times New Roman" w:hAnsi="Times New Roman" w:cs="Times New Roman"/>
                                        <w:w w:val="105"/>
                                        <w:sz w:val="18"/>
                                        <w:szCs w:val="18"/>
                                      </w:rPr>
                                    </w:rPrChange>
                                  </w:rPr>
                                  <w:delText>think</w:delText>
                                </w:r>
                                <w:r w:rsidRPr="007A1C0C" w:rsidDel="002856E2">
                                  <w:rPr>
                                    <w:rFonts w:ascii="Times New Roman" w:hAnsi="Times New Roman" w:cs="Times New Roman"/>
                                    <w:sz w:val="18"/>
                                    <w:szCs w:val="18"/>
                                    <w:rPrChange w:id="4210"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4211" w:author="Mizener, Brendon J" w:date="2021-11-01T15:37:00Z">
                                      <w:rPr>
                                        <w:rFonts w:ascii="Times New Roman" w:hAnsi="Times New Roman" w:cs="Times New Roman"/>
                                        <w:w w:val="105"/>
                                        <w:sz w:val="18"/>
                                        <w:szCs w:val="18"/>
                                      </w:rPr>
                                    </w:rPrChange>
                                  </w:rPr>
                                  <w:delText>this</w:delText>
                                </w:r>
                              </w:del>
                            </w:p>
                          </w:tc>
                          <w:tc>
                            <w:tcPr>
                              <w:tcW w:w="2610" w:type="dxa"/>
                              <w:tcPrChange w:id="4212" w:author="Mizener, Brendon J" w:date="2021-11-01T15:52:00Z">
                                <w:tcPr>
                                  <w:tcW w:w="1960" w:type="dxa"/>
                                  <w:gridSpan w:val="2"/>
                                </w:tcPr>
                              </w:tcPrChange>
                            </w:tcPr>
                            <w:p w14:paraId="2887CD6B" w14:textId="26141ED3" w:rsidR="00D13C56" w:rsidRPr="00CB277A" w:rsidRDefault="00D13C56">
                              <w:pPr>
                                <w:pStyle w:val="TableParagraph"/>
                                <w:spacing w:line="276" w:lineRule="auto"/>
                                <w:rPr>
                                  <w:rFonts w:ascii="Times New Roman" w:hAnsi="Times New Roman" w:cs="Times New Roman"/>
                                  <w:sz w:val="18"/>
                                  <w:szCs w:val="18"/>
                                </w:rPr>
                                <w:pPrChange w:id="4213" w:author="Mizener, Brendon J" w:date="2021-11-01T15:51:00Z">
                                  <w:pPr>
                                    <w:pStyle w:val="TableParagraph"/>
                                    <w:ind w:left="180"/>
                                  </w:pPr>
                                </w:pPrChange>
                              </w:pPr>
                              <w:ins w:id="4214" w:author="Mizener, Brendon J" w:date="2021-11-01T14:39:00Z">
                                <w:r w:rsidRPr="00500988">
                                  <w:rPr>
                                    <w:rFonts w:ascii="Times New Roman" w:hAnsi="Times New Roman" w:cs="Times New Roman"/>
                                    <w:i/>
                                    <w:iCs/>
                                    <w:sz w:val="18"/>
                                    <w:szCs w:val="18"/>
                                    <w:rPrChange w:id="4215"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216" w:author="Mizener, Brendon J" w:date="2021-11-01T15:37:00Z">
                                      <w:rPr>
                                        <w:rFonts w:ascii="Times New Roman" w:hAnsi="Times New Roman" w:cs="Times New Roman"/>
                                        <w:w w:val="105"/>
                                        <w:sz w:val="18"/>
                                        <w:szCs w:val="18"/>
                                      </w:rPr>
                                    </w:rPrChange>
                                  </w:rPr>
                                  <w:t xml:space="preserve"> = </w:t>
                                </w:r>
                              </w:ins>
                              <w:ins w:id="4217" w:author="Mizener, Brendon J" w:date="2021-11-01T14:38:00Z">
                                <w:r w:rsidRPr="007A1C0C">
                                  <w:rPr>
                                    <w:rFonts w:ascii="Times New Roman" w:hAnsi="Times New Roman" w:cs="Times New Roman"/>
                                    <w:sz w:val="18"/>
                                    <w:szCs w:val="18"/>
                                    <w:rPrChange w:id="4218" w:author="Mizener, Brendon J" w:date="2021-11-01T15:37:00Z">
                                      <w:rPr>
                                        <w:rFonts w:ascii="Times New Roman" w:hAnsi="Times New Roman" w:cs="Times New Roman"/>
                                        <w:w w:val="105"/>
                                        <w:sz w:val="18"/>
                                        <w:szCs w:val="18"/>
                                      </w:rPr>
                                    </w:rPrChange>
                                  </w:rPr>
                                  <w:t>3.3</w:t>
                                </w:r>
                              </w:ins>
                              <w:ins w:id="4219" w:author="Mizener, Brendon J" w:date="2021-11-01T15:16:00Z">
                                <w:r w:rsidRPr="007A1C0C">
                                  <w:rPr>
                                    <w:rFonts w:ascii="Times New Roman" w:hAnsi="Times New Roman" w:cs="Times New Roman"/>
                                    <w:sz w:val="18"/>
                                    <w:szCs w:val="18"/>
                                    <w:rPrChange w:id="4220" w:author="Mizener, Brendon J" w:date="2021-11-01T15:37:00Z">
                                      <w:rPr>
                                        <w:rFonts w:ascii="Times New Roman" w:hAnsi="Times New Roman" w:cs="Times New Roman"/>
                                        <w:w w:val="105"/>
                                        <w:sz w:val="18"/>
                                        <w:szCs w:val="18"/>
                                      </w:rPr>
                                    </w:rPrChange>
                                  </w:rPr>
                                  <w:t>2</w:t>
                                </w:r>
                              </w:ins>
                              <w:ins w:id="4221" w:author="Mizener, Brendon J" w:date="2021-11-01T14:38:00Z">
                                <w:r w:rsidRPr="007A1C0C">
                                  <w:rPr>
                                    <w:rFonts w:ascii="Times New Roman" w:hAnsi="Times New Roman" w:cs="Times New Roman"/>
                                    <w:sz w:val="18"/>
                                    <w:szCs w:val="18"/>
                                    <w:rPrChange w:id="4222" w:author="Mizener, Brendon J" w:date="2021-11-01T15:37:00Z">
                                      <w:rPr>
                                        <w:rFonts w:ascii="Times New Roman" w:hAnsi="Times New Roman" w:cs="Times New Roman"/>
                                        <w:w w:val="105"/>
                                        <w:sz w:val="18"/>
                                        <w:szCs w:val="18"/>
                                      </w:rPr>
                                    </w:rPrChange>
                                  </w:rPr>
                                  <w:t xml:space="preserve">, </w:t>
                                </w:r>
                              </w:ins>
                              <w:ins w:id="4223" w:author="Mizener, Brendon J" w:date="2021-11-01T14:39:00Z">
                                <w:r w:rsidRPr="00500988">
                                  <w:rPr>
                                    <w:rFonts w:ascii="Times New Roman" w:hAnsi="Times New Roman" w:cs="Times New Roman"/>
                                    <w:i/>
                                    <w:iCs/>
                                    <w:sz w:val="18"/>
                                    <w:szCs w:val="18"/>
                                    <w:rPrChange w:id="4224"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225" w:author="Mizener, Brendon J" w:date="2021-11-01T15:37:00Z">
                                      <w:rPr>
                                        <w:rFonts w:ascii="Times New Roman" w:hAnsi="Times New Roman" w:cs="Times New Roman"/>
                                        <w:w w:val="105"/>
                                        <w:sz w:val="18"/>
                                        <w:szCs w:val="18"/>
                                      </w:rPr>
                                    </w:rPrChange>
                                  </w:rPr>
                                  <w:t xml:space="preserve"> = </w:t>
                                </w:r>
                              </w:ins>
                              <w:ins w:id="4226" w:author="Mizener, Brendon J" w:date="2021-11-01T14:38:00Z">
                                <w:r w:rsidRPr="007A1C0C">
                                  <w:rPr>
                                    <w:rFonts w:ascii="Times New Roman" w:hAnsi="Times New Roman" w:cs="Times New Roman"/>
                                    <w:sz w:val="18"/>
                                    <w:szCs w:val="18"/>
                                    <w:rPrChange w:id="4227" w:author="Mizener, Brendon J" w:date="2021-11-01T15:37:00Z">
                                      <w:rPr>
                                        <w:rFonts w:ascii="Times New Roman" w:hAnsi="Times New Roman" w:cs="Times New Roman"/>
                                        <w:w w:val="105"/>
                                        <w:sz w:val="18"/>
                                        <w:szCs w:val="18"/>
                                      </w:rPr>
                                    </w:rPrChange>
                                  </w:rPr>
                                  <w:t>3.4</w:t>
                                </w:r>
                              </w:ins>
                              <w:ins w:id="4228" w:author="Mizener, Brendon J" w:date="2021-11-01T15:16:00Z">
                                <w:r w:rsidRPr="007A1C0C">
                                  <w:rPr>
                                    <w:rFonts w:ascii="Times New Roman" w:hAnsi="Times New Roman" w:cs="Times New Roman"/>
                                    <w:sz w:val="18"/>
                                    <w:szCs w:val="18"/>
                                    <w:rPrChange w:id="4229" w:author="Mizener, Brendon J" w:date="2021-11-01T15:37:00Z">
                                      <w:rPr>
                                        <w:rFonts w:ascii="Times New Roman" w:hAnsi="Times New Roman" w:cs="Times New Roman"/>
                                        <w:w w:val="105"/>
                                        <w:sz w:val="18"/>
                                        <w:szCs w:val="18"/>
                                      </w:rPr>
                                    </w:rPrChange>
                                  </w:rPr>
                                  <w:t>1</w:t>
                                </w:r>
                              </w:ins>
                              <w:del w:id="4230" w:author="Mizener, Brendon J" w:date="2021-11-01T13:40:00Z">
                                <w:r w:rsidRPr="007A1C0C" w:rsidDel="002856E2">
                                  <w:rPr>
                                    <w:rFonts w:ascii="Times New Roman" w:hAnsi="Times New Roman" w:cs="Times New Roman"/>
                                    <w:sz w:val="18"/>
                                    <w:szCs w:val="18"/>
                                    <w:rPrChange w:id="4231" w:author="Mizener, Brendon J" w:date="2021-11-01T15:37:00Z">
                                      <w:rPr>
                                        <w:rFonts w:ascii="Times New Roman" w:hAnsi="Times New Roman" w:cs="Times New Roman"/>
                                        <w:w w:val="105"/>
                                        <w:sz w:val="18"/>
                                        <w:szCs w:val="18"/>
                                      </w:rPr>
                                    </w:rPrChange>
                                  </w:rPr>
                                  <w:delText>Other</w:delText>
                                </w:r>
                              </w:del>
                            </w:p>
                          </w:tc>
                        </w:tr>
                        <w:tr w:rsidR="00D13C56" w14:paraId="2D07E620" w14:textId="77777777" w:rsidTr="001F6A47">
                          <w:tblPrEx>
                            <w:tblPrExChange w:id="4232" w:author="Mizener, Brendon J" w:date="2021-11-01T15:52:00Z">
                              <w:tblPrEx>
                                <w:tblW w:w="12857" w:type="dxa"/>
                              </w:tblPrEx>
                            </w:tblPrExChange>
                          </w:tblPrEx>
                          <w:trPr>
                            <w:trHeight w:val="288"/>
                            <w:trPrChange w:id="4233" w:author="Mizener, Brendon J" w:date="2021-11-01T15:52:00Z">
                              <w:trPr>
                                <w:gridAfter w:val="0"/>
                                <w:trHeight w:val="313"/>
                              </w:trPr>
                            </w:trPrChange>
                          </w:trPr>
                          <w:tc>
                            <w:tcPr>
                              <w:tcW w:w="1784" w:type="dxa"/>
                              <w:tcPrChange w:id="4234" w:author="Mizener, Brendon J" w:date="2021-11-01T15:52:00Z">
                                <w:tcPr>
                                  <w:tcW w:w="1784" w:type="dxa"/>
                                </w:tcPr>
                              </w:tcPrChange>
                            </w:tcPr>
                            <w:p w14:paraId="4410F1A9"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235" w:author="Mizener, Brendon J" w:date="2021-12-07T14:03:00Z">
                                    <w:rPr>
                                      <w:rFonts w:ascii="Times New Roman" w:hAnsi="Times New Roman" w:cs="Times New Roman"/>
                                      <w:sz w:val="18"/>
                                      <w:szCs w:val="18"/>
                                    </w:rPr>
                                  </w:rPrChange>
                                </w:rPr>
                                <w:pPrChange w:id="4236" w:author="Mizener, Brendon J" w:date="2021-11-01T15:51:00Z">
                                  <w:pPr>
                                    <w:pStyle w:val="TableParagraph"/>
                                    <w:ind w:left="119"/>
                                  </w:pPr>
                                </w:pPrChange>
                              </w:pPr>
                            </w:p>
                          </w:tc>
                          <w:tc>
                            <w:tcPr>
                              <w:tcW w:w="3339" w:type="dxa"/>
                              <w:tcPrChange w:id="4237" w:author="Mizener, Brendon J" w:date="2021-11-01T15:52:00Z">
                                <w:tcPr>
                                  <w:tcW w:w="2123" w:type="dxa"/>
                                </w:tcPr>
                              </w:tcPrChange>
                            </w:tcPr>
                            <w:p w14:paraId="5913B1C4" w14:textId="60DC3E0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238" w:author="Mizener, Brendon J" w:date="2021-12-07T14:03:00Z">
                                    <w:rPr>
                                      <w:rFonts w:ascii="Times New Roman" w:hAnsi="Times New Roman" w:cs="Times New Roman"/>
                                      <w:sz w:val="18"/>
                                      <w:szCs w:val="18"/>
                                    </w:rPr>
                                  </w:rPrChange>
                                </w:rPr>
                                <w:pPrChange w:id="4239" w:author="Mizener, Brendon J" w:date="2021-11-01T15:51:00Z">
                                  <w:pPr>
                                    <w:pStyle w:val="TableParagraph"/>
                                    <w:ind w:left="446"/>
                                  </w:pPr>
                                </w:pPrChange>
                              </w:pPr>
                              <w:ins w:id="4240" w:author="Mizener, Brendon J" w:date="2021-11-01T13:49:00Z">
                                <w:r w:rsidRPr="00C83F79">
                                  <w:rPr>
                                    <w:rFonts w:ascii="Times New Roman" w:hAnsi="Times New Roman" w:cs="Times New Roman"/>
                                    <w:color w:val="403152" w:themeColor="accent4" w:themeShade="80"/>
                                    <w:sz w:val="18"/>
                                    <w:szCs w:val="18"/>
                                    <w:rPrChange w:id="4241" w:author="Mizener, Brendon J" w:date="2021-12-07T14:03:00Z">
                                      <w:rPr>
                                        <w:rFonts w:ascii="Times New Roman" w:hAnsi="Times New Roman" w:cs="Times New Roman"/>
                                        <w:sz w:val="18"/>
                                        <w:szCs w:val="18"/>
                                      </w:rPr>
                                    </w:rPrChange>
                                  </w:rPr>
                                  <w:t>M</w:t>
                                </w:r>
                              </w:ins>
                              <w:ins w:id="4242" w:author="Mizener, Brendon J" w:date="2021-11-01T13:58:00Z">
                                <w:r w:rsidRPr="00C83F79">
                                  <w:rPr>
                                    <w:rFonts w:ascii="Times New Roman" w:hAnsi="Times New Roman" w:cs="Times New Roman"/>
                                    <w:color w:val="403152" w:themeColor="accent4" w:themeShade="80"/>
                                    <w:sz w:val="18"/>
                                    <w:szCs w:val="18"/>
                                    <w:rPrChange w:id="4243" w:author="Mizener, Brendon J" w:date="2021-12-07T14:03:00Z">
                                      <w:rPr>
                                        <w:rFonts w:ascii="Times New Roman" w:hAnsi="Times New Roman" w:cs="Times New Roman"/>
                                        <w:sz w:val="18"/>
                                        <w:szCs w:val="18"/>
                                      </w:rPr>
                                    </w:rPrChange>
                                  </w:rPr>
                                  <w:t xml:space="preserve"> (</w:t>
                                </w:r>
                              </w:ins>
                              <w:ins w:id="4244" w:author="Mizener, Brendon J" w:date="2021-11-01T15:10:00Z">
                                <w:r w:rsidRPr="00C83F79">
                                  <w:rPr>
                                    <w:rFonts w:ascii="Times New Roman" w:hAnsi="Times New Roman" w:cs="Times New Roman"/>
                                    <w:i/>
                                    <w:iCs/>
                                    <w:color w:val="403152" w:themeColor="accent4" w:themeShade="80"/>
                                    <w:sz w:val="18"/>
                                    <w:szCs w:val="18"/>
                                    <w:rPrChange w:id="4245"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246" w:author="Mizener, Brendon J" w:date="2021-12-07T14:03:00Z">
                                      <w:rPr>
                                        <w:rFonts w:ascii="Times New Roman" w:hAnsi="Times New Roman" w:cs="Times New Roman"/>
                                        <w:sz w:val="18"/>
                                        <w:szCs w:val="18"/>
                                      </w:rPr>
                                    </w:rPrChange>
                                  </w:rPr>
                                  <w:t xml:space="preserve"> </w:t>
                                </w:r>
                              </w:ins>
                              <w:ins w:id="4247" w:author="Mizener, Brendon J" w:date="2021-11-01T15:09:00Z">
                                <w:r w:rsidRPr="00C83F79">
                                  <w:rPr>
                                    <w:rFonts w:ascii="Times New Roman" w:hAnsi="Times New Roman" w:cs="Times New Roman"/>
                                    <w:color w:val="403152" w:themeColor="accent4" w:themeShade="80"/>
                                    <w:sz w:val="18"/>
                                    <w:szCs w:val="18"/>
                                    <w:rPrChange w:id="4248" w:author="Mizener, Brendon J" w:date="2021-12-07T14:03:00Z">
                                      <w:rPr>
                                        <w:rFonts w:ascii="Times New Roman" w:hAnsi="Times New Roman" w:cs="Times New Roman"/>
                                        <w:sz w:val="18"/>
                                        <w:szCs w:val="18"/>
                                      </w:rPr>
                                    </w:rPrChange>
                                  </w:rPr>
                                  <w:t xml:space="preserve">= </w:t>
                                </w:r>
                              </w:ins>
                              <w:ins w:id="4249" w:author="Mizener, Brendon J" w:date="2021-11-01T13:58:00Z">
                                <w:r w:rsidRPr="00C83F79">
                                  <w:rPr>
                                    <w:rFonts w:ascii="Times New Roman" w:hAnsi="Times New Roman" w:cs="Times New Roman"/>
                                    <w:color w:val="403152" w:themeColor="accent4" w:themeShade="80"/>
                                    <w:sz w:val="18"/>
                                    <w:szCs w:val="18"/>
                                    <w:rPrChange w:id="4250" w:author="Mizener, Brendon J" w:date="2021-12-07T14:03:00Z">
                                      <w:rPr>
                                        <w:rFonts w:ascii="Times New Roman" w:hAnsi="Times New Roman" w:cs="Times New Roman"/>
                                        <w:sz w:val="18"/>
                                        <w:szCs w:val="18"/>
                                      </w:rPr>
                                    </w:rPrChange>
                                  </w:rPr>
                                  <w:t>61)</w:t>
                                </w:r>
                              </w:ins>
                              <w:del w:id="4251" w:author="Mizener, Brendon J" w:date="2021-11-01T13:40:00Z">
                                <w:r w:rsidRPr="00C83F79" w:rsidDel="002856E2">
                                  <w:rPr>
                                    <w:rFonts w:ascii="Times New Roman" w:hAnsi="Times New Roman" w:cs="Times New Roman"/>
                                    <w:color w:val="403152" w:themeColor="accent4" w:themeShade="80"/>
                                    <w:sz w:val="18"/>
                                    <w:szCs w:val="18"/>
                                    <w:rPrChange w:id="4252" w:author="Mizener, Brendon J" w:date="2021-12-07T14:03:00Z">
                                      <w:rPr>
                                        <w:rFonts w:ascii="Times New Roman" w:hAnsi="Times New Roman" w:cs="Times New Roman"/>
                                        <w:sz w:val="18"/>
                                        <w:szCs w:val="18"/>
                                      </w:rPr>
                                    </w:rPrChange>
                                  </w:rPr>
                                  <w:delText>Terrace</w:delText>
                                </w:r>
                              </w:del>
                            </w:p>
                          </w:tc>
                          <w:tc>
                            <w:tcPr>
                              <w:tcW w:w="3060" w:type="dxa"/>
                              <w:tcPrChange w:id="4253" w:author="Mizener, Brendon J" w:date="2021-11-01T15:52:00Z">
                                <w:tcPr>
                                  <w:tcW w:w="2316" w:type="dxa"/>
                                  <w:gridSpan w:val="2"/>
                                </w:tcPr>
                              </w:tcPrChange>
                            </w:tcPr>
                            <w:p w14:paraId="63979015" w14:textId="0105BE0F"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254" w:author="Mizener, Brendon J" w:date="2021-12-07T14:03:00Z">
                                    <w:rPr>
                                      <w:rFonts w:ascii="Times New Roman" w:hAnsi="Times New Roman" w:cs="Times New Roman"/>
                                      <w:sz w:val="18"/>
                                      <w:szCs w:val="18"/>
                                    </w:rPr>
                                  </w:rPrChange>
                                </w:rPr>
                                <w:pPrChange w:id="4255" w:author="Mizener, Brendon J" w:date="2021-11-01T15:51:00Z">
                                  <w:pPr>
                                    <w:pStyle w:val="TableParagraph"/>
                                    <w:ind w:left="434"/>
                                  </w:pPr>
                                </w:pPrChange>
                              </w:pPr>
                              <w:ins w:id="4256" w:author="Mizener, Brendon J" w:date="2021-11-01T13:58:00Z">
                                <w:r w:rsidRPr="00C83F79">
                                  <w:rPr>
                                    <w:rFonts w:ascii="Times New Roman" w:hAnsi="Times New Roman" w:cs="Times New Roman"/>
                                    <w:i/>
                                    <w:iCs/>
                                    <w:color w:val="403152" w:themeColor="accent4" w:themeShade="80"/>
                                    <w:sz w:val="18"/>
                                    <w:szCs w:val="18"/>
                                    <w:rPrChange w:id="425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4258" w:author="Mizener, Brendon J" w:date="2021-12-07T14:03:00Z">
                                      <w:rPr>
                                        <w:rFonts w:ascii="Times New Roman" w:hAnsi="Times New Roman" w:cs="Times New Roman"/>
                                        <w:sz w:val="18"/>
                                        <w:szCs w:val="18"/>
                                      </w:rPr>
                                    </w:rPrChange>
                                  </w:rPr>
                                  <w:t xml:space="preserve"> = </w:t>
                                </w:r>
                              </w:ins>
                              <w:ins w:id="4259" w:author="Mizener, Brendon J" w:date="2021-11-01T13:57:00Z">
                                <w:r w:rsidRPr="00C83F79">
                                  <w:rPr>
                                    <w:rFonts w:ascii="Times New Roman" w:hAnsi="Times New Roman" w:cs="Times New Roman"/>
                                    <w:color w:val="403152" w:themeColor="accent4" w:themeShade="80"/>
                                    <w:sz w:val="18"/>
                                    <w:szCs w:val="18"/>
                                    <w:rPrChange w:id="4260" w:author="Mizener, Brendon J" w:date="2021-12-07T14:03:00Z">
                                      <w:rPr>
                                        <w:rFonts w:ascii="Times New Roman" w:hAnsi="Times New Roman" w:cs="Times New Roman"/>
                                        <w:sz w:val="18"/>
                                        <w:szCs w:val="18"/>
                                      </w:rPr>
                                    </w:rPrChange>
                                  </w:rPr>
                                  <w:t>22.3</w:t>
                                </w:r>
                              </w:ins>
                              <w:ins w:id="4261" w:author="Mizener, Brendon J" w:date="2021-11-01T15:15:00Z">
                                <w:r w:rsidRPr="00C83F79">
                                  <w:rPr>
                                    <w:rFonts w:ascii="Times New Roman" w:hAnsi="Times New Roman" w:cs="Times New Roman"/>
                                    <w:color w:val="403152" w:themeColor="accent4" w:themeShade="80"/>
                                    <w:sz w:val="18"/>
                                    <w:szCs w:val="18"/>
                                    <w:rPrChange w:id="4262" w:author="Mizener, Brendon J" w:date="2021-12-07T14:03:00Z">
                                      <w:rPr>
                                        <w:rFonts w:ascii="Times New Roman" w:hAnsi="Times New Roman" w:cs="Times New Roman"/>
                                        <w:sz w:val="18"/>
                                        <w:szCs w:val="18"/>
                                      </w:rPr>
                                    </w:rPrChange>
                                  </w:rPr>
                                  <w:t>2</w:t>
                                </w:r>
                              </w:ins>
                              <w:ins w:id="4263" w:author="Mizener, Brendon J" w:date="2021-11-01T14:05:00Z">
                                <w:r w:rsidRPr="00C83F79">
                                  <w:rPr>
                                    <w:rFonts w:ascii="Times New Roman" w:hAnsi="Times New Roman" w:cs="Times New Roman"/>
                                    <w:color w:val="403152" w:themeColor="accent4" w:themeShade="80"/>
                                    <w:sz w:val="18"/>
                                    <w:szCs w:val="18"/>
                                    <w:rPrChange w:id="4264" w:author="Mizener, Brendon J" w:date="2021-12-07T14:03:00Z">
                                      <w:rPr>
                                        <w:rFonts w:ascii="Times New Roman" w:hAnsi="Times New Roman" w:cs="Times New Roman"/>
                                        <w:sz w:val="18"/>
                                        <w:szCs w:val="18"/>
                                      </w:rPr>
                                    </w:rPrChange>
                                  </w:rPr>
                                  <w:t>,</w:t>
                                </w:r>
                              </w:ins>
                              <w:ins w:id="4265" w:author="Mizener, Brendon J" w:date="2021-11-01T13:57:00Z">
                                <w:r w:rsidRPr="00C83F79">
                                  <w:rPr>
                                    <w:rFonts w:ascii="Times New Roman" w:hAnsi="Times New Roman" w:cs="Times New Roman"/>
                                    <w:color w:val="403152" w:themeColor="accent4" w:themeShade="80"/>
                                    <w:sz w:val="18"/>
                                    <w:szCs w:val="18"/>
                                    <w:rPrChange w:id="4266" w:author="Mizener, Brendon J" w:date="2021-12-07T14:03:00Z">
                                      <w:rPr>
                                        <w:rFonts w:ascii="Times New Roman" w:hAnsi="Times New Roman" w:cs="Times New Roman"/>
                                        <w:sz w:val="18"/>
                                        <w:szCs w:val="18"/>
                                      </w:rPr>
                                    </w:rPrChange>
                                  </w:rPr>
                                  <w:t xml:space="preserve"> </w:t>
                                </w:r>
                              </w:ins>
                              <w:ins w:id="4267" w:author="Mizener, Brendon J" w:date="2021-11-01T13:58:00Z">
                                <w:r w:rsidRPr="00C83F79">
                                  <w:rPr>
                                    <w:rFonts w:ascii="Times New Roman" w:hAnsi="Times New Roman" w:cs="Times New Roman"/>
                                    <w:i/>
                                    <w:iCs/>
                                    <w:color w:val="403152" w:themeColor="accent4" w:themeShade="80"/>
                                    <w:sz w:val="18"/>
                                    <w:szCs w:val="18"/>
                                    <w:rPrChange w:id="4268"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4269" w:author="Mizener, Brendon J" w:date="2021-12-07T14:03:00Z">
                                      <w:rPr>
                                        <w:rFonts w:ascii="Times New Roman" w:hAnsi="Times New Roman" w:cs="Times New Roman"/>
                                        <w:sz w:val="18"/>
                                        <w:szCs w:val="18"/>
                                      </w:rPr>
                                    </w:rPrChange>
                                  </w:rPr>
                                  <w:t xml:space="preserve"> = </w:t>
                                </w:r>
                              </w:ins>
                              <w:ins w:id="4270" w:author="Mizener, Brendon J" w:date="2021-11-01T13:57:00Z">
                                <w:r w:rsidRPr="00C83F79">
                                  <w:rPr>
                                    <w:rFonts w:ascii="Times New Roman" w:hAnsi="Times New Roman" w:cs="Times New Roman"/>
                                    <w:color w:val="403152" w:themeColor="accent4" w:themeShade="80"/>
                                    <w:sz w:val="18"/>
                                    <w:szCs w:val="18"/>
                                    <w:rPrChange w:id="4271" w:author="Mizener, Brendon J" w:date="2021-12-07T14:03:00Z">
                                      <w:rPr>
                                        <w:rFonts w:ascii="Times New Roman" w:hAnsi="Times New Roman" w:cs="Times New Roman"/>
                                        <w:sz w:val="18"/>
                                        <w:szCs w:val="18"/>
                                      </w:rPr>
                                    </w:rPrChange>
                                  </w:rPr>
                                  <w:t>5.2</w:t>
                                </w:r>
                              </w:ins>
                              <w:ins w:id="4272" w:author="Mizener, Brendon J" w:date="2021-11-01T15:15:00Z">
                                <w:r w:rsidRPr="00C83F79">
                                  <w:rPr>
                                    <w:rFonts w:ascii="Times New Roman" w:hAnsi="Times New Roman" w:cs="Times New Roman"/>
                                    <w:color w:val="403152" w:themeColor="accent4" w:themeShade="80"/>
                                    <w:sz w:val="18"/>
                                    <w:szCs w:val="18"/>
                                    <w:rPrChange w:id="4273" w:author="Mizener, Brendon J" w:date="2021-12-07T14:03:00Z">
                                      <w:rPr>
                                        <w:rFonts w:ascii="Times New Roman" w:hAnsi="Times New Roman" w:cs="Times New Roman"/>
                                        <w:sz w:val="18"/>
                                        <w:szCs w:val="18"/>
                                      </w:rPr>
                                    </w:rPrChange>
                                  </w:rPr>
                                  <w:t>1</w:t>
                                </w:r>
                              </w:ins>
                              <w:del w:id="4274" w:author="Mizener, Brendon J" w:date="2021-11-01T13:40:00Z">
                                <w:r w:rsidRPr="00C83F79" w:rsidDel="002856E2">
                                  <w:rPr>
                                    <w:rFonts w:ascii="Times New Roman" w:hAnsi="Times New Roman" w:cs="Times New Roman"/>
                                    <w:color w:val="403152" w:themeColor="accent4" w:themeShade="80"/>
                                    <w:sz w:val="18"/>
                                    <w:szCs w:val="18"/>
                                    <w:rPrChange w:id="4275" w:author="Mizener, Brendon J" w:date="2021-12-07T14:03:00Z">
                                      <w:rPr>
                                        <w:rFonts w:ascii="Times New Roman" w:hAnsi="Times New Roman" w:cs="Times New Roman"/>
                                        <w:sz w:val="18"/>
                                        <w:szCs w:val="18"/>
                                      </w:rPr>
                                    </w:rPrChange>
                                  </w:rPr>
                                  <w:delText>excerpt has a melody</w:delText>
                                </w:r>
                              </w:del>
                            </w:p>
                          </w:tc>
                          <w:tc>
                            <w:tcPr>
                              <w:tcW w:w="1800" w:type="dxa"/>
                              <w:tcPrChange w:id="4276" w:author="Mizener, Brendon J" w:date="2021-11-01T15:52:00Z">
                                <w:tcPr>
                                  <w:tcW w:w="2160" w:type="dxa"/>
                                  <w:gridSpan w:val="2"/>
                                </w:tcPr>
                              </w:tcPrChange>
                            </w:tcPr>
                            <w:p w14:paraId="487F5457" w14:textId="5990946E" w:rsidR="00D13C56" w:rsidRPr="007A1C0C" w:rsidRDefault="00D13C56">
                              <w:pPr>
                                <w:pStyle w:val="TableParagraph"/>
                                <w:spacing w:line="276" w:lineRule="auto"/>
                                <w:ind w:left="-1"/>
                                <w:rPr>
                                  <w:rFonts w:ascii="Times New Roman" w:hAnsi="Times New Roman" w:cs="Times New Roman"/>
                                  <w:sz w:val="18"/>
                                  <w:szCs w:val="18"/>
                                </w:rPr>
                                <w:pPrChange w:id="4277" w:author="Mizener, Brendon J" w:date="2021-11-01T15:51:00Z">
                                  <w:pPr>
                                    <w:pStyle w:val="TableParagraph"/>
                                    <w:ind w:firstLine="255"/>
                                  </w:pPr>
                                </w:pPrChange>
                              </w:pPr>
                              <w:ins w:id="4278" w:author="Mizener, Brendon J" w:date="2021-11-01T14:12:00Z">
                                <w:r w:rsidRPr="007A1C0C">
                                  <w:rPr>
                                    <w:rFonts w:ascii="Times New Roman" w:hAnsi="Times New Roman" w:cs="Times New Roman"/>
                                    <w:sz w:val="18"/>
                                    <w:szCs w:val="18"/>
                                  </w:rPr>
                                  <w:t xml:space="preserve">18 </w:t>
                                </w:r>
                              </w:ins>
                              <w:ins w:id="4279" w:author="Mizener, Brendon J" w:date="2021-12-03T13:35:00Z">
                                <w:r w:rsidR="00500988">
                                  <w:rPr>
                                    <w:rFonts w:ascii="Times New Roman" w:hAnsi="Times New Roman" w:cs="Times New Roman"/>
                                    <w:sz w:val="18"/>
                                    <w:szCs w:val="18"/>
                                  </w:rPr>
                                  <w:t>–</w:t>
                                </w:r>
                              </w:ins>
                              <w:ins w:id="4280" w:author="Mizener, Brendon J" w:date="2021-11-01T14:12:00Z">
                                <w:r w:rsidRPr="007A1C0C">
                                  <w:rPr>
                                    <w:rFonts w:ascii="Times New Roman" w:hAnsi="Times New Roman" w:cs="Times New Roman"/>
                                    <w:sz w:val="18"/>
                                    <w:szCs w:val="18"/>
                                  </w:rPr>
                                  <w:t xml:space="preserve"> 54</w:t>
                                </w:r>
                              </w:ins>
                              <w:ins w:id="4281" w:author="Mizener, Brendon J" w:date="2021-12-03T13:35:00Z">
                                <w:r w:rsidR="00500988">
                                  <w:rPr>
                                    <w:rFonts w:ascii="Times New Roman" w:hAnsi="Times New Roman" w:cs="Times New Roman"/>
                                    <w:sz w:val="18"/>
                                    <w:szCs w:val="18"/>
                                  </w:rPr>
                                  <w:t xml:space="preserve"> </w:t>
                                </w:r>
                              </w:ins>
                              <w:del w:id="4282" w:author="Mizener, Brendon J" w:date="2021-11-01T13:40:00Z">
                                <w:r w:rsidRPr="007A1C0C" w:rsidDel="002856E2">
                                  <w:rPr>
                                    <w:rFonts w:ascii="Times New Roman" w:hAnsi="Times New Roman" w:cs="Times New Roman"/>
                                    <w:sz w:val="18"/>
                                    <w:szCs w:val="18"/>
                                  </w:rPr>
                                  <w:delText>excerpt has a melody</w:delText>
                                </w:r>
                              </w:del>
                            </w:p>
                          </w:tc>
                          <w:tc>
                            <w:tcPr>
                              <w:tcW w:w="2610" w:type="dxa"/>
                              <w:tcPrChange w:id="4283" w:author="Mizener, Brendon J" w:date="2021-11-01T15:52:00Z">
                                <w:tcPr>
                                  <w:tcW w:w="1960" w:type="dxa"/>
                                  <w:gridSpan w:val="2"/>
                                </w:tcPr>
                              </w:tcPrChange>
                            </w:tcPr>
                            <w:p w14:paraId="57D357DC" w14:textId="6CEF44A4" w:rsidR="00D13C56" w:rsidRPr="007A1C0C" w:rsidRDefault="00D13C56">
                              <w:pPr>
                                <w:pStyle w:val="TableParagraph"/>
                                <w:spacing w:line="276" w:lineRule="auto"/>
                                <w:rPr>
                                  <w:rFonts w:ascii="Times New Roman" w:hAnsi="Times New Roman" w:cs="Times New Roman"/>
                                  <w:sz w:val="18"/>
                                  <w:szCs w:val="18"/>
                                </w:rPr>
                                <w:pPrChange w:id="4284" w:author="Mizener, Brendon J" w:date="2021-11-01T15:51:00Z">
                                  <w:pPr>
                                    <w:pStyle w:val="TableParagraph"/>
                                    <w:ind w:left="180"/>
                                  </w:pPr>
                                </w:pPrChange>
                              </w:pPr>
                              <w:ins w:id="4285" w:author="Mizener, Brendon J" w:date="2021-11-01T14:39:00Z">
                                <w:r w:rsidRPr="00500988">
                                  <w:rPr>
                                    <w:rFonts w:ascii="Times New Roman" w:hAnsi="Times New Roman" w:cs="Times New Roman"/>
                                    <w:i/>
                                    <w:iCs/>
                                    <w:sz w:val="18"/>
                                    <w:szCs w:val="18"/>
                                    <w:rPrChange w:id="4286"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287" w:author="Mizener, Brendon J" w:date="2021-11-01T15:37:00Z">
                                      <w:rPr>
                                        <w:rFonts w:ascii="Times New Roman" w:hAnsi="Times New Roman" w:cs="Times New Roman"/>
                                        <w:w w:val="105"/>
                                        <w:sz w:val="18"/>
                                        <w:szCs w:val="18"/>
                                      </w:rPr>
                                    </w:rPrChange>
                                  </w:rPr>
                                  <w:t xml:space="preserve"> = </w:t>
                                </w:r>
                              </w:ins>
                              <w:ins w:id="4288" w:author="Mizener, Brendon J" w:date="2021-11-01T15:16:00Z">
                                <w:r w:rsidRPr="00CB277A">
                                  <w:rPr>
                                    <w:rFonts w:ascii="Times New Roman" w:hAnsi="Times New Roman" w:cs="Times New Roman"/>
                                    <w:sz w:val="18"/>
                                    <w:szCs w:val="18"/>
                                  </w:rPr>
                                  <w:t>2</w:t>
                                </w:r>
                                <w:r w:rsidRPr="007A1C0C">
                                  <w:rPr>
                                    <w:rFonts w:ascii="Times New Roman" w:hAnsi="Times New Roman" w:cs="Times New Roman"/>
                                    <w:sz w:val="18"/>
                                    <w:szCs w:val="18"/>
                                  </w:rPr>
                                  <w:t>.98</w:t>
                                </w:r>
                              </w:ins>
                              <w:ins w:id="4289" w:author="Mizener, Brendon J" w:date="2021-11-01T14:38:00Z">
                                <w:r w:rsidRPr="007A1C0C">
                                  <w:rPr>
                                    <w:rFonts w:ascii="Times New Roman" w:hAnsi="Times New Roman" w:cs="Times New Roman"/>
                                    <w:sz w:val="18"/>
                                    <w:szCs w:val="18"/>
                                  </w:rPr>
                                  <w:t xml:space="preserve">, </w:t>
                                </w:r>
                              </w:ins>
                              <w:ins w:id="4290" w:author="Mizener, Brendon J" w:date="2021-11-01T14:39:00Z">
                                <w:r w:rsidRPr="00500988">
                                  <w:rPr>
                                    <w:rFonts w:ascii="Times New Roman" w:hAnsi="Times New Roman" w:cs="Times New Roman"/>
                                    <w:i/>
                                    <w:iCs/>
                                    <w:sz w:val="18"/>
                                    <w:szCs w:val="18"/>
                                    <w:rPrChange w:id="4291"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292" w:author="Mizener, Brendon J" w:date="2021-11-01T15:37:00Z">
                                      <w:rPr>
                                        <w:rFonts w:ascii="Times New Roman" w:hAnsi="Times New Roman" w:cs="Times New Roman"/>
                                        <w:w w:val="105"/>
                                        <w:sz w:val="18"/>
                                        <w:szCs w:val="18"/>
                                      </w:rPr>
                                    </w:rPrChange>
                                  </w:rPr>
                                  <w:t xml:space="preserve"> = </w:t>
                                </w:r>
                              </w:ins>
                              <w:ins w:id="4293" w:author="Mizener, Brendon J" w:date="2021-11-01T14:38:00Z">
                                <w:r w:rsidRPr="00CB277A">
                                  <w:rPr>
                                    <w:rFonts w:ascii="Times New Roman" w:hAnsi="Times New Roman" w:cs="Times New Roman"/>
                                    <w:sz w:val="18"/>
                                    <w:szCs w:val="18"/>
                                  </w:rPr>
                                  <w:t>3.5</w:t>
                                </w:r>
                              </w:ins>
                              <w:ins w:id="4294" w:author="Mizener, Brendon J" w:date="2021-11-01T15:17:00Z">
                                <w:r w:rsidRPr="007A1C0C">
                                  <w:rPr>
                                    <w:rFonts w:ascii="Times New Roman" w:hAnsi="Times New Roman" w:cs="Times New Roman"/>
                                    <w:sz w:val="18"/>
                                    <w:szCs w:val="18"/>
                                  </w:rPr>
                                  <w:t>5</w:t>
                                </w:r>
                              </w:ins>
                            </w:p>
                          </w:tc>
                        </w:tr>
                        <w:tr w:rsidR="00D13C56" w14:paraId="5C936474" w14:textId="77777777" w:rsidTr="001F6A47">
                          <w:tblPrEx>
                            <w:tblPrExChange w:id="4295" w:author="Mizener, Brendon J" w:date="2021-11-01T15:52:00Z">
                              <w:tblPrEx>
                                <w:tblW w:w="12857" w:type="dxa"/>
                              </w:tblPrEx>
                            </w:tblPrExChange>
                          </w:tblPrEx>
                          <w:trPr>
                            <w:trHeight w:val="288"/>
                            <w:trPrChange w:id="4296" w:author="Mizener, Brendon J" w:date="2021-11-01T15:52:00Z">
                              <w:trPr>
                                <w:gridAfter w:val="0"/>
                                <w:trHeight w:val="313"/>
                              </w:trPr>
                            </w:trPrChange>
                          </w:trPr>
                          <w:tc>
                            <w:tcPr>
                              <w:tcW w:w="1784" w:type="dxa"/>
                              <w:tcBorders>
                                <w:bottom w:val="single" w:sz="4" w:space="0" w:color="auto"/>
                              </w:tcBorders>
                              <w:tcPrChange w:id="4297" w:author="Mizener, Brendon J" w:date="2021-11-01T15:52:00Z">
                                <w:tcPr>
                                  <w:tcW w:w="1784" w:type="dxa"/>
                                </w:tcPr>
                              </w:tcPrChange>
                            </w:tcPr>
                            <w:p w14:paraId="231426A7" w14:textId="77777777" w:rsidR="00D13C56" w:rsidRPr="00C83F79" w:rsidRDefault="00D13C56">
                              <w:pPr>
                                <w:pStyle w:val="TableParagraph"/>
                                <w:spacing w:line="276" w:lineRule="auto"/>
                                <w:ind w:left="119"/>
                                <w:rPr>
                                  <w:rFonts w:ascii="Times New Roman" w:hAnsi="Times New Roman" w:cs="Times New Roman"/>
                                  <w:color w:val="403152" w:themeColor="accent4" w:themeShade="80"/>
                                  <w:sz w:val="18"/>
                                  <w:szCs w:val="18"/>
                                  <w:rPrChange w:id="4298" w:author="Mizener, Brendon J" w:date="2021-12-07T14:03:00Z">
                                    <w:rPr>
                                      <w:rFonts w:ascii="Times New Roman" w:hAnsi="Times New Roman" w:cs="Times New Roman"/>
                                      <w:sz w:val="18"/>
                                      <w:szCs w:val="18"/>
                                    </w:rPr>
                                  </w:rPrChange>
                                </w:rPr>
                                <w:pPrChange w:id="4299" w:author="Mizener, Brendon J" w:date="2021-11-01T15:51:00Z">
                                  <w:pPr>
                                    <w:pStyle w:val="TableParagraph"/>
                                    <w:ind w:left="119"/>
                                  </w:pPr>
                                </w:pPrChange>
                              </w:pPr>
                            </w:p>
                          </w:tc>
                          <w:tc>
                            <w:tcPr>
                              <w:tcW w:w="3339" w:type="dxa"/>
                              <w:tcBorders>
                                <w:bottom w:val="single" w:sz="4" w:space="0" w:color="auto"/>
                              </w:tcBorders>
                              <w:tcPrChange w:id="4300" w:author="Mizener, Brendon J" w:date="2021-11-01T15:52:00Z">
                                <w:tcPr>
                                  <w:tcW w:w="2123" w:type="dxa"/>
                                </w:tcPr>
                              </w:tcPrChange>
                            </w:tcPr>
                            <w:p w14:paraId="571BA404" w14:textId="7D97C8A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301" w:author="Mizener, Brendon J" w:date="2021-12-07T14:03:00Z">
                                    <w:rPr>
                                      <w:rFonts w:ascii="Times New Roman" w:hAnsi="Times New Roman" w:cs="Times New Roman"/>
                                      <w:sz w:val="18"/>
                                      <w:szCs w:val="18"/>
                                    </w:rPr>
                                  </w:rPrChange>
                                </w:rPr>
                                <w:pPrChange w:id="4302" w:author="Mizener, Brendon J" w:date="2021-11-01T15:51:00Z">
                                  <w:pPr>
                                    <w:pStyle w:val="TableParagraph"/>
                                    <w:ind w:left="446"/>
                                  </w:pPr>
                                </w:pPrChange>
                              </w:pPr>
                              <w:ins w:id="4303" w:author="Mizener, Brendon J" w:date="2021-11-01T13:49:00Z">
                                <w:r w:rsidRPr="00C83F79">
                                  <w:rPr>
                                    <w:rFonts w:ascii="Times New Roman" w:hAnsi="Times New Roman" w:cs="Times New Roman"/>
                                    <w:color w:val="403152" w:themeColor="accent4" w:themeShade="80"/>
                                    <w:sz w:val="18"/>
                                    <w:szCs w:val="18"/>
                                    <w:rPrChange w:id="4304" w:author="Mizener, Brendon J" w:date="2021-12-07T14:03:00Z">
                                      <w:rPr>
                                        <w:rFonts w:ascii="Times New Roman" w:hAnsi="Times New Roman" w:cs="Times New Roman"/>
                                        <w:w w:val="105"/>
                                        <w:sz w:val="18"/>
                                        <w:szCs w:val="18"/>
                                      </w:rPr>
                                    </w:rPrChange>
                                  </w:rPr>
                                  <w:t>Non-Binary/Did not disclose</w:t>
                                </w:r>
                              </w:ins>
                              <w:ins w:id="4305" w:author="Mizener, Brendon J" w:date="2021-11-01T13:58:00Z">
                                <w:r w:rsidRPr="00C83F79">
                                  <w:rPr>
                                    <w:rFonts w:ascii="Times New Roman" w:hAnsi="Times New Roman" w:cs="Times New Roman"/>
                                    <w:color w:val="403152" w:themeColor="accent4" w:themeShade="80"/>
                                    <w:sz w:val="18"/>
                                    <w:szCs w:val="18"/>
                                    <w:rPrChange w:id="4306" w:author="Mizener, Brendon J" w:date="2021-12-07T14:03:00Z">
                                      <w:rPr>
                                        <w:rFonts w:ascii="Times New Roman" w:hAnsi="Times New Roman" w:cs="Times New Roman"/>
                                        <w:w w:val="105"/>
                                        <w:sz w:val="18"/>
                                        <w:szCs w:val="18"/>
                                      </w:rPr>
                                    </w:rPrChange>
                                  </w:rPr>
                                  <w:t xml:space="preserve"> (</w:t>
                                </w:r>
                              </w:ins>
                              <w:ins w:id="4307" w:author="Mizener, Brendon J" w:date="2021-11-01T15:10:00Z">
                                <w:r w:rsidRPr="00C83F79">
                                  <w:rPr>
                                    <w:rFonts w:ascii="Times New Roman" w:hAnsi="Times New Roman" w:cs="Times New Roman"/>
                                    <w:i/>
                                    <w:iCs/>
                                    <w:color w:val="403152" w:themeColor="accent4" w:themeShade="80"/>
                                    <w:sz w:val="18"/>
                                    <w:szCs w:val="18"/>
                                    <w:rPrChange w:id="430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309" w:author="Mizener, Brendon J" w:date="2021-12-07T14:03:00Z">
                                      <w:rPr>
                                        <w:rFonts w:ascii="Times New Roman" w:hAnsi="Times New Roman" w:cs="Times New Roman"/>
                                        <w:w w:val="105"/>
                                        <w:sz w:val="18"/>
                                        <w:szCs w:val="18"/>
                                      </w:rPr>
                                    </w:rPrChange>
                                  </w:rPr>
                                  <w:t xml:space="preserve"> </w:t>
                                </w:r>
                              </w:ins>
                              <w:ins w:id="4310" w:author="Mizener, Brendon J" w:date="2021-11-01T15:09:00Z">
                                <w:r w:rsidRPr="00C83F79">
                                  <w:rPr>
                                    <w:rFonts w:ascii="Times New Roman" w:hAnsi="Times New Roman" w:cs="Times New Roman"/>
                                    <w:color w:val="403152" w:themeColor="accent4" w:themeShade="80"/>
                                    <w:sz w:val="18"/>
                                    <w:szCs w:val="18"/>
                                    <w:rPrChange w:id="4311" w:author="Mizener, Brendon J" w:date="2021-12-07T14:03:00Z">
                                      <w:rPr>
                                        <w:rFonts w:ascii="Times New Roman" w:hAnsi="Times New Roman" w:cs="Times New Roman"/>
                                        <w:w w:val="105"/>
                                        <w:sz w:val="18"/>
                                        <w:szCs w:val="18"/>
                                      </w:rPr>
                                    </w:rPrChange>
                                  </w:rPr>
                                  <w:t xml:space="preserve">= </w:t>
                                </w:r>
                              </w:ins>
                              <w:ins w:id="4312" w:author="Mizener, Brendon J" w:date="2021-11-01T13:58:00Z">
                                <w:r w:rsidRPr="00C83F79">
                                  <w:rPr>
                                    <w:rFonts w:ascii="Times New Roman" w:hAnsi="Times New Roman" w:cs="Times New Roman"/>
                                    <w:color w:val="403152" w:themeColor="accent4" w:themeShade="80"/>
                                    <w:sz w:val="18"/>
                                    <w:szCs w:val="18"/>
                                    <w:rPrChange w:id="4313" w:author="Mizener, Brendon J" w:date="2021-12-07T14:03:00Z">
                                      <w:rPr>
                                        <w:rFonts w:ascii="Times New Roman" w:hAnsi="Times New Roman" w:cs="Times New Roman"/>
                                        <w:w w:val="105"/>
                                        <w:sz w:val="18"/>
                                        <w:szCs w:val="18"/>
                                      </w:rPr>
                                    </w:rPrChange>
                                  </w:rPr>
                                  <w:t>3)</w:t>
                                </w:r>
                              </w:ins>
                              <w:del w:id="4314" w:author="Mizener, Brendon J" w:date="2021-11-01T13:40:00Z">
                                <w:r w:rsidRPr="00C83F79" w:rsidDel="002856E2">
                                  <w:rPr>
                                    <w:rFonts w:ascii="Times New Roman" w:hAnsi="Times New Roman" w:cs="Times New Roman"/>
                                    <w:color w:val="403152" w:themeColor="accent4" w:themeShade="80"/>
                                    <w:sz w:val="18"/>
                                    <w:szCs w:val="18"/>
                                    <w:rPrChange w:id="4315" w:author="Mizener, Brendon J" w:date="2021-12-07T14:03:00Z">
                                      <w:rPr>
                                        <w:rFonts w:ascii="Times New Roman" w:hAnsi="Times New Roman" w:cs="Times New Roman"/>
                                        <w:sz w:val="18"/>
                                        <w:szCs w:val="18"/>
                                      </w:rPr>
                                    </w:rPrChange>
                                  </w:rPr>
                                  <w:delText xml:space="preserve">I do not think this </w:delText>
                                </w:r>
                              </w:del>
                            </w:p>
                          </w:tc>
                          <w:tc>
                            <w:tcPr>
                              <w:tcW w:w="3060" w:type="dxa"/>
                              <w:tcBorders>
                                <w:bottom w:val="single" w:sz="4" w:space="0" w:color="auto"/>
                              </w:tcBorders>
                              <w:tcPrChange w:id="4316" w:author="Mizener, Brendon J" w:date="2021-11-01T15:52:00Z">
                                <w:tcPr>
                                  <w:tcW w:w="2316" w:type="dxa"/>
                                  <w:gridSpan w:val="2"/>
                                </w:tcPr>
                              </w:tcPrChange>
                            </w:tcPr>
                            <w:p w14:paraId="5A701501" w14:textId="5458F9E6"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317" w:author="Mizener, Brendon J" w:date="2021-12-07T14:03:00Z">
                                    <w:rPr>
                                      <w:rFonts w:ascii="Times New Roman" w:hAnsi="Times New Roman" w:cs="Times New Roman"/>
                                      <w:sz w:val="18"/>
                                      <w:szCs w:val="18"/>
                                    </w:rPr>
                                  </w:rPrChange>
                                </w:rPr>
                                <w:pPrChange w:id="4318" w:author="Mizener, Brendon J" w:date="2021-11-01T15:51:00Z">
                                  <w:pPr>
                                    <w:pStyle w:val="TableParagraph"/>
                                    <w:ind w:left="405"/>
                                  </w:pPr>
                                </w:pPrChange>
                              </w:pPr>
                              <w:ins w:id="4319" w:author="Mizener, Brendon J" w:date="2021-11-01T13:59:00Z">
                                <w:r w:rsidRPr="00C83F79">
                                  <w:rPr>
                                    <w:rFonts w:ascii="Times New Roman" w:hAnsi="Times New Roman" w:cs="Times New Roman"/>
                                    <w:i/>
                                    <w:iCs/>
                                    <w:color w:val="403152" w:themeColor="accent4" w:themeShade="80"/>
                                    <w:sz w:val="18"/>
                                    <w:szCs w:val="18"/>
                                    <w:rPrChange w:id="4320"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4321" w:author="Mizener, Brendon J" w:date="2021-12-07T14:03:00Z">
                                      <w:rPr>
                                        <w:rFonts w:ascii="Times New Roman" w:hAnsi="Times New Roman" w:cs="Times New Roman"/>
                                        <w:sz w:val="18"/>
                                        <w:szCs w:val="18"/>
                                      </w:rPr>
                                    </w:rPrChange>
                                  </w:rPr>
                                  <w:t xml:space="preserve"> = </w:t>
                                </w:r>
                              </w:ins>
                              <w:ins w:id="4322" w:author="Mizener, Brendon J" w:date="2021-11-01T13:57:00Z">
                                <w:r w:rsidRPr="00C83F79">
                                  <w:rPr>
                                    <w:rFonts w:ascii="Times New Roman" w:hAnsi="Times New Roman" w:cs="Times New Roman"/>
                                    <w:color w:val="403152" w:themeColor="accent4" w:themeShade="80"/>
                                    <w:sz w:val="18"/>
                                    <w:szCs w:val="18"/>
                                    <w:rPrChange w:id="4323" w:author="Mizener, Brendon J" w:date="2021-12-07T14:03:00Z">
                                      <w:rPr>
                                        <w:rFonts w:ascii="Times New Roman" w:hAnsi="Times New Roman" w:cs="Times New Roman"/>
                                        <w:sz w:val="18"/>
                                        <w:szCs w:val="18"/>
                                      </w:rPr>
                                    </w:rPrChange>
                                  </w:rPr>
                                  <w:t>19.</w:t>
                                </w:r>
                              </w:ins>
                              <w:ins w:id="4324" w:author="Mizener, Brendon J" w:date="2021-11-01T15:15:00Z">
                                <w:r w:rsidRPr="00C83F79">
                                  <w:rPr>
                                    <w:rFonts w:ascii="Times New Roman" w:hAnsi="Times New Roman" w:cs="Times New Roman"/>
                                    <w:color w:val="403152" w:themeColor="accent4" w:themeShade="80"/>
                                    <w:sz w:val="18"/>
                                    <w:szCs w:val="18"/>
                                    <w:rPrChange w:id="4325" w:author="Mizener, Brendon J" w:date="2021-12-07T14:03:00Z">
                                      <w:rPr>
                                        <w:rFonts w:ascii="Times New Roman" w:hAnsi="Times New Roman" w:cs="Times New Roman"/>
                                        <w:sz w:val="18"/>
                                        <w:szCs w:val="18"/>
                                      </w:rPr>
                                    </w:rPrChange>
                                  </w:rPr>
                                  <w:t>6</w:t>
                                </w:r>
                              </w:ins>
                              <w:ins w:id="4326" w:author="Mizener, Brendon J" w:date="2021-11-01T13:58:00Z">
                                <w:r w:rsidRPr="00C83F79">
                                  <w:rPr>
                                    <w:rFonts w:ascii="Times New Roman" w:hAnsi="Times New Roman" w:cs="Times New Roman"/>
                                    <w:color w:val="403152" w:themeColor="accent4" w:themeShade="80"/>
                                    <w:sz w:val="18"/>
                                    <w:szCs w:val="18"/>
                                    <w:rPrChange w:id="4327" w:author="Mizener, Brendon J" w:date="2021-12-07T14:03:00Z">
                                      <w:rPr>
                                        <w:rFonts w:ascii="Times New Roman" w:hAnsi="Times New Roman" w:cs="Times New Roman"/>
                                        <w:sz w:val="18"/>
                                        <w:szCs w:val="18"/>
                                      </w:rPr>
                                    </w:rPrChange>
                                  </w:rPr>
                                  <w:t>7</w:t>
                                </w:r>
                              </w:ins>
                              <w:ins w:id="4328" w:author="Mizener, Brendon J" w:date="2021-11-01T14:05:00Z">
                                <w:r w:rsidRPr="00C83F79">
                                  <w:rPr>
                                    <w:rFonts w:ascii="Times New Roman" w:hAnsi="Times New Roman" w:cs="Times New Roman"/>
                                    <w:color w:val="403152" w:themeColor="accent4" w:themeShade="80"/>
                                    <w:sz w:val="18"/>
                                    <w:szCs w:val="18"/>
                                    <w:rPrChange w:id="4329" w:author="Mizener, Brendon J" w:date="2021-12-07T14:03:00Z">
                                      <w:rPr>
                                        <w:rFonts w:ascii="Times New Roman" w:hAnsi="Times New Roman" w:cs="Times New Roman"/>
                                        <w:sz w:val="18"/>
                                        <w:szCs w:val="18"/>
                                      </w:rPr>
                                    </w:rPrChange>
                                  </w:rPr>
                                  <w:t>,</w:t>
                                </w:r>
                              </w:ins>
                              <w:ins w:id="4330" w:author="Mizener, Brendon J" w:date="2021-11-01T13:57:00Z">
                                <w:r w:rsidRPr="00C83F79">
                                  <w:rPr>
                                    <w:rFonts w:ascii="Times New Roman" w:hAnsi="Times New Roman" w:cs="Times New Roman"/>
                                    <w:color w:val="403152" w:themeColor="accent4" w:themeShade="80"/>
                                    <w:sz w:val="18"/>
                                    <w:szCs w:val="18"/>
                                    <w:rPrChange w:id="4331" w:author="Mizener, Brendon J" w:date="2021-12-07T14:03:00Z">
                                      <w:rPr>
                                        <w:rFonts w:ascii="Times New Roman" w:hAnsi="Times New Roman" w:cs="Times New Roman"/>
                                        <w:sz w:val="18"/>
                                        <w:szCs w:val="18"/>
                                      </w:rPr>
                                    </w:rPrChange>
                                  </w:rPr>
                                  <w:t xml:space="preserve"> </w:t>
                                </w:r>
                              </w:ins>
                              <w:ins w:id="4332" w:author="Mizener, Brendon J" w:date="2021-11-01T13:59:00Z">
                                <w:r w:rsidRPr="00C83F79">
                                  <w:rPr>
                                    <w:rFonts w:ascii="Times New Roman" w:hAnsi="Times New Roman" w:cs="Times New Roman"/>
                                    <w:i/>
                                    <w:iCs/>
                                    <w:color w:val="403152" w:themeColor="accent4" w:themeShade="80"/>
                                    <w:sz w:val="18"/>
                                    <w:szCs w:val="18"/>
                                    <w:rPrChange w:id="4333"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4334" w:author="Mizener, Brendon J" w:date="2021-12-07T14:03:00Z">
                                      <w:rPr>
                                        <w:rFonts w:ascii="Times New Roman" w:hAnsi="Times New Roman" w:cs="Times New Roman"/>
                                        <w:sz w:val="18"/>
                                        <w:szCs w:val="18"/>
                                      </w:rPr>
                                    </w:rPrChange>
                                  </w:rPr>
                                  <w:t xml:space="preserve"> = </w:t>
                                </w:r>
                              </w:ins>
                              <w:ins w:id="4335" w:author="Mizener, Brendon J" w:date="2021-11-01T13:57:00Z">
                                <w:r w:rsidRPr="00C83F79">
                                  <w:rPr>
                                    <w:rFonts w:ascii="Times New Roman" w:hAnsi="Times New Roman" w:cs="Times New Roman"/>
                                    <w:color w:val="403152" w:themeColor="accent4" w:themeShade="80"/>
                                    <w:sz w:val="18"/>
                                    <w:szCs w:val="18"/>
                                    <w:rPrChange w:id="4336" w:author="Mizener, Brendon J" w:date="2021-12-07T14:03:00Z">
                                      <w:rPr>
                                        <w:rFonts w:ascii="Times New Roman" w:hAnsi="Times New Roman" w:cs="Times New Roman"/>
                                        <w:sz w:val="18"/>
                                        <w:szCs w:val="18"/>
                                      </w:rPr>
                                    </w:rPrChange>
                                  </w:rPr>
                                  <w:t>1.5</w:t>
                                </w:r>
                              </w:ins>
                              <w:ins w:id="4337" w:author="Mizener, Brendon J" w:date="2021-11-01T15:15:00Z">
                                <w:r w:rsidRPr="00C83F79">
                                  <w:rPr>
                                    <w:rFonts w:ascii="Times New Roman" w:hAnsi="Times New Roman" w:cs="Times New Roman"/>
                                    <w:color w:val="403152" w:themeColor="accent4" w:themeShade="80"/>
                                    <w:sz w:val="18"/>
                                    <w:szCs w:val="18"/>
                                    <w:rPrChange w:id="4338" w:author="Mizener, Brendon J" w:date="2021-12-07T14:03:00Z">
                                      <w:rPr>
                                        <w:rFonts w:ascii="Times New Roman" w:hAnsi="Times New Roman" w:cs="Times New Roman"/>
                                        <w:sz w:val="18"/>
                                        <w:szCs w:val="18"/>
                                      </w:rPr>
                                    </w:rPrChange>
                                  </w:rPr>
                                  <w:t>3</w:t>
                                </w:r>
                              </w:ins>
                              <w:del w:id="4339" w:author="Mizener, Brendon J" w:date="2021-11-01T13:40:00Z">
                                <w:r w:rsidRPr="00C83F79" w:rsidDel="002856E2">
                                  <w:rPr>
                                    <w:rFonts w:ascii="Times New Roman" w:hAnsi="Times New Roman" w:cs="Times New Roman"/>
                                    <w:color w:val="403152" w:themeColor="accent4" w:themeShade="80"/>
                                    <w:sz w:val="18"/>
                                    <w:szCs w:val="18"/>
                                    <w:rPrChange w:id="4340" w:author="Mizener, Brendon J" w:date="2021-12-07T14:03:00Z">
                                      <w:rPr>
                                        <w:rFonts w:ascii="Times New Roman" w:hAnsi="Times New Roman" w:cs="Times New Roman"/>
                                        <w:sz w:val="18"/>
                                        <w:szCs w:val="18"/>
                                      </w:rPr>
                                    </w:rPrChange>
                                  </w:rPr>
                                  <w:delText>Other</w:delText>
                                </w:r>
                              </w:del>
                            </w:p>
                          </w:tc>
                          <w:tc>
                            <w:tcPr>
                              <w:tcW w:w="1800" w:type="dxa"/>
                              <w:tcBorders>
                                <w:bottom w:val="single" w:sz="4" w:space="0" w:color="auto"/>
                              </w:tcBorders>
                              <w:tcPrChange w:id="4341" w:author="Mizener, Brendon J" w:date="2021-11-01T15:52:00Z">
                                <w:tcPr>
                                  <w:tcW w:w="2160" w:type="dxa"/>
                                  <w:gridSpan w:val="2"/>
                                </w:tcPr>
                              </w:tcPrChange>
                            </w:tcPr>
                            <w:p w14:paraId="18E2A241" w14:textId="2BB6386F" w:rsidR="00D13C56" w:rsidRPr="007A1C0C" w:rsidRDefault="00D13C56">
                              <w:pPr>
                                <w:pStyle w:val="TableParagraph"/>
                                <w:spacing w:line="276" w:lineRule="auto"/>
                                <w:ind w:left="-1"/>
                                <w:rPr>
                                  <w:rFonts w:ascii="Times New Roman" w:hAnsi="Times New Roman" w:cs="Times New Roman"/>
                                  <w:sz w:val="18"/>
                                  <w:szCs w:val="18"/>
                                </w:rPr>
                                <w:pPrChange w:id="4342" w:author="Mizener, Brendon J" w:date="2021-11-01T15:51:00Z">
                                  <w:pPr>
                                    <w:pStyle w:val="TableParagraph"/>
                                  </w:pPr>
                                </w:pPrChange>
                              </w:pPr>
                              <w:ins w:id="4343" w:author="Mizener, Brendon J" w:date="2021-11-01T14:12:00Z">
                                <w:r w:rsidRPr="007A1C0C">
                                  <w:rPr>
                                    <w:rFonts w:ascii="Times New Roman" w:hAnsi="Times New Roman" w:cs="Times New Roman"/>
                                    <w:sz w:val="18"/>
                                    <w:szCs w:val="18"/>
                                  </w:rPr>
                                  <w:t xml:space="preserve">18 </w:t>
                                </w:r>
                              </w:ins>
                              <w:ins w:id="4344" w:author="Mizener, Brendon J" w:date="2021-12-03T13:35:00Z">
                                <w:r w:rsidR="00500988">
                                  <w:rPr>
                                    <w:rFonts w:ascii="Times New Roman" w:hAnsi="Times New Roman" w:cs="Times New Roman"/>
                                    <w:sz w:val="18"/>
                                    <w:szCs w:val="18"/>
                                  </w:rPr>
                                  <w:t>–</w:t>
                                </w:r>
                              </w:ins>
                              <w:ins w:id="4345" w:author="Mizener, Brendon J" w:date="2021-11-01T14:12:00Z">
                                <w:r w:rsidRPr="007A1C0C">
                                  <w:rPr>
                                    <w:rFonts w:ascii="Times New Roman" w:hAnsi="Times New Roman" w:cs="Times New Roman"/>
                                    <w:sz w:val="18"/>
                                    <w:szCs w:val="18"/>
                                  </w:rPr>
                                  <w:t xml:space="preserve"> 21</w:t>
                                </w:r>
                              </w:ins>
                              <w:ins w:id="4346" w:author="Mizener, Brendon J" w:date="2021-12-03T13:35:00Z">
                                <w:r w:rsidR="00500988">
                                  <w:rPr>
                                    <w:rFonts w:ascii="Times New Roman" w:hAnsi="Times New Roman" w:cs="Times New Roman"/>
                                    <w:sz w:val="18"/>
                                    <w:szCs w:val="18"/>
                                  </w:rPr>
                                  <w:t xml:space="preserve"> </w:t>
                                </w:r>
                              </w:ins>
                            </w:p>
                          </w:tc>
                          <w:tc>
                            <w:tcPr>
                              <w:tcW w:w="2610" w:type="dxa"/>
                              <w:tcBorders>
                                <w:bottom w:val="single" w:sz="4" w:space="0" w:color="auto"/>
                              </w:tcBorders>
                              <w:tcPrChange w:id="4347" w:author="Mizener, Brendon J" w:date="2021-11-01T15:52:00Z">
                                <w:tcPr>
                                  <w:tcW w:w="1960" w:type="dxa"/>
                                  <w:gridSpan w:val="2"/>
                                </w:tcPr>
                              </w:tcPrChange>
                            </w:tcPr>
                            <w:p w14:paraId="497757C0" w14:textId="297B1D23" w:rsidR="00D13C56" w:rsidRPr="007A1C0C" w:rsidRDefault="00D13C56">
                              <w:pPr>
                                <w:pStyle w:val="TableParagraph"/>
                                <w:spacing w:line="276" w:lineRule="auto"/>
                                <w:rPr>
                                  <w:rFonts w:ascii="Times New Roman" w:hAnsi="Times New Roman" w:cs="Times New Roman"/>
                                  <w:sz w:val="18"/>
                                  <w:szCs w:val="18"/>
                                </w:rPr>
                                <w:pPrChange w:id="4348" w:author="Mizener, Brendon J" w:date="2021-11-01T15:51:00Z">
                                  <w:pPr>
                                    <w:pStyle w:val="TableParagraph"/>
                                    <w:ind w:left="180"/>
                                  </w:pPr>
                                </w:pPrChange>
                              </w:pPr>
                              <w:ins w:id="4349" w:author="Mizener, Brendon J" w:date="2021-11-01T14:39:00Z">
                                <w:r w:rsidRPr="00500988">
                                  <w:rPr>
                                    <w:rFonts w:ascii="Times New Roman" w:hAnsi="Times New Roman" w:cs="Times New Roman"/>
                                    <w:i/>
                                    <w:iCs/>
                                    <w:sz w:val="18"/>
                                    <w:szCs w:val="18"/>
                                    <w:rPrChange w:id="4350"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351" w:author="Mizener, Brendon J" w:date="2021-11-01T15:37:00Z">
                                      <w:rPr>
                                        <w:rFonts w:ascii="Times New Roman" w:hAnsi="Times New Roman" w:cs="Times New Roman"/>
                                        <w:w w:val="105"/>
                                        <w:sz w:val="18"/>
                                        <w:szCs w:val="18"/>
                                      </w:rPr>
                                    </w:rPrChange>
                                  </w:rPr>
                                  <w:t xml:space="preserve"> = </w:t>
                                </w:r>
                              </w:ins>
                              <w:ins w:id="4352" w:author="Mizener, Brendon J" w:date="2021-11-01T14:38:00Z">
                                <w:r w:rsidRPr="00CB277A">
                                  <w:rPr>
                                    <w:rFonts w:ascii="Times New Roman" w:hAnsi="Times New Roman" w:cs="Times New Roman"/>
                                    <w:sz w:val="18"/>
                                    <w:szCs w:val="18"/>
                                  </w:rPr>
                                  <w:t>5.3</w:t>
                                </w:r>
                              </w:ins>
                              <w:ins w:id="4353" w:author="Mizener, Brendon J" w:date="2021-11-01T15:17:00Z">
                                <w:r w:rsidRPr="007A1C0C">
                                  <w:rPr>
                                    <w:rFonts w:ascii="Times New Roman" w:hAnsi="Times New Roman" w:cs="Times New Roman"/>
                                    <w:sz w:val="18"/>
                                    <w:szCs w:val="18"/>
                                  </w:rPr>
                                  <w:t>3</w:t>
                                </w:r>
                              </w:ins>
                              <w:ins w:id="4354" w:author="Mizener, Brendon J" w:date="2021-11-01T14:38:00Z">
                                <w:r w:rsidRPr="007A1C0C">
                                  <w:rPr>
                                    <w:rFonts w:ascii="Times New Roman" w:hAnsi="Times New Roman" w:cs="Times New Roman"/>
                                    <w:sz w:val="18"/>
                                    <w:szCs w:val="18"/>
                                  </w:rPr>
                                  <w:t xml:space="preserve">, </w:t>
                                </w:r>
                              </w:ins>
                              <w:ins w:id="4355" w:author="Mizener, Brendon J" w:date="2021-11-01T14:39:00Z">
                                <w:r w:rsidRPr="00500988">
                                  <w:rPr>
                                    <w:rFonts w:ascii="Times New Roman" w:hAnsi="Times New Roman" w:cs="Times New Roman"/>
                                    <w:i/>
                                    <w:iCs/>
                                    <w:sz w:val="18"/>
                                    <w:szCs w:val="18"/>
                                    <w:rPrChange w:id="4356"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357" w:author="Mizener, Brendon J" w:date="2021-11-01T15:37:00Z">
                                      <w:rPr>
                                        <w:rFonts w:ascii="Times New Roman" w:hAnsi="Times New Roman" w:cs="Times New Roman"/>
                                        <w:w w:val="105"/>
                                        <w:sz w:val="18"/>
                                        <w:szCs w:val="18"/>
                                      </w:rPr>
                                    </w:rPrChange>
                                  </w:rPr>
                                  <w:t xml:space="preserve"> = </w:t>
                                </w:r>
                              </w:ins>
                              <w:ins w:id="4358" w:author="Mizener, Brendon J" w:date="2021-11-01T14:38:00Z">
                                <w:r w:rsidRPr="00CB277A">
                                  <w:rPr>
                                    <w:rFonts w:ascii="Times New Roman" w:hAnsi="Times New Roman" w:cs="Times New Roman"/>
                                    <w:sz w:val="18"/>
                                    <w:szCs w:val="18"/>
                                  </w:rPr>
                                  <w:t>4</w:t>
                                </w:r>
                              </w:ins>
                              <w:ins w:id="4359" w:author="Mizener, Brendon J" w:date="2021-11-01T15:17:00Z">
                                <w:r w:rsidRPr="007A1C0C">
                                  <w:rPr>
                                    <w:rFonts w:ascii="Times New Roman" w:hAnsi="Times New Roman" w:cs="Times New Roman"/>
                                    <w:sz w:val="18"/>
                                    <w:szCs w:val="18"/>
                                  </w:rPr>
                                  <w:t>.16</w:t>
                                </w:r>
                              </w:ins>
                            </w:p>
                          </w:tc>
                        </w:tr>
                        <w:tr w:rsidR="00D13C56" w14:paraId="5B9FAFC9" w14:textId="77777777" w:rsidTr="001F6A47">
                          <w:trPr>
                            <w:trHeight w:val="288"/>
                            <w:ins w:id="4360" w:author="Mizener, Brendon J" w:date="2021-11-01T15:24:00Z"/>
                            <w:trPrChange w:id="4361" w:author="Mizener, Brendon J" w:date="2021-11-01T15:52:00Z">
                              <w:trPr>
                                <w:trHeight w:val="313"/>
                              </w:trPr>
                            </w:trPrChange>
                          </w:trPr>
                          <w:tc>
                            <w:tcPr>
                              <w:tcW w:w="12593" w:type="dxa"/>
                              <w:gridSpan w:val="5"/>
                              <w:tcBorders>
                                <w:top w:val="single" w:sz="4" w:space="0" w:color="auto"/>
                              </w:tcBorders>
                              <w:tcPrChange w:id="4362" w:author="Mizener, Brendon J" w:date="2021-11-01T15:52:00Z">
                                <w:tcPr>
                                  <w:tcW w:w="12593" w:type="dxa"/>
                                  <w:gridSpan w:val="9"/>
                                </w:tcPr>
                              </w:tcPrChange>
                            </w:tcPr>
                            <w:p w14:paraId="508A1049" w14:textId="01738047" w:rsidR="00D13C56" w:rsidRPr="00C83F79" w:rsidRDefault="00D13C56">
                              <w:pPr>
                                <w:pStyle w:val="TableParagraph"/>
                                <w:spacing w:line="276" w:lineRule="auto"/>
                                <w:rPr>
                                  <w:ins w:id="4363" w:author="Mizener, Brendon J" w:date="2021-11-01T15:24:00Z"/>
                                  <w:rFonts w:ascii="Times New Roman" w:hAnsi="Times New Roman" w:cs="Times New Roman"/>
                                  <w:color w:val="403152" w:themeColor="accent4" w:themeShade="80"/>
                                  <w:sz w:val="18"/>
                                  <w:szCs w:val="18"/>
                                  <w:rPrChange w:id="4364" w:author="Mizener, Brendon J" w:date="2021-12-07T14:03:00Z">
                                    <w:rPr>
                                      <w:ins w:id="4365" w:author="Mizener, Brendon J" w:date="2021-11-01T15:24:00Z"/>
                                      <w:rFonts w:ascii="Times New Roman" w:hAnsi="Times New Roman" w:cs="Times New Roman"/>
                                      <w:w w:val="105"/>
                                      <w:sz w:val="18"/>
                                      <w:szCs w:val="18"/>
                                    </w:rPr>
                                  </w:rPrChange>
                                </w:rPr>
                                <w:pPrChange w:id="4366" w:author="Mizener, Brendon J" w:date="2021-11-01T15:51:00Z">
                                  <w:pPr>
                                    <w:pStyle w:val="TableParagraph"/>
                                    <w:ind w:left="180"/>
                                  </w:pPr>
                                </w:pPrChange>
                              </w:pPr>
                              <w:ins w:id="4367" w:author="Mizener, Brendon J" w:date="2021-11-01T15:24:00Z">
                                <w:r w:rsidRPr="00C83F79">
                                  <w:rPr>
                                    <w:rFonts w:ascii="Times New Roman" w:hAnsi="Times New Roman" w:cs="Times New Roman"/>
                                    <w:color w:val="403152" w:themeColor="accent4" w:themeShade="80"/>
                                    <w:sz w:val="18"/>
                                    <w:szCs w:val="18"/>
                                    <w:rPrChange w:id="4368" w:author="Mizener, Brendon J" w:date="2021-12-07T14:03:00Z">
                                      <w:rPr>
                                        <w:rFonts w:ascii="Times New Roman" w:hAnsi="Times New Roman" w:cs="Times New Roman"/>
                                        <w:sz w:val="18"/>
                                        <w:szCs w:val="18"/>
                                      </w:rPr>
                                    </w:rPrChange>
                                  </w:rPr>
                                  <w:t>All reported nationalities:</w:t>
                                </w:r>
                              </w:ins>
                            </w:p>
                          </w:tc>
                        </w:tr>
                        <w:tr w:rsidR="00D13C56" w14:paraId="57DB8F63" w14:textId="77777777" w:rsidTr="001F6A47">
                          <w:trPr>
                            <w:trHeight w:val="288"/>
                            <w:ins w:id="4369" w:author="Mizener, Brendon J" w:date="2021-11-01T15:24:00Z"/>
                            <w:trPrChange w:id="4370" w:author="Mizener, Brendon J" w:date="2021-11-01T15:52:00Z">
                              <w:trPr>
                                <w:trHeight w:val="313"/>
                              </w:trPr>
                            </w:trPrChange>
                          </w:trPr>
                          <w:tc>
                            <w:tcPr>
                              <w:tcW w:w="1784" w:type="dxa"/>
                              <w:tcPrChange w:id="4371" w:author="Mizener, Brendon J" w:date="2021-11-01T15:52:00Z">
                                <w:tcPr>
                                  <w:tcW w:w="1784" w:type="dxa"/>
                                </w:tcPr>
                              </w:tcPrChange>
                            </w:tcPr>
                            <w:p w14:paraId="4ECE8767" w14:textId="232B8AB1" w:rsidR="00D13C56" w:rsidRPr="00C83F79" w:rsidRDefault="007A1C0C">
                              <w:pPr>
                                <w:pStyle w:val="TableParagraph"/>
                                <w:spacing w:line="276" w:lineRule="auto"/>
                                <w:rPr>
                                  <w:ins w:id="4372" w:author="Mizener, Brendon J" w:date="2021-11-01T15:24:00Z"/>
                                  <w:rFonts w:ascii="Times New Roman" w:hAnsi="Times New Roman" w:cs="Times New Roman"/>
                                  <w:color w:val="403152" w:themeColor="accent4" w:themeShade="80"/>
                                  <w:sz w:val="18"/>
                                  <w:szCs w:val="18"/>
                                  <w:rPrChange w:id="4373" w:author="Mizener, Brendon J" w:date="2021-12-07T14:03:00Z">
                                    <w:rPr>
                                      <w:ins w:id="4374" w:author="Mizener, Brendon J" w:date="2021-11-01T15:24:00Z"/>
                                      <w:rFonts w:ascii="Times New Roman" w:hAnsi="Times New Roman" w:cs="Times New Roman"/>
                                      <w:sz w:val="18"/>
                                      <w:szCs w:val="18"/>
                                    </w:rPr>
                                  </w:rPrChange>
                                </w:rPr>
                                <w:pPrChange w:id="4375" w:author="Mizener, Brendon J" w:date="2021-11-01T15:51:00Z">
                                  <w:pPr>
                                    <w:pStyle w:val="TableParagraph"/>
                                    <w:ind w:left="119"/>
                                  </w:pPr>
                                </w:pPrChange>
                              </w:pPr>
                              <w:ins w:id="4376" w:author="Mizener, Brendon J" w:date="2021-11-01T15:33:00Z">
                                <w:r w:rsidRPr="00C83F79">
                                  <w:rPr>
                                    <w:rFonts w:ascii="Times New Roman" w:hAnsi="Times New Roman" w:cs="Times New Roman"/>
                                    <w:color w:val="403152" w:themeColor="accent4" w:themeShade="80"/>
                                    <w:sz w:val="18"/>
                                    <w:szCs w:val="18"/>
                                    <w:rPrChange w:id="4377" w:author="Mizener, Brendon J" w:date="2021-12-07T14:03:00Z">
                                      <w:rPr>
                                        <w:rFonts w:ascii="Times New Roman" w:hAnsi="Times New Roman" w:cs="Times New Roman"/>
                                        <w:sz w:val="18"/>
                                        <w:szCs w:val="18"/>
                                      </w:rPr>
                                    </w:rPrChange>
                                  </w:rPr>
                                  <w:t>Franc</w:t>
                                </w:r>
                              </w:ins>
                              <w:ins w:id="4378" w:author="Mizener, Brendon J" w:date="2021-11-01T15:34:00Z">
                                <w:r w:rsidRPr="00C83F79">
                                  <w:rPr>
                                    <w:rFonts w:ascii="Times New Roman" w:hAnsi="Times New Roman" w:cs="Times New Roman"/>
                                    <w:color w:val="403152" w:themeColor="accent4" w:themeShade="80"/>
                                    <w:sz w:val="18"/>
                                    <w:szCs w:val="18"/>
                                    <w:rPrChange w:id="4379" w:author="Mizener, Brendon J" w:date="2021-12-07T14:03:00Z">
                                      <w:rPr>
                                        <w:rFonts w:ascii="Times New Roman" w:hAnsi="Times New Roman" w:cs="Times New Roman"/>
                                        <w:sz w:val="18"/>
                                        <w:szCs w:val="18"/>
                                      </w:rPr>
                                    </w:rPrChange>
                                  </w:rPr>
                                  <w:t>e</w:t>
                                </w:r>
                              </w:ins>
                            </w:p>
                          </w:tc>
                          <w:tc>
                            <w:tcPr>
                              <w:tcW w:w="3339" w:type="dxa"/>
                              <w:tcPrChange w:id="4380" w:author="Mizener, Brendon J" w:date="2021-11-01T15:52:00Z">
                                <w:tcPr>
                                  <w:tcW w:w="3339" w:type="dxa"/>
                                  <w:gridSpan w:val="2"/>
                                </w:tcPr>
                              </w:tcPrChange>
                            </w:tcPr>
                            <w:p w14:paraId="642D6AF5" w14:textId="092C7FF5" w:rsidR="00D13C56" w:rsidRPr="00C83F79" w:rsidRDefault="007A1C0C">
                              <w:pPr>
                                <w:pStyle w:val="TableParagraph"/>
                                <w:spacing w:line="276" w:lineRule="auto"/>
                                <w:ind w:left="194"/>
                                <w:rPr>
                                  <w:ins w:id="4381" w:author="Mizener, Brendon J" w:date="2021-11-01T15:24:00Z"/>
                                  <w:rFonts w:ascii="Times New Roman" w:hAnsi="Times New Roman" w:cs="Times New Roman"/>
                                  <w:color w:val="403152" w:themeColor="accent4" w:themeShade="80"/>
                                  <w:sz w:val="18"/>
                                  <w:szCs w:val="18"/>
                                  <w:rPrChange w:id="4382" w:author="Mizener, Brendon J" w:date="2021-12-07T14:03:00Z">
                                    <w:rPr>
                                      <w:ins w:id="4383" w:author="Mizener, Brendon J" w:date="2021-11-01T15:24:00Z"/>
                                      <w:rFonts w:ascii="Times New Roman" w:hAnsi="Times New Roman" w:cs="Times New Roman"/>
                                      <w:w w:val="105"/>
                                      <w:sz w:val="18"/>
                                      <w:szCs w:val="18"/>
                                    </w:rPr>
                                  </w:rPrChange>
                                </w:rPr>
                                <w:pPrChange w:id="4384" w:author="Mizener, Brendon J" w:date="2021-11-01T15:51:00Z">
                                  <w:pPr>
                                    <w:pStyle w:val="TableParagraph"/>
                                    <w:ind w:left="446"/>
                                  </w:pPr>
                                </w:pPrChange>
                              </w:pPr>
                              <w:ins w:id="4385" w:author="Mizener, Brendon J" w:date="2021-11-01T15:33:00Z">
                                <w:r w:rsidRPr="00C83F79">
                                  <w:rPr>
                                    <w:rFonts w:ascii="Times New Roman" w:hAnsi="Times New Roman" w:cs="Times New Roman"/>
                                    <w:color w:val="403152" w:themeColor="accent4" w:themeShade="80"/>
                                    <w:sz w:val="18"/>
                                    <w:szCs w:val="18"/>
                                    <w:rPrChange w:id="4386" w:author="Mizener, Brendon J" w:date="2021-12-07T14:03:00Z">
                                      <w:rPr>
                                        <w:rFonts w:ascii="Times New Roman" w:hAnsi="Times New Roman" w:cs="Times New Roman"/>
                                        <w:sz w:val="18"/>
                                        <w:szCs w:val="18"/>
                                      </w:rPr>
                                    </w:rPrChange>
                                  </w:rPr>
                                  <w:t>French, French-Belgian</w:t>
                                </w:r>
                              </w:ins>
                            </w:p>
                          </w:tc>
                          <w:tc>
                            <w:tcPr>
                              <w:tcW w:w="3060" w:type="dxa"/>
                              <w:tcPrChange w:id="4387" w:author="Mizener, Brendon J" w:date="2021-11-01T15:52:00Z">
                                <w:tcPr>
                                  <w:tcW w:w="3060" w:type="dxa"/>
                                  <w:gridSpan w:val="2"/>
                                </w:tcPr>
                              </w:tcPrChange>
                            </w:tcPr>
                            <w:p w14:paraId="3D6D3277" w14:textId="77777777" w:rsidR="00D13C56" w:rsidRPr="00C83F79" w:rsidRDefault="00D13C56">
                              <w:pPr>
                                <w:pStyle w:val="TableParagraph"/>
                                <w:spacing w:line="276" w:lineRule="auto"/>
                                <w:ind w:left="405"/>
                                <w:rPr>
                                  <w:ins w:id="4388" w:author="Mizener, Brendon J" w:date="2021-11-01T15:24:00Z"/>
                                  <w:rFonts w:ascii="Times New Roman" w:hAnsi="Times New Roman" w:cs="Times New Roman"/>
                                  <w:color w:val="403152" w:themeColor="accent4" w:themeShade="80"/>
                                  <w:sz w:val="18"/>
                                  <w:szCs w:val="18"/>
                                  <w:rPrChange w:id="4389" w:author="Mizener, Brendon J" w:date="2021-12-07T14:03:00Z">
                                    <w:rPr>
                                      <w:ins w:id="4390" w:author="Mizener, Brendon J" w:date="2021-11-01T15:24:00Z"/>
                                      <w:rFonts w:ascii="Times New Roman" w:hAnsi="Times New Roman" w:cs="Times New Roman"/>
                                      <w:sz w:val="18"/>
                                      <w:szCs w:val="18"/>
                                    </w:rPr>
                                  </w:rPrChange>
                                </w:rPr>
                                <w:pPrChange w:id="4391" w:author="Mizener, Brendon J" w:date="2021-11-01T15:51:00Z">
                                  <w:pPr>
                                    <w:pStyle w:val="TableParagraph"/>
                                    <w:ind w:left="405"/>
                                  </w:pPr>
                                </w:pPrChange>
                              </w:pPr>
                            </w:p>
                          </w:tc>
                          <w:tc>
                            <w:tcPr>
                              <w:tcW w:w="1800" w:type="dxa"/>
                              <w:tcPrChange w:id="4392" w:author="Mizener, Brendon J" w:date="2021-11-01T15:52:00Z">
                                <w:tcPr>
                                  <w:tcW w:w="1800" w:type="dxa"/>
                                  <w:gridSpan w:val="2"/>
                                </w:tcPr>
                              </w:tcPrChange>
                            </w:tcPr>
                            <w:p w14:paraId="2135C391" w14:textId="77777777" w:rsidR="00D13C56" w:rsidRPr="007A1C0C" w:rsidRDefault="00D13C56">
                              <w:pPr>
                                <w:pStyle w:val="TableParagraph"/>
                                <w:spacing w:line="276" w:lineRule="auto"/>
                                <w:ind w:left="251"/>
                                <w:rPr>
                                  <w:ins w:id="4393" w:author="Mizener, Brendon J" w:date="2021-11-01T15:24:00Z"/>
                                  <w:rFonts w:ascii="Times New Roman" w:hAnsi="Times New Roman" w:cs="Times New Roman"/>
                                  <w:sz w:val="18"/>
                                  <w:szCs w:val="18"/>
                                </w:rPr>
                                <w:pPrChange w:id="4394" w:author="Mizener, Brendon J" w:date="2021-11-01T15:51:00Z">
                                  <w:pPr>
                                    <w:pStyle w:val="TableParagraph"/>
                                    <w:ind w:left="251"/>
                                  </w:pPr>
                                </w:pPrChange>
                              </w:pPr>
                            </w:p>
                          </w:tc>
                          <w:tc>
                            <w:tcPr>
                              <w:tcW w:w="2610" w:type="dxa"/>
                              <w:tcPrChange w:id="4395" w:author="Mizener, Brendon J" w:date="2021-11-01T15:52:00Z">
                                <w:tcPr>
                                  <w:tcW w:w="2610" w:type="dxa"/>
                                  <w:gridSpan w:val="2"/>
                                </w:tcPr>
                              </w:tcPrChange>
                            </w:tcPr>
                            <w:p w14:paraId="269C5E54" w14:textId="77777777" w:rsidR="00D13C56" w:rsidRPr="007A1C0C" w:rsidRDefault="00D13C56">
                              <w:pPr>
                                <w:pStyle w:val="TableParagraph"/>
                                <w:spacing w:line="276" w:lineRule="auto"/>
                                <w:ind w:left="180"/>
                                <w:rPr>
                                  <w:ins w:id="4396" w:author="Mizener, Brendon J" w:date="2021-11-01T15:24:00Z"/>
                                  <w:rFonts w:ascii="Times New Roman" w:hAnsi="Times New Roman" w:cs="Times New Roman"/>
                                  <w:sz w:val="18"/>
                                  <w:szCs w:val="18"/>
                                  <w:rPrChange w:id="4397" w:author="Mizener, Brendon J" w:date="2021-11-01T15:37:00Z">
                                    <w:rPr>
                                      <w:ins w:id="4398" w:author="Mizener, Brendon J" w:date="2021-11-01T15:24:00Z"/>
                                      <w:rFonts w:ascii="Times New Roman" w:hAnsi="Times New Roman" w:cs="Times New Roman"/>
                                      <w:w w:val="105"/>
                                      <w:sz w:val="18"/>
                                      <w:szCs w:val="18"/>
                                    </w:rPr>
                                  </w:rPrChange>
                                </w:rPr>
                                <w:pPrChange w:id="4399" w:author="Mizener, Brendon J" w:date="2021-11-01T15:51:00Z">
                                  <w:pPr>
                                    <w:pStyle w:val="TableParagraph"/>
                                    <w:ind w:left="180"/>
                                  </w:pPr>
                                </w:pPrChange>
                              </w:pPr>
                            </w:p>
                          </w:tc>
                        </w:tr>
                        <w:tr w:rsidR="007A1C0C" w14:paraId="3716CD61" w14:textId="77777777" w:rsidTr="00CA3068">
                          <w:trPr>
                            <w:trHeight w:val="856"/>
                            <w:ins w:id="4400" w:author="Mizener, Brendon J" w:date="2021-11-01T15:33:00Z"/>
                            <w:trPrChange w:id="4401" w:author="Mizener, Brendon J" w:date="2021-11-01T15:42:00Z">
                              <w:trPr>
                                <w:trHeight w:val="313"/>
                              </w:trPr>
                            </w:trPrChange>
                          </w:trPr>
                          <w:tc>
                            <w:tcPr>
                              <w:tcW w:w="1784" w:type="dxa"/>
                              <w:tcBorders>
                                <w:bottom w:val="single" w:sz="4" w:space="0" w:color="auto"/>
                              </w:tcBorders>
                              <w:tcPrChange w:id="4402" w:author="Mizener, Brendon J" w:date="2021-11-01T15:42:00Z">
                                <w:tcPr>
                                  <w:tcW w:w="1784" w:type="dxa"/>
                                </w:tcPr>
                              </w:tcPrChange>
                            </w:tcPr>
                            <w:p w14:paraId="624C90D7" w14:textId="06A0888D" w:rsidR="007A1C0C" w:rsidRPr="00C83F79" w:rsidRDefault="007A1C0C">
                              <w:pPr>
                                <w:pStyle w:val="TableParagraph"/>
                                <w:spacing w:line="276" w:lineRule="auto"/>
                                <w:rPr>
                                  <w:ins w:id="4403" w:author="Mizener, Brendon J" w:date="2021-11-01T15:33:00Z"/>
                                  <w:rFonts w:ascii="Times New Roman" w:hAnsi="Times New Roman" w:cs="Times New Roman"/>
                                  <w:color w:val="403152" w:themeColor="accent4" w:themeShade="80"/>
                                  <w:sz w:val="18"/>
                                  <w:szCs w:val="18"/>
                                  <w:rPrChange w:id="4404" w:author="Mizener, Brendon J" w:date="2021-12-07T14:03:00Z">
                                    <w:rPr>
                                      <w:ins w:id="4405" w:author="Mizener, Brendon J" w:date="2021-11-01T15:33:00Z"/>
                                      <w:rFonts w:ascii="Times New Roman" w:hAnsi="Times New Roman" w:cs="Times New Roman"/>
                                      <w:sz w:val="18"/>
                                      <w:szCs w:val="18"/>
                                    </w:rPr>
                                  </w:rPrChange>
                                </w:rPr>
                                <w:pPrChange w:id="4406" w:author="Mizener, Brendon J" w:date="2021-11-01T15:51:00Z">
                                  <w:pPr>
                                    <w:pStyle w:val="TableParagraph"/>
                                    <w:ind w:left="119"/>
                                  </w:pPr>
                                </w:pPrChange>
                              </w:pPr>
                              <w:ins w:id="4407" w:author="Mizener, Brendon J" w:date="2021-11-01T15:34:00Z">
                                <w:r w:rsidRPr="00C83F79">
                                  <w:rPr>
                                    <w:rFonts w:ascii="Times New Roman" w:hAnsi="Times New Roman" w:cs="Times New Roman"/>
                                    <w:color w:val="403152" w:themeColor="accent4" w:themeShade="80"/>
                                    <w:sz w:val="18"/>
                                    <w:szCs w:val="18"/>
                                    <w:rPrChange w:id="4408" w:author="Mizener, Brendon J" w:date="2021-12-07T14:03:00Z">
                                      <w:rPr>
                                        <w:rFonts w:ascii="Times New Roman" w:hAnsi="Times New Roman" w:cs="Times New Roman"/>
                                        <w:sz w:val="18"/>
                                        <w:szCs w:val="18"/>
                                      </w:rPr>
                                    </w:rPrChange>
                                  </w:rPr>
                                  <w:t>US</w:t>
                                </w:r>
                              </w:ins>
                            </w:p>
                          </w:tc>
                          <w:tc>
                            <w:tcPr>
                              <w:tcW w:w="10809" w:type="dxa"/>
                              <w:gridSpan w:val="4"/>
                              <w:tcBorders>
                                <w:bottom w:val="single" w:sz="4" w:space="0" w:color="auto"/>
                              </w:tcBorders>
                              <w:tcPrChange w:id="4409" w:author="Mizener, Brendon J" w:date="2021-11-01T15:42:00Z">
                                <w:tcPr>
                                  <w:tcW w:w="10809" w:type="dxa"/>
                                  <w:gridSpan w:val="8"/>
                                </w:tcPr>
                              </w:tcPrChange>
                            </w:tcPr>
                            <w:p w14:paraId="205D51C6" w14:textId="4EBAE157" w:rsidR="007A1C0C" w:rsidRPr="00C83F79" w:rsidRDefault="007A1C0C">
                              <w:pPr>
                                <w:pStyle w:val="TableParagraph"/>
                                <w:spacing w:line="276" w:lineRule="auto"/>
                                <w:ind w:left="180"/>
                                <w:rPr>
                                  <w:ins w:id="4410" w:author="Mizener, Brendon J" w:date="2021-11-01T15:33:00Z"/>
                                  <w:rFonts w:ascii="Times New Roman" w:hAnsi="Times New Roman" w:cs="Times New Roman"/>
                                  <w:color w:val="403152" w:themeColor="accent4" w:themeShade="80"/>
                                  <w:sz w:val="18"/>
                                  <w:szCs w:val="18"/>
                                  <w:rPrChange w:id="4411" w:author="Mizener, Brendon J" w:date="2021-12-07T14:03:00Z">
                                    <w:rPr>
                                      <w:ins w:id="4412" w:author="Mizener, Brendon J" w:date="2021-11-01T15:33:00Z"/>
                                      <w:rFonts w:ascii="Times New Roman" w:hAnsi="Times New Roman" w:cs="Times New Roman"/>
                                      <w:w w:val="105"/>
                                      <w:sz w:val="18"/>
                                      <w:szCs w:val="18"/>
                                    </w:rPr>
                                  </w:rPrChange>
                                </w:rPr>
                                <w:pPrChange w:id="4413" w:author="Mizener, Brendon J" w:date="2021-11-01T15:51:00Z">
                                  <w:pPr>
                                    <w:pStyle w:val="TableParagraph"/>
                                    <w:ind w:left="180"/>
                                  </w:pPr>
                                </w:pPrChange>
                              </w:pPr>
                              <w:ins w:id="4414" w:author="Mizener, Brendon J" w:date="2021-11-01T15:33:00Z">
                                <w:r w:rsidRPr="00C83F79">
                                  <w:rPr>
                                    <w:rFonts w:ascii="Times New Roman" w:hAnsi="Times New Roman" w:cs="Times New Roman"/>
                                    <w:color w:val="403152" w:themeColor="accent4" w:themeShade="80"/>
                                    <w:sz w:val="18"/>
                                    <w:szCs w:val="18"/>
                                    <w:rPrChange w:id="4415" w:author="Mizener, Brendon J" w:date="2021-12-07T14:03:00Z">
                                      <w:rPr>
                                        <w:rFonts w:ascii="Times New Roman" w:hAnsi="Times New Roman" w:cs="Times New Roman"/>
                                        <w:sz w:val="18"/>
                                        <w:szCs w:val="18"/>
                                      </w:rPr>
                                    </w:rPrChange>
                                  </w:rPr>
                                  <w:t xml:space="preserve">American, Asian American, African American, Brazilian-American, </w:t>
                                </w:r>
                                <w:proofErr w:type="gramStart"/>
                                <w:r w:rsidRPr="00C83F79">
                                  <w:rPr>
                                    <w:rFonts w:ascii="Times New Roman" w:hAnsi="Times New Roman" w:cs="Times New Roman"/>
                                    <w:color w:val="403152" w:themeColor="accent4" w:themeShade="80"/>
                                    <w:sz w:val="18"/>
                                    <w:szCs w:val="18"/>
                                    <w:rPrChange w:id="4416" w:author="Mizener, Brendon J" w:date="2021-12-07T14:03:00Z">
                                      <w:rPr>
                                        <w:rFonts w:ascii="Times New Roman" w:hAnsi="Times New Roman" w:cs="Times New Roman"/>
                                        <w:sz w:val="18"/>
                                        <w:szCs w:val="18"/>
                                      </w:rPr>
                                    </w:rPrChange>
                                  </w:rPr>
                                  <w:t>Bengali-American</w:t>
                                </w:r>
                                <w:proofErr w:type="gramEnd"/>
                                <w:r w:rsidRPr="00C83F79">
                                  <w:rPr>
                                    <w:rFonts w:ascii="Times New Roman" w:hAnsi="Times New Roman" w:cs="Times New Roman"/>
                                    <w:color w:val="403152" w:themeColor="accent4" w:themeShade="80"/>
                                    <w:sz w:val="18"/>
                                    <w:szCs w:val="18"/>
                                    <w:rPrChange w:id="4417" w:author="Mizener, Brendon J" w:date="2021-12-07T14:03:00Z">
                                      <w:rPr>
                                        <w:rFonts w:ascii="Times New Roman" w:hAnsi="Times New Roman" w:cs="Times New Roman"/>
                                        <w:sz w:val="18"/>
                                        <w:szCs w:val="18"/>
                                      </w:rPr>
                                    </w:rPrChange>
                                  </w:rPr>
                                  <w:t>, Chinese, Egyptian-American, El Salvadoran, Ethiopian-American, Indian-American, Indian, Italian, Kurdish, Mexican, Mexican-American, Moroccan, Nigerian-American, Pakistani, Pakistani-American, South Korean, Sri Lankan, Turkish, Vietnamese</w:t>
                                </w:r>
                              </w:ins>
                            </w:p>
                          </w:tc>
                        </w:tr>
                        <w:tr w:rsidR="00D13C56" w:rsidDel="00BC137B" w14:paraId="0AECDF9B" w14:textId="15D840BF" w:rsidTr="00CA3068">
                          <w:tblPrEx>
                            <w:tblPrExChange w:id="4418" w:author="Mizener, Brendon J" w:date="2021-11-01T15:42:00Z">
                              <w:tblPrEx>
                                <w:tblW w:w="12857" w:type="dxa"/>
                              </w:tblPrEx>
                            </w:tblPrExChange>
                          </w:tblPrEx>
                          <w:trPr>
                            <w:trHeight w:val="357"/>
                            <w:del w:id="4419" w:author="Mizener, Brendon J" w:date="2021-11-01T14:40:00Z"/>
                            <w:trPrChange w:id="4420" w:author="Mizener, Brendon J" w:date="2021-11-01T15:42:00Z">
                              <w:trPr>
                                <w:gridAfter w:val="0"/>
                                <w:trHeight w:val="357"/>
                              </w:trPr>
                            </w:trPrChange>
                          </w:trPr>
                          <w:tc>
                            <w:tcPr>
                              <w:tcW w:w="1784" w:type="dxa"/>
                              <w:tcBorders>
                                <w:top w:val="single" w:sz="4" w:space="0" w:color="auto"/>
                              </w:tcBorders>
                              <w:tcPrChange w:id="4421" w:author="Mizener, Brendon J" w:date="2021-11-01T15:42:00Z">
                                <w:tcPr>
                                  <w:tcW w:w="1784" w:type="dxa"/>
                                </w:tcPr>
                              </w:tcPrChange>
                            </w:tcPr>
                            <w:p w14:paraId="1D819D52" w14:textId="6BC4C22A" w:rsidR="00D13C56" w:rsidRPr="005F0662" w:rsidDel="00BC137B" w:rsidRDefault="00D13C56">
                              <w:pPr>
                                <w:pStyle w:val="TableParagraph"/>
                                <w:spacing w:line="276" w:lineRule="auto"/>
                                <w:ind w:left="119"/>
                                <w:rPr>
                                  <w:del w:id="4422" w:author="Mizener, Brendon J" w:date="2021-11-01T14:40:00Z"/>
                                  <w:rFonts w:ascii="Times New Roman" w:hAnsi="Times New Roman" w:cs="Times New Roman"/>
                                  <w:sz w:val="18"/>
                                  <w:szCs w:val="18"/>
                                </w:rPr>
                                <w:pPrChange w:id="4423" w:author="Mizener, Brendon J" w:date="2021-11-01T15:51:00Z">
                                  <w:pPr>
                                    <w:pStyle w:val="TableParagraph"/>
                                    <w:ind w:left="119"/>
                                  </w:pPr>
                                </w:pPrChange>
                              </w:pPr>
                            </w:p>
                          </w:tc>
                          <w:tc>
                            <w:tcPr>
                              <w:tcW w:w="3339" w:type="dxa"/>
                              <w:tcBorders>
                                <w:top w:val="single" w:sz="4" w:space="0" w:color="auto"/>
                              </w:tcBorders>
                              <w:tcPrChange w:id="4424" w:author="Mizener, Brendon J" w:date="2021-11-01T15:42:00Z">
                                <w:tcPr>
                                  <w:tcW w:w="2123" w:type="dxa"/>
                                </w:tcPr>
                              </w:tcPrChange>
                            </w:tcPr>
                            <w:p w14:paraId="107D21D7" w14:textId="7659A7EF" w:rsidR="00D13C56" w:rsidRPr="005F0662" w:rsidDel="00BC137B" w:rsidRDefault="00D13C56">
                              <w:pPr>
                                <w:pStyle w:val="TableParagraph"/>
                                <w:spacing w:line="276" w:lineRule="auto"/>
                                <w:ind w:left="446"/>
                                <w:rPr>
                                  <w:del w:id="4425" w:author="Mizener, Brendon J" w:date="2021-11-01T14:40:00Z"/>
                                  <w:rFonts w:ascii="Times New Roman" w:hAnsi="Times New Roman" w:cs="Times New Roman"/>
                                  <w:sz w:val="18"/>
                                  <w:szCs w:val="18"/>
                                </w:rPr>
                                <w:pPrChange w:id="4426" w:author="Mizener, Brendon J" w:date="2021-11-01T15:51:00Z">
                                  <w:pPr>
                                    <w:pStyle w:val="TableParagraph"/>
                                    <w:ind w:left="446"/>
                                  </w:pPr>
                                </w:pPrChange>
                              </w:pPr>
                              <w:del w:id="4427" w:author="Mizener, Brendon J" w:date="2021-11-01T13:40:00Z">
                                <w:r w:rsidRPr="005F0662" w:rsidDel="002856E2">
                                  <w:rPr>
                                    <w:rFonts w:ascii="Times New Roman" w:hAnsi="Times New Roman" w:cs="Times New Roman"/>
                                    <w:sz w:val="18"/>
                                    <w:szCs w:val="18"/>
                                  </w:rPr>
                                  <w:delText>excerpt has a melody</w:delText>
                                </w:r>
                              </w:del>
                            </w:p>
                          </w:tc>
                          <w:tc>
                            <w:tcPr>
                              <w:tcW w:w="3060" w:type="dxa"/>
                              <w:tcBorders>
                                <w:top w:val="single" w:sz="4" w:space="0" w:color="auto"/>
                              </w:tcBorders>
                              <w:tcPrChange w:id="4428" w:author="Mizener, Brendon J" w:date="2021-11-01T15:42:00Z">
                                <w:tcPr>
                                  <w:tcW w:w="2316" w:type="dxa"/>
                                  <w:gridSpan w:val="2"/>
                                </w:tcPr>
                              </w:tcPrChange>
                            </w:tcPr>
                            <w:p w14:paraId="2B8800C9" w14:textId="688C8491" w:rsidR="00D13C56" w:rsidRPr="005F0662" w:rsidDel="00BC137B" w:rsidRDefault="00D13C56">
                              <w:pPr>
                                <w:pStyle w:val="TableParagraph"/>
                                <w:spacing w:line="276" w:lineRule="auto"/>
                                <w:rPr>
                                  <w:del w:id="4429" w:author="Mizener, Brendon J" w:date="2021-11-01T14:40:00Z"/>
                                  <w:rFonts w:ascii="Times New Roman" w:hAnsi="Times New Roman" w:cs="Times New Roman"/>
                                  <w:sz w:val="18"/>
                                  <w:szCs w:val="18"/>
                                </w:rPr>
                                <w:pPrChange w:id="4430" w:author="Mizener, Brendon J" w:date="2021-11-01T15:51:00Z">
                                  <w:pPr>
                                    <w:pStyle w:val="TableParagraph"/>
                                  </w:pPr>
                                </w:pPrChange>
                              </w:pPr>
                            </w:p>
                          </w:tc>
                          <w:tc>
                            <w:tcPr>
                              <w:tcW w:w="1800" w:type="dxa"/>
                              <w:tcBorders>
                                <w:top w:val="single" w:sz="4" w:space="0" w:color="auto"/>
                              </w:tcBorders>
                              <w:tcPrChange w:id="4431" w:author="Mizener, Brendon J" w:date="2021-11-01T15:42:00Z">
                                <w:tcPr>
                                  <w:tcW w:w="2160" w:type="dxa"/>
                                  <w:gridSpan w:val="2"/>
                                </w:tcPr>
                              </w:tcPrChange>
                            </w:tcPr>
                            <w:p w14:paraId="1B92E408" w14:textId="71C69B8B" w:rsidR="00D13C56" w:rsidRPr="005F0662" w:rsidDel="00BC137B" w:rsidRDefault="00D13C56">
                              <w:pPr>
                                <w:pStyle w:val="TableParagraph"/>
                                <w:spacing w:line="276" w:lineRule="auto"/>
                                <w:rPr>
                                  <w:del w:id="4432" w:author="Mizener, Brendon J" w:date="2021-11-01T14:40:00Z"/>
                                  <w:rFonts w:ascii="Times New Roman" w:hAnsi="Times New Roman" w:cs="Times New Roman"/>
                                  <w:sz w:val="18"/>
                                  <w:szCs w:val="18"/>
                                </w:rPr>
                                <w:pPrChange w:id="4433" w:author="Mizener, Brendon J" w:date="2021-11-01T15:51:00Z">
                                  <w:pPr>
                                    <w:pStyle w:val="TableParagraph"/>
                                  </w:pPr>
                                </w:pPrChange>
                              </w:pPr>
                            </w:p>
                          </w:tc>
                          <w:tc>
                            <w:tcPr>
                              <w:tcW w:w="2610" w:type="dxa"/>
                              <w:tcBorders>
                                <w:top w:val="single" w:sz="4" w:space="0" w:color="auto"/>
                              </w:tcBorders>
                              <w:tcPrChange w:id="4434" w:author="Mizener, Brendon J" w:date="2021-11-01T15:42:00Z">
                                <w:tcPr>
                                  <w:tcW w:w="1960" w:type="dxa"/>
                                  <w:gridSpan w:val="2"/>
                                </w:tcPr>
                              </w:tcPrChange>
                            </w:tcPr>
                            <w:p w14:paraId="6D42C58B" w14:textId="6B4A20C6" w:rsidR="00D13C56" w:rsidRPr="005F0662" w:rsidDel="00BC137B" w:rsidRDefault="00D13C56">
                              <w:pPr>
                                <w:pStyle w:val="TableParagraph"/>
                                <w:spacing w:line="276" w:lineRule="auto"/>
                                <w:rPr>
                                  <w:del w:id="4435" w:author="Mizener, Brendon J" w:date="2021-11-01T14:40:00Z"/>
                                  <w:rFonts w:ascii="Times New Roman" w:hAnsi="Times New Roman" w:cs="Times New Roman"/>
                                  <w:sz w:val="18"/>
                                  <w:szCs w:val="18"/>
                                </w:rPr>
                                <w:pPrChange w:id="4436" w:author="Mizener, Brendon J" w:date="2021-11-01T15:51:00Z">
                                  <w:pPr>
                                    <w:pStyle w:val="TableParagraph"/>
                                  </w:pPr>
                                </w:pPrChange>
                              </w:pPr>
                            </w:p>
                          </w:tc>
                        </w:tr>
                        <w:tr w:rsidR="00D13C56" w:rsidDel="00BC137B" w14:paraId="6E113649" w14:textId="658C42FE" w:rsidTr="00CA4B9C">
                          <w:tblPrEx>
                            <w:tblPrExChange w:id="4437" w:author="Mizener, Brendon J" w:date="2021-11-01T15:09:00Z">
                              <w:tblPrEx>
                                <w:tblW w:w="12857" w:type="dxa"/>
                              </w:tblPrEx>
                            </w:tblPrExChange>
                          </w:tblPrEx>
                          <w:trPr>
                            <w:trHeight w:val="357"/>
                            <w:del w:id="4438" w:author="Mizener, Brendon J" w:date="2021-11-01T14:40:00Z"/>
                            <w:trPrChange w:id="4439" w:author="Mizener, Brendon J" w:date="2021-11-01T15:09:00Z">
                              <w:trPr>
                                <w:gridAfter w:val="0"/>
                                <w:trHeight w:val="357"/>
                              </w:trPr>
                            </w:trPrChange>
                          </w:trPr>
                          <w:tc>
                            <w:tcPr>
                              <w:tcW w:w="1784" w:type="dxa"/>
                              <w:tcBorders>
                                <w:bottom w:val="single" w:sz="4" w:space="0" w:color="auto"/>
                              </w:tcBorders>
                              <w:tcPrChange w:id="4440" w:author="Mizener, Brendon J" w:date="2021-11-01T15:09:00Z">
                                <w:tcPr>
                                  <w:tcW w:w="1784" w:type="dxa"/>
                                  <w:tcBorders>
                                    <w:bottom w:val="single" w:sz="4" w:space="0" w:color="auto"/>
                                  </w:tcBorders>
                                </w:tcPr>
                              </w:tcPrChange>
                            </w:tcPr>
                            <w:p w14:paraId="3C4AFD99" w14:textId="243899C2" w:rsidR="00D13C56" w:rsidRPr="005F0662" w:rsidDel="00BC137B" w:rsidRDefault="00D13C56">
                              <w:pPr>
                                <w:pStyle w:val="TableParagraph"/>
                                <w:spacing w:line="276" w:lineRule="auto"/>
                                <w:ind w:left="119"/>
                                <w:rPr>
                                  <w:del w:id="4441" w:author="Mizener, Brendon J" w:date="2021-11-01T14:40:00Z"/>
                                  <w:rFonts w:ascii="Times New Roman" w:hAnsi="Times New Roman" w:cs="Times New Roman"/>
                                  <w:w w:val="105"/>
                                  <w:sz w:val="16"/>
                                </w:rPr>
                                <w:pPrChange w:id="4442" w:author="Mizener, Brendon J" w:date="2021-11-01T15:51:00Z">
                                  <w:pPr>
                                    <w:pStyle w:val="TableParagraph"/>
                                    <w:ind w:left="119"/>
                                  </w:pPr>
                                </w:pPrChange>
                              </w:pPr>
                            </w:p>
                          </w:tc>
                          <w:tc>
                            <w:tcPr>
                              <w:tcW w:w="3339" w:type="dxa"/>
                              <w:tcBorders>
                                <w:bottom w:val="single" w:sz="4" w:space="0" w:color="auto"/>
                              </w:tcBorders>
                              <w:tcPrChange w:id="4443" w:author="Mizener, Brendon J" w:date="2021-11-01T15:09:00Z">
                                <w:tcPr>
                                  <w:tcW w:w="2123" w:type="dxa"/>
                                  <w:tcBorders>
                                    <w:bottom w:val="single" w:sz="4" w:space="0" w:color="auto"/>
                                  </w:tcBorders>
                                </w:tcPr>
                              </w:tcPrChange>
                            </w:tcPr>
                            <w:p w14:paraId="23EFAA94" w14:textId="2A6F6E10" w:rsidR="00D13C56" w:rsidRPr="005F0662" w:rsidDel="00BC137B" w:rsidRDefault="00D13C56">
                              <w:pPr>
                                <w:pStyle w:val="TableParagraph"/>
                                <w:spacing w:before="0" w:line="276" w:lineRule="auto"/>
                                <w:ind w:left="446"/>
                                <w:rPr>
                                  <w:del w:id="4444" w:author="Mizener, Brendon J" w:date="2021-11-01T14:40:00Z"/>
                                  <w:rFonts w:ascii="Times New Roman" w:hAnsi="Times New Roman" w:cs="Times New Roman"/>
                                  <w:sz w:val="16"/>
                                </w:rPr>
                                <w:pPrChange w:id="4445" w:author="Mizener, Brendon J" w:date="2021-11-01T15:51:00Z">
                                  <w:pPr>
                                    <w:pStyle w:val="TableParagraph"/>
                                    <w:spacing w:before="0"/>
                                    <w:ind w:left="446"/>
                                  </w:pPr>
                                </w:pPrChange>
                              </w:pPr>
                              <w:del w:id="4446" w:author="Mizener, Brendon J" w:date="2021-11-01T13:40:00Z">
                                <w:r w:rsidRPr="005F0662" w:rsidDel="002856E2">
                                  <w:rPr>
                                    <w:rFonts w:ascii="Times New Roman" w:hAnsi="Times New Roman" w:cs="Times New Roman"/>
                                    <w:w w:val="105"/>
                                    <w:sz w:val="16"/>
                                  </w:rPr>
                                  <w:delText>Other</w:delText>
                                </w:r>
                              </w:del>
                            </w:p>
                          </w:tc>
                          <w:tc>
                            <w:tcPr>
                              <w:tcW w:w="3060" w:type="dxa"/>
                              <w:tcBorders>
                                <w:bottom w:val="single" w:sz="4" w:space="0" w:color="auto"/>
                              </w:tcBorders>
                              <w:tcPrChange w:id="4447" w:author="Mizener, Brendon J" w:date="2021-11-01T15:09:00Z">
                                <w:tcPr>
                                  <w:tcW w:w="2316" w:type="dxa"/>
                                  <w:gridSpan w:val="2"/>
                                  <w:tcBorders>
                                    <w:bottom w:val="single" w:sz="4" w:space="0" w:color="auto"/>
                                  </w:tcBorders>
                                </w:tcPr>
                              </w:tcPrChange>
                            </w:tcPr>
                            <w:p w14:paraId="3C6FBAFF" w14:textId="0FDE1356" w:rsidR="00D13C56" w:rsidRPr="005F0662" w:rsidDel="00BC137B" w:rsidRDefault="00D13C56">
                              <w:pPr>
                                <w:pStyle w:val="TableParagraph"/>
                                <w:spacing w:before="0" w:line="276" w:lineRule="auto"/>
                                <w:rPr>
                                  <w:del w:id="4448" w:author="Mizener, Brendon J" w:date="2021-11-01T14:40:00Z"/>
                                  <w:rFonts w:ascii="Times New Roman" w:hAnsi="Times New Roman" w:cs="Times New Roman"/>
                                  <w:sz w:val="16"/>
                                </w:rPr>
                                <w:pPrChange w:id="4449" w:author="Mizener, Brendon J" w:date="2021-11-01T15:51:00Z">
                                  <w:pPr>
                                    <w:pStyle w:val="TableParagraph"/>
                                    <w:spacing w:before="0"/>
                                  </w:pPr>
                                </w:pPrChange>
                              </w:pPr>
                            </w:p>
                          </w:tc>
                          <w:tc>
                            <w:tcPr>
                              <w:tcW w:w="1800" w:type="dxa"/>
                              <w:tcBorders>
                                <w:bottom w:val="single" w:sz="4" w:space="0" w:color="auto"/>
                              </w:tcBorders>
                              <w:tcPrChange w:id="4450" w:author="Mizener, Brendon J" w:date="2021-11-01T15:09:00Z">
                                <w:tcPr>
                                  <w:tcW w:w="2160" w:type="dxa"/>
                                  <w:gridSpan w:val="2"/>
                                  <w:tcBorders>
                                    <w:bottom w:val="single" w:sz="4" w:space="0" w:color="auto"/>
                                  </w:tcBorders>
                                </w:tcPr>
                              </w:tcPrChange>
                            </w:tcPr>
                            <w:p w14:paraId="25658A33" w14:textId="55989492" w:rsidR="00D13C56" w:rsidRPr="005F0662" w:rsidDel="00BC137B" w:rsidRDefault="00D13C56">
                              <w:pPr>
                                <w:pStyle w:val="TableParagraph"/>
                                <w:spacing w:before="0" w:line="276" w:lineRule="auto"/>
                                <w:rPr>
                                  <w:del w:id="4451" w:author="Mizener, Brendon J" w:date="2021-11-01T14:40:00Z"/>
                                  <w:rFonts w:ascii="Times New Roman" w:hAnsi="Times New Roman" w:cs="Times New Roman"/>
                                  <w:sz w:val="16"/>
                                </w:rPr>
                                <w:pPrChange w:id="4452" w:author="Mizener, Brendon J" w:date="2021-11-01T15:51:00Z">
                                  <w:pPr>
                                    <w:pStyle w:val="TableParagraph"/>
                                    <w:spacing w:before="0"/>
                                  </w:pPr>
                                </w:pPrChange>
                              </w:pPr>
                            </w:p>
                          </w:tc>
                          <w:tc>
                            <w:tcPr>
                              <w:tcW w:w="2610" w:type="dxa"/>
                              <w:tcBorders>
                                <w:bottom w:val="single" w:sz="4" w:space="0" w:color="auto"/>
                              </w:tcBorders>
                              <w:tcPrChange w:id="4453" w:author="Mizener, Brendon J" w:date="2021-11-01T15:09:00Z">
                                <w:tcPr>
                                  <w:tcW w:w="1960" w:type="dxa"/>
                                  <w:gridSpan w:val="2"/>
                                  <w:tcBorders>
                                    <w:bottom w:val="single" w:sz="4" w:space="0" w:color="auto"/>
                                  </w:tcBorders>
                                </w:tcPr>
                              </w:tcPrChange>
                            </w:tcPr>
                            <w:p w14:paraId="43739DE5" w14:textId="59888612" w:rsidR="00D13C56" w:rsidRPr="005F0662" w:rsidDel="00BC137B" w:rsidRDefault="00D13C56">
                              <w:pPr>
                                <w:pStyle w:val="TableParagraph"/>
                                <w:spacing w:before="0" w:line="276" w:lineRule="auto"/>
                                <w:rPr>
                                  <w:del w:id="4454" w:author="Mizener, Brendon J" w:date="2021-11-01T14:40:00Z"/>
                                  <w:rFonts w:ascii="Times New Roman" w:hAnsi="Times New Roman" w:cs="Times New Roman"/>
                                  <w:sz w:val="16"/>
                                </w:rPr>
                                <w:pPrChange w:id="4455" w:author="Mizener, Brendon J" w:date="2021-11-01T15:51:00Z">
                                  <w:pPr>
                                    <w:pStyle w:val="TableParagraph"/>
                                    <w:spacing w:before="0"/>
                                  </w:pPr>
                                </w:pPrChange>
                              </w:pPr>
                            </w:p>
                          </w:tc>
                        </w:tr>
                      </w:tbl>
                      <w:p w14:paraId="255C76BF" w14:textId="50F2FE09" w:rsidR="002856E2" w:rsidRDefault="002856E2">
                        <w:pPr>
                          <w:pStyle w:val="BodyText"/>
                          <w:spacing w:line="276" w:lineRule="auto"/>
                          <w:rPr>
                            <w:ins w:id="4456" w:author="Mizener, Brendon J" w:date="2021-11-01T14:40:00Z"/>
                          </w:rPr>
                          <w:pPrChange w:id="4457" w:author="Mizener, Brendon J" w:date="2021-11-01T15:51:00Z">
                            <w:pPr>
                              <w:pStyle w:val="BodyText"/>
                            </w:pPr>
                          </w:pPrChange>
                        </w:pPr>
                      </w:p>
                      <w:p w14:paraId="15089177" w14:textId="77777777" w:rsidR="00BC137B" w:rsidRDefault="00BC137B" w:rsidP="002856E2">
                        <w:pPr>
                          <w:pStyle w:val="BodyText"/>
                        </w:pPr>
                      </w:p>
                    </w:txbxContent>
                  </v:textbox>
                  <w10:wrap type="square" anchorx="margin"/>
                </v:shape>
              </w:pict>
            </mc:Fallback>
          </mc:AlternateContent>
        </w:r>
      </w:ins>
      <w:ins w:id="4458" w:author="Mizener, Brendon J" w:date="2021-11-01T13:39:00Z">
        <w:r w:rsidRPr="00C83F79">
          <w:rPr>
            <w:rFonts w:ascii="Times New Roman" w:hAnsi="Times New Roman" w:cs="Times New Roman"/>
            <w:i/>
            <w:color w:val="403152" w:themeColor="accent4" w:themeShade="80"/>
            <w:kern w:val="16"/>
            <w:sz w:val="24"/>
            <w:szCs w:val="24"/>
            <w:rPrChange w:id="4459" w:author="Mizener, Brendon J" w:date="2021-12-07T14:02:00Z">
              <w:rPr>
                <w:rFonts w:ascii="Times New Roman" w:hAnsi="Times New Roman" w:cs="Times New Roman"/>
                <w:i/>
                <w:kern w:val="16"/>
                <w:sz w:val="24"/>
                <w:szCs w:val="24"/>
              </w:rPr>
            </w:rPrChange>
          </w:rPr>
          <w:t xml:space="preserve">Participant Demographic </w:t>
        </w:r>
      </w:ins>
      <w:ins w:id="4460" w:author="Mizener, Brendon J" w:date="2021-11-01T13:40:00Z">
        <w:r w:rsidRPr="00C83F79">
          <w:rPr>
            <w:rFonts w:ascii="Times New Roman" w:hAnsi="Times New Roman" w:cs="Times New Roman"/>
            <w:i/>
            <w:color w:val="403152" w:themeColor="accent4" w:themeShade="80"/>
            <w:kern w:val="16"/>
            <w:sz w:val="24"/>
            <w:szCs w:val="24"/>
            <w:rPrChange w:id="4461" w:author="Mizener, Brendon J" w:date="2021-12-07T14:02:00Z">
              <w:rPr>
                <w:rFonts w:ascii="Times New Roman" w:hAnsi="Times New Roman" w:cs="Times New Roman"/>
                <w:i/>
                <w:kern w:val="16"/>
                <w:sz w:val="24"/>
                <w:szCs w:val="24"/>
              </w:rPr>
            </w:rPrChange>
          </w:rPr>
          <w:t>Data</w:t>
        </w:r>
      </w:ins>
    </w:p>
    <w:p w14:paraId="50DE9EC4" w14:textId="4D483B18" w:rsidR="002856E2" w:rsidRPr="0016118D" w:rsidRDefault="002856E2" w:rsidP="002856E2">
      <w:pPr>
        <w:rPr>
          <w:ins w:id="4462" w:author="Mizener, Brendon J" w:date="2021-11-01T13:39:00Z"/>
          <w:rFonts w:ascii="Times New Roman" w:hAnsi="Times New Roman" w:cs="Times New Roman"/>
          <w:i/>
          <w:kern w:val="16"/>
          <w:sz w:val="24"/>
          <w:szCs w:val="24"/>
        </w:rPr>
      </w:pPr>
    </w:p>
    <w:p w14:paraId="78EF3ECE" w14:textId="5A1C2EBE" w:rsidR="002856E2" w:rsidRPr="00501429" w:rsidRDefault="002856E2" w:rsidP="002856E2">
      <w:pPr>
        <w:rPr>
          <w:ins w:id="4463" w:author="Mizener, Brendon J" w:date="2021-11-01T13:38:00Z"/>
          <w:rFonts w:ascii="Times New Roman" w:hAnsi="Times New Roman" w:cs="Times New Roman"/>
          <w:kern w:val="16"/>
          <w:sz w:val="24"/>
          <w:szCs w:val="24"/>
          <w:rPrChange w:id="4464" w:author="Mizener, Brendon J" w:date="2021-11-03T11:13:00Z">
            <w:rPr>
              <w:ins w:id="4465" w:author="Mizener, Brendon J" w:date="2021-11-01T13:38:00Z"/>
              <w:rFonts w:ascii="Times New Roman" w:hAnsi="Times New Roman" w:cs="Times New Roman"/>
              <w:kern w:val="16"/>
              <w:sz w:val="16"/>
            </w:rPr>
          </w:rPrChange>
        </w:rPr>
      </w:pPr>
    </w:p>
    <w:p w14:paraId="67CF3203" w14:textId="34547495" w:rsidR="002856E2" w:rsidRPr="00501429" w:rsidRDefault="002856E2" w:rsidP="002856E2">
      <w:pPr>
        <w:rPr>
          <w:ins w:id="4466" w:author="Mizener, Brendon J" w:date="2021-11-01T13:38:00Z"/>
          <w:rFonts w:ascii="Times New Roman" w:hAnsi="Times New Roman" w:cs="Times New Roman"/>
          <w:kern w:val="16"/>
          <w:sz w:val="24"/>
          <w:szCs w:val="24"/>
          <w:rPrChange w:id="4467" w:author="Mizener, Brendon J" w:date="2021-11-03T11:13:00Z">
            <w:rPr>
              <w:ins w:id="4468" w:author="Mizener, Brendon J" w:date="2021-11-01T13:38:00Z"/>
              <w:rFonts w:ascii="Times New Roman" w:hAnsi="Times New Roman" w:cs="Times New Roman"/>
              <w:kern w:val="16"/>
              <w:sz w:val="16"/>
            </w:rPr>
          </w:rPrChange>
        </w:rPr>
      </w:pPr>
    </w:p>
    <w:p w14:paraId="03DEE174" w14:textId="085C131C" w:rsidR="00912FCC" w:rsidRPr="00501429" w:rsidRDefault="00912FCC">
      <w:pPr>
        <w:rPr>
          <w:ins w:id="4469" w:author="Mizener, Brendon J" w:date="2021-11-03T10:10:00Z"/>
          <w:rFonts w:ascii="Times New Roman" w:hAnsi="Times New Roman" w:cs="Times New Roman"/>
          <w:sz w:val="24"/>
          <w:szCs w:val="24"/>
          <w:rPrChange w:id="4470" w:author="Mizener, Brendon J" w:date="2021-11-03T11:13:00Z">
            <w:rPr>
              <w:ins w:id="4471" w:author="Mizener, Brendon J" w:date="2021-11-03T10:10:00Z"/>
              <w:rFonts w:ascii="Times New Roman" w:hAnsi="Times New Roman" w:cs="Times New Roman"/>
              <w:sz w:val="16"/>
            </w:rPr>
          </w:rPrChange>
        </w:rPr>
      </w:pPr>
      <w:ins w:id="4472" w:author="Mizener, Brendon J" w:date="2021-11-03T10:10:00Z">
        <w:r w:rsidRPr="00501429">
          <w:rPr>
            <w:rFonts w:ascii="Times New Roman" w:hAnsi="Times New Roman" w:cs="Times New Roman"/>
            <w:sz w:val="24"/>
            <w:szCs w:val="24"/>
            <w:rPrChange w:id="4473" w:author="Mizener, Brendon J" w:date="2021-11-03T11:13:00Z">
              <w:rPr>
                <w:rFonts w:ascii="Times New Roman" w:hAnsi="Times New Roman" w:cs="Times New Roman"/>
                <w:sz w:val="16"/>
              </w:rPr>
            </w:rPrChange>
          </w:rPr>
          <w:br w:type="page"/>
        </w:r>
      </w:ins>
    </w:p>
    <w:p w14:paraId="5E22425D" w14:textId="5A491A06" w:rsidR="0018480E" w:rsidRPr="00C83F79" w:rsidRDefault="00C314B6">
      <w:pPr>
        <w:spacing w:line="360" w:lineRule="auto"/>
        <w:rPr>
          <w:ins w:id="4474" w:author="Mizener, Brendon J" w:date="2021-11-03T11:11:00Z"/>
          <w:rFonts w:ascii="Times New Roman" w:hAnsi="Times New Roman" w:cs="Times New Roman"/>
          <w:color w:val="403152" w:themeColor="accent4" w:themeShade="80"/>
          <w:sz w:val="24"/>
          <w:szCs w:val="24"/>
          <w:rPrChange w:id="4475" w:author="Mizener, Brendon J" w:date="2021-12-07T14:02:00Z">
            <w:rPr>
              <w:ins w:id="4476" w:author="Mizener, Brendon J" w:date="2021-11-03T11:11:00Z"/>
              <w:rFonts w:ascii="Times New Roman" w:hAnsi="Times New Roman" w:cs="Times New Roman"/>
              <w:sz w:val="24"/>
              <w:szCs w:val="24"/>
            </w:rPr>
          </w:rPrChange>
        </w:rPr>
        <w:pPrChange w:id="4477" w:author="Mizener, Brendon J" w:date="2021-11-03T11:13:00Z">
          <w:pPr/>
        </w:pPrChange>
      </w:pPr>
      <w:ins w:id="4478" w:author="Mizener, Brendon J" w:date="2021-11-03T11:11:00Z">
        <w:r w:rsidRPr="00C83F79">
          <w:rPr>
            <w:rFonts w:ascii="Times New Roman" w:hAnsi="Times New Roman" w:cs="Times New Roman"/>
            <w:color w:val="403152" w:themeColor="accent4" w:themeShade="80"/>
            <w:sz w:val="24"/>
            <w:szCs w:val="24"/>
            <w:rPrChange w:id="4479" w:author="Mizener, Brendon J" w:date="2021-12-07T14:02:00Z">
              <w:rPr>
                <w:rFonts w:ascii="Times New Roman" w:hAnsi="Times New Roman" w:cs="Times New Roman"/>
                <w:sz w:val="24"/>
                <w:szCs w:val="24"/>
              </w:rPr>
            </w:rPrChange>
          </w:rPr>
          <w:lastRenderedPageBreak/>
          <w:t>Table 3</w:t>
        </w:r>
      </w:ins>
    </w:p>
    <w:p w14:paraId="41783DDC" w14:textId="01483634" w:rsidR="00C314B6" w:rsidRPr="00C83F79" w:rsidRDefault="00C314B6">
      <w:pPr>
        <w:spacing w:line="360" w:lineRule="auto"/>
        <w:rPr>
          <w:ins w:id="4480" w:author="Mizener, Brendon J" w:date="2021-11-03T11:11:00Z"/>
          <w:rFonts w:ascii="Times New Roman" w:hAnsi="Times New Roman" w:cs="Times New Roman"/>
          <w:i/>
          <w:iCs/>
          <w:color w:val="403152" w:themeColor="accent4" w:themeShade="80"/>
          <w:sz w:val="24"/>
          <w:szCs w:val="24"/>
          <w:rPrChange w:id="4481" w:author="Mizener, Brendon J" w:date="2021-12-07T14:02:00Z">
            <w:rPr>
              <w:ins w:id="4482" w:author="Mizener, Brendon J" w:date="2021-11-03T11:11:00Z"/>
              <w:rFonts w:ascii="Times New Roman" w:hAnsi="Times New Roman" w:cs="Times New Roman"/>
              <w:sz w:val="16"/>
            </w:rPr>
          </w:rPrChange>
        </w:rPr>
        <w:pPrChange w:id="4483" w:author="Mizener, Brendon J" w:date="2021-11-03T11:13:00Z">
          <w:pPr/>
        </w:pPrChange>
      </w:pPr>
      <w:ins w:id="4484" w:author="Mizener, Brendon J" w:date="2021-11-03T11:11:00Z">
        <w:r w:rsidRPr="00C83F79">
          <w:rPr>
            <w:rFonts w:ascii="Times New Roman" w:hAnsi="Times New Roman" w:cs="Times New Roman"/>
            <w:i/>
            <w:iCs/>
            <w:color w:val="403152" w:themeColor="accent4" w:themeShade="80"/>
            <w:sz w:val="24"/>
            <w:szCs w:val="24"/>
            <w:rPrChange w:id="4485" w:author="Mizener, Brendon J" w:date="2021-12-07T14:02:00Z">
              <w:rPr>
                <w:rFonts w:ascii="Times New Roman" w:hAnsi="Times New Roman" w:cs="Times New Roman"/>
                <w:i/>
                <w:iCs/>
                <w:sz w:val="24"/>
                <w:szCs w:val="24"/>
              </w:rPr>
            </w:rPrChange>
          </w:rPr>
          <w:t>Methods and their uses.</w:t>
        </w:r>
      </w:ins>
    </w:p>
    <w:tbl>
      <w:tblPr>
        <w:tblStyle w:val="TableGrid"/>
        <w:tblW w:w="0" w:type="auto"/>
        <w:tblLook w:val="04A0" w:firstRow="1" w:lastRow="0" w:firstColumn="1" w:lastColumn="0" w:noHBand="0" w:noVBand="1"/>
        <w:tblPrChange w:id="4486" w:author="Mizener, Brendon J" w:date="2021-11-17T14:48:00Z">
          <w:tblPr>
            <w:tblStyle w:val="TableGrid"/>
            <w:tblW w:w="0" w:type="auto"/>
            <w:tblLook w:val="04A0" w:firstRow="1" w:lastRow="0" w:firstColumn="1" w:lastColumn="0" w:noHBand="0" w:noVBand="1"/>
          </w:tblPr>
        </w:tblPrChange>
      </w:tblPr>
      <w:tblGrid>
        <w:gridCol w:w="2155"/>
        <w:gridCol w:w="2610"/>
        <w:gridCol w:w="3690"/>
        <w:gridCol w:w="4435"/>
        <w:tblGridChange w:id="4487">
          <w:tblGrid>
            <w:gridCol w:w="2335"/>
            <w:gridCol w:w="2160"/>
            <w:gridCol w:w="3960"/>
            <w:gridCol w:w="4435"/>
          </w:tblGrid>
        </w:tblGridChange>
      </w:tblGrid>
      <w:tr w:rsidR="00C1479F" w14:paraId="223D6CF8" w14:textId="77777777" w:rsidTr="001B220A">
        <w:trPr>
          <w:ins w:id="4488" w:author="Mizener, Brendon J" w:date="2021-11-03T10:11:00Z"/>
        </w:trPr>
        <w:tc>
          <w:tcPr>
            <w:tcW w:w="2155" w:type="dxa"/>
            <w:tcPrChange w:id="4489" w:author="Mizener, Brendon J" w:date="2021-11-17T14:48:00Z">
              <w:tcPr>
                <w:tcW w:w="2335" w:type="dxa"/>
              </w:tcPr>
            </w:tcPrChange>
          </w:tcPr>
          <w:p w14:paraId="77241102" w14:textId="193AE42B" w:rsidR="00912FCC" w:rsidRPr="00C83F79" w:rsidRDefault="00912FCC">
            <w:pPr>
              <w:spacing w:line="276" w:lineRule="auto"/>
              <w:rPr>
                <w:ins w:id="4490" w:author="Mizener, Brendon J" w:date="2021-11-03T10:11:00Z"/>
                <w:rFonts w:ascii="Times New Roman" w:hAnsi="Times New Roman" w:cs="Times New Roman"/>
                <w:color w:val="403152" w:themeColor="accent4" w:themeShade="80"/>
                <w:sz w:val="24"/>
                <w:szCs w:val="24"/>
                <w:rPrChange w:id="4491" w:author="Mizener, Brendon J" w:date="2021-12-07T14:02:00Z">
                  <w:rPr>
                    <w:ins w:id="4492" w:author="Mizener, Brendon J" w:date="2021-11-03T10:11:00Z"/>
                    <w:rFonts w:ascii="Times New Roman" w:hAnsi="Times New Roman" w:cs="Times New Roman"/>
                    <w:sz w:val="16"/>
                  </w:rPr>
                </w:rPrChange>
              </w:rPr>
              <w:pPrChange w:id="4493" w:author="Mizener, Brendon J" w:date="2021-11-03T10:29:00Z">
                <w:pPr/>
              </w:pPrChange>
            </w:pPr>
            <w:ins w:id="4494" w:author="Mizener, Brendon J" w:date="2021-11-03T10:11:00Z">
              <w:r w:rsidRPr="00C83F79">
                <w:rPr>
                  <w:rFonts w:ascii="Times New Roman" w:hAnsi="Times New Roman" w:cs="Times New Roman"/>
                  <w:color w:val="403152" w:themeColor="accent4" w:themeShade="80"/>
                  <w:sz w:val="24"/>
                  <w:szCs w:val="24"/>
                  <w:rPrChange w:id="4495" w:author="Mizener, Brendon J" w:date="2021-12-07T14:02:00Z">
                    <w:rPr>
                      <w:rFonts w:ascii="Times New Roman" w:hAnsi="Times New Roman" w:cs="Times New Roman"/>
                      <w:sz w:val="16"/>
                    </w:rPr>
                  </w:rPrChange>
                </w:rPr>
                <w:t>Method</w:t>
              </w:r>
            </w:ins>
          </w:p>
        </w:tc>
        <w:tc>
          <w:tcPr>
            <w:tcW w:w="2610" w:type="dxa"/>
            <w:tcPrChange w:id="4496" w:author="Mizener, Brendon J" w:date="2021-11-17T14:48:00Z">
              <w:tcPr>
                <w:tcW w:w="2160" w:type="dxa"/>
              </w:tcPr>
            </w:tcPrChange>
          </w:tcPr>
          <w:p w14:paraId="3DAD6F4A" w14:textId="5A7603D1" w:rsidR="00912FCC" w:rsidRPr="00C83F79" w:rsidRDefault="003F3A9B">
            <w:pPr>
              <w:spacing w:line="276" w:lineRule="auto"/>
              <w:rPr>
                <w:ins w:id="4497" w:author="Mizener, Brendon J" w:date="2021-11-03T10:11:00Z"/>
                <w:rFonts w:ascii="Times New Roman" w:hAnsi="Times New Roman" w:cs="Times New Roman"/>
                <w:color w:val="403152" w:themeColor="accent4" w:themeShade="80"/>
                <w:sz w:val="24"/>
                <w:szCs w:val="24"/>
                <w:rPrChange w:id="4498" w:author="Mizener, Brendon J" w:date="2021-12-07T14:02:00Z">
                  <w:rPr>
                    <w:ins w:id="4499" w:author="Mizener, Brendon J" w:date="2021-11-03T10:11:00Z"/>
                    <w:rFonts w:ascii="Times New Roman" w:hAnsi="Times New Roman" w:cs="Times New Roman"/>
                    <w:sz w:val="16"/>
                  </w:rPr>
                </w:rPrChange>
              </w:rPr>
              <w:pPrChange w:id="4500" w:author="Mizener, Brendon J" w:date="2021-11-03T10:29:00Z">
                <w:pPr/>
              </w:pPrChange>
            </w:pPr>
            <w:ins w:id="4501" w:author="Mizener, Brendon J" w:date="2021-11-16T12:32:00Z">
              <w:r w:rsidRPr="00C83F79">
                <w:rPr>
                  <w:rFonts w:ascii="Times New Roman" w:hAnsi="Times New Roman" w:cs="Times New Roman"/>
                  <w:color w:val="403152" w:themeColor="accent4" w:themeShade="80"/>
                  <w:sz w:val="24"/>
                  <w:szCs w:val="24"/>
                  <w:rPrChange w:id="4502" w:author="Mizener, Brendon J" w:date="2021-12-07T14:02:00Z">
                    <w:rPr>
                      <w:rFonts w:ascii="Times New Roman" w:hAnsi="Times New Roman" w:cs="Times New Roman"/>
                      <w:sz w:val="24"/>
                      <w:szCs w:val="24"/>
                    </w:rPr>
                  </w:rPrChange>
                </w:rPr>
                <w:t xml:space="preserve">Some </w:t>
              </w:r>
            </w:ins>
            <w:ins w:id="4503" w:author="Mizener, Brendon J" w:date="2021-11-03T10:11:00Z">
              <w:r w:rsidR="00912FCC" w:rsidRPr="00C83F79">
                <w:rPr>
                  <w:rFonts w:ascii="Times New Roman" w:hAnsi="Times New Roman" w:cs="Times New Roman"/>
                  <w:color w:val="403152" w:themeColor="accent4" w:themeShade="80"/>
                  <w:sz w:val="24"/>
                  <w:szCs w:val="24"/>
                  <w:rPrChange w:id="4504" w:author="Mizener, Brendon J" w:date="2021-12-07T14:02:00Z">
                    <w:rPr>
                      <w:rFonts w:ascii="Times New Roman" w:hAnsi="Times New Roman" w:cs="Times New Roman"/>
                      <w:sz w:val="16"/>
                    </w:rPr>
                  </w:rPrChange>
                </w:rPr>
                <w:t>Similar methods</w:t>
              </w:r>
            </w:ins>
          </w:p>
        </w:tc>
        <w:tc>
          <w:tcPr>
            <w:tcW w:w="3690" w:type="dxa"/>
            <w:tcPrChange w:id="4505" w:author="Mizener, Brendon J" w:date="2021-11-17T14:48:00Z">
              <w:tcPr>
                <w:tcW w:w="3960" w:type="dxa"/>
              </w:tcPr>
            </w:tcPrChange>
          </w:tcPr>
          <w:p w14:paraId="41934392" w14:textId="0C10B5E7" w:rsidR="00912FCC" w:rsidRPr="00C83F79" w:rsidRDefault="00912FCC">
            <w:pPr>
              <w:spacing w:line="276" w:lineRule="auto"/>
              <w:rPr>
                <w:ins w:id="4506" w:author="Mizener, Brendon J" w:date="2021-11-03T10:11:00Z"/>
                <w:rFonts w:ascii="Times New Roman" w:hAnsi="Times New Roman" w:cs="Times New Roman"/>
                <w:color w:val="403152" w:themeColor="accent4" w:themeShade="80"/>
                <w:sz w:val="24"/>
                <w:szCs w:val="24"/>
                <w:rPrChange w:id="4507" w:author="Mizener, Brendon J" w:date="2021-12-07T14:02:00Z">
                  <w:rPr>
                    <w:ins w:id="4508" w:author="Mizener, Brendon J" w:date="2021-11-03T10:11:00Z"/>
                    <w:rFonts w:ascii="Times New Roman" w:hAnsi="Times New Roman" w:cs="Times New Roman"/>
                    <w:sz w:val="16"/>
                  </w:rPr>
                </w:rPrChange>
              </w:rPr>
              <w:pPrChange w:id="4509" w:author="Mizener, Brendon J" w:date="2021-11-03T10:29:00Z">
                <w:pPr/>
              </w:pPrChange>
            </w:pPr>
            <w:ins w:id="4510" w:author="Mizener, Brendon J" w:date="2021-11-03T10:11:00Z">
              <w:r w:rsidRPr="00C83F79">
                <w:rPr>
                  <w:rFonts w:ascii="Times New Roman" w:hAnsi="Times New Roman" w:cs="Times New Roman"/>
                  <w:color w:val="403152" w:themeColor="accent4" w:themeShade="80"/>
                  <w:sz w:val="24"/>
                  <w:szCs w:val="24"/>
                  <w:rPrChange w:id="4511" w:author="Mizener, Brendon J" w:date="2021-12-07T14:02:00Z">
                    <w:rPr>
                      <w:rFonts w:ascii="Times New Roman" w:hAnsi="Times New Roman" w:cs="Times New Roman"/>
                      <w:sz w:val="16"/>
                    </w:rPr>
                  </w:rPrChange>
                </w:rPr>
                <w:t>Kind of data</w:t>
              </w:r>
            </w:ins>
          </w:p>
        </w:tc>
        <w:tc>
          <w:tcPr>
            <w:tcW w:w="4435" w:type="dxa"/>
            <w:tcPrChange w:id="4512" w:author="Mizener, Brendon J" w:date="2021-11-17T14:48:00Z">
              <w:tcPr>
                <w:tcW w:w="4435" w:type="dxa"/>
              </w:tcPr>
            </w:tcPrChange>
          </w:tcPr>
          <w:p w14:paraId="49942223" w14:textId="4217BC4A" w:rsidR="00912FCC" w:rsidRPr="00C83F79" w:rsidRDefault="00912FCC">
            <w:pPr>
              <w:spacing w:line="276" w:lineRule="auto"/>
              <w:rPr>
                <w:ins w:id="4513" w:author="Mizener, Brendon J" w:date="2021-11-03T10:11:00Z"/>
                <w:rFonts w:ascii="Times New Roman" w:hAnsi="Times New Roman" w:cs="Times New Roman"/>
                <w:color w:val="403152" w:themeColor="accent4" w:themeShade="80"/>
                <w:sz w:val="24"/>
                <w:szCs w:val="24"/>
                <w:rPrChange w:id="4514" w:author="Mizener, Brendon J" w:date="2021-12-07T14:02:00Z">
                  <w:rPr>
                    <w:ins w:id="4515" w:author="Mizener, Brendon J" w:date="2021-11-03T10:11:00Z"/>
                    <w:rFonts w:ascii="Times New Roman" w:hAnsi="Times New Roman" w:cs="Times New Roman"/>
                    <w:sz w:val="16"/>
                  </w:rPr>
                </w:rPrChange>
              </w:rPr>
              <w:pPrChange w:id="4516" w:author="Mizener, Brendon J" w:date="2021-11-03T10:29:00Z">
                <w:pPr/>
              </w:pPrChange>
            </w:pPr>
            <w:ins w:id="4517" w:author="Mizener, Brendon J" w:date="2021-11-03T10:11:00Z">
              <w:r w:rsidRPr="00C83F79">
                <w:rPr>
                  <w:rFonts w:ascii="Times New Roman" w:hAnsi="Times New Roman" w:cs="Times New Roman"/>
                  <w:color w:val="403152" w:themeColor="accent4" w:themeShade="80"/>
                  <w:sz w:val="24"/>
                  <w:szCs w:val="24"/>
                  <w:rPrChange w:id="4518" w:author="Mizener, Brendon J" w:date="2021-12-07T14:02:00Z">
                    <w:rPr>
                      <w:rFonts w:ascii="Times New Roman" w:hAnsi="Times New Roman" w:cs="Times New Roman"/>
                      <w:sz w:val="16"/>
                    </w:rPr>
                  </w:rPrChange>
                </w:rPr>
                <w:t>Useful for</w:t>
              </w:r>
            </w:ins>
          </w:p>
        </w:tc>
      </w:tr>
      <w:tr w:rsidR="00C1479F" w14:paraId="2790F6D9" w14:textId="77777777" w:rsidTr="001B220A">
        <w:trPr>
          <w:ins w:id="4519" w:author="Mizener, Brendon J" w:date="2021-11-03T10:11:00Z"/>
        </w:trPr>
        <w:tc>
          <w:tcPr>
            <w:tcW w:w="2155" w:type="dxa"/>
            <w:tcPrChange w:id="4520" w:author="Mizener, Brendon J" w:date="2021-11-17T14:48:00Z">
              <w:tcPr>
                <w:tcW w:w="2335" w:type="dxa"/>
              </w:tcPr>
            </w:tcPrChange>
          </w:tcPr>
          <w:p w14:paraId="21D875CF" w14:textId="1A064EE9" w:rsidR="00912FCC" w:rsidRPr="00C83F79" w:rsidRDefault="00912FCC">
            <w:pPr>
              <w:spacing w:line="276" w:lineRule="auto"/>
              <w:rPr>
                <w:ins w:id="4521" w:author="Mizener, Brendon J" w:date="2021-11-03T10:11:00Z"/>
                <w:rFonts w:ascii="Times New Roman" w:hAnsi="Times New Roman" w:cs="Times New Roman"/>
                <w:color w:val="403152" w:themeColor="accent4" w:themeShade="80"/>
                <w:sz w:val="18"/>
                <w:szCs w:val="18"/>
                <w:rPrChange w:id="4522" w:author="Mizener, Brendon J" w:date="2021-12-07T14:02:00Z">
                  <w:rPr>
                    <w:ins w:id="4523" w:author="Mizener, Brendon J" w:date="2021-11-03T10:11:00Z"/>
                    <w:rFonts w:ascii="Times New Roman" w:hAnsi="Times New Roman" w:cs="Times New Roman"/>
                    <w:sz w:val="16"/>
                  </w:rPr>
                </w:rPrChange>
              </w:rPr>
              <w:pPrChange w:id="4524" w:author="Mizener, Brendon J" w:date="2021-11-03T10:29:00Z">
                <w:pPr/>
              </w:pPrChange>
            </w:pPr>
            <w:ins w:id="4525" w:author="Mizener, Brendon J" w:date="2021-11-03T10:11:00Z">
              <w:r w:rsidRPr="00C83F79">
                <w:rPr>
                  <w:rFonts w:ascii="Times New Roman" w:hAnsi="Times New Roman" w:cs="Times New Roman"/>
                  <w:color w:val="403152" w:themeColor="accent4" w:themeShade="80"/>
                  <w:sz w:val="18"/>
                  <w:szCs w:val="18"/>
                  <w:rPrChange w:id="4526" w:author="Mizener, Brendon J" w:date="2021-12-07T14:02:00Z">
                    <w:rPr>
                      <w:rFonts w:ascii="Times New Roman" w:hAnsi="Times New Roman" w:cs="Times New Roman"/>
                      <w:sz w:val="16"/>
                    </w:rPr>
                  </w:rPrChange>
                </w:rPr>
                <w:t>C</w:t>
              </w:r>
            </w:ins>
            <w:ins w:id="4527" w:author="Mizener, Brendon J" w:date="2021-11-03T10:28:00Z">
              <w:r w:rsidR="00DD6719" w:rsidRPr="00C83F79">
                <w:rPr>
                  <w:rFonts w:ascii="Times New Roman" w:hAnsi="Times New Roman" w:cs="Times New Roman"/>
                  <w:color w:val="403152" w:themeColor="accent4" w:themeShade="80"/>
                  <w:sz w:val="18"/>
                  <w:szCs w:val="18"/>
                  <w:rPrChange w:id="4528" w:author="Mizener, Brendon J" w:date="2021-12-07T14:02:00Z">
                    <w:rPr>
                      <w:rFonts w:ascii="Times New Roman" w:hAnsi="Times New Roman" w:cs="Times New Roman"/>
                      <w:sz w:val="16"/>
                    </w:rPr>
                  </w:rPrChange>
                </w:rPr>
                <w:t>orrespondence Analysis (CA)</w:t>
              </w:r>
            </w:ins>
          </w:p>
        </w:tc>
        <w:tc>
          <w:tcPr>
            <w:tcW w:w="2610" w:type="dxa"/>
            <w:tcPrChange w:id="4529" w:author="Mizener, Brendon J" w:date="2021-11-17T14:48:00Z">
              <w:tcPr>
                <w:tcW w:w="2160" w:type="dxa"/>
              </w:tcPr>
            </w:tcPrChange>
          </w:tcPr>
          <w:p w14:paraId="301F5816" w14:textId="77777777" w:rsidR="00912FCC" w:rsidRPr="00C83F79" w:rsidRDefault="00DD6719" w:rsidP="00DD6719">
            <w:pPr>
              <w:spacing w:line="276" w:lineRule="auto"/>
              <w:rPr>
                <w:ins w:id="4530" w:author="Mizener, Brendon J" w:date="2021-11-03T13:46:00Z"/>
                <w:rFonts w:ascii="Times New Roman" w:hAnsi="Times New Roman" w:cs="Times New Roman"/>
                <w:color w:val="403152" w:themeColor="accent4" w:themeShade="80"/>
                <w:sz w:val="18"/>
                <w:szCs w:val="18"/>
                <w:rPrChange w:id="4531" w:author="Mizener, Brendon J" w:date="2021-12-07T14:02:00Z">
                  <w:rPr>
                    <w:ins w:id="4532" w:author="Mizener, Brendon J" w:date="2021-11-03T13:46:00Z"/>
                    <w:rFonts w:ascii="Times New Roman" w:hAnsi="Times New Roman" w:cs="Times New Roman"/>
                    <w:sz w:val="18"/>
                    <w:szCs w:val="18"/>
                  </w:rPr>
                </w:rPrChange>
              </w:rPr>
            </w:pPr>
            <w:ins w:id="4533" w:author="Mizener, Brendon J" w:date="2021-11-03T10:29:00Z">
              <w:r w:rsidRPr="00C83F79">
                <w:rPr>
                  <w:rFonts w:ascii="Times New Roman" w:hAnsi="Times New Roman" w:cs="Times New Roman"/>
                  <w:color w:val="403152" w:themeColor="accent4" w:themeShade="80"/>
                  <w:sz w:val="18"/>
                  <w:szCs w:val="18"/>
                  <w:rPrChange w:id="4534" w:author="Mizener, Brendon J" w:date="2021-12-07T14:02:00Z">
                    <w:rPr>
                      <w:rFonts w:ascii="Times New Roman" w:hAnsi="Times New Roman" w:cs="Times New Roman"/>
                      <w:sz w:val="24"/>
                      <w:szCs w:val="24"/>
                    </w:rPr>
                  </w:rPrChange>
                </w:rPr>
                <w:t>Latent Semantic Analysis (LSA)</w:t>
              </w:r>
            </w:ins>
          </w:p>
          <w:p w14:paraId="58B33C57" w14:textId="77777777" w:rsidR="00B91776" w:rsidRPr="00C83F79" w:rsidRDefault="00B91776" w:rsidP="00DD6719">
            <w:pPr>
              <w:spacing w:line="276" w:lineRule="auto"/>
              <w:rPr>
                <w:ins w:id="4535" w:author="Mizener, Brendon J" w:date="2021-11-03T13:57:00Z"/>
                <w:rFonts w:ascii="Times New Roman" w:hAnsi="Times New Roman" w:cs="Times New Roman"/>
                <w:color w:val="403152" w:themeColor="accent4" w:themeShade="80"/>
                <w:sz w:val="18"/>
                <w:szCs w:val="18"/>
                <w:rPrChange w:id="4536" w:author="Mizener, Brendon J" w:date="2021-12-07T14:02:00Z">
                  <w:rPr>
                    <w:ins w:id="4537" w:author="Mizener, Brendon J" w:date="2021-11-03T13:57:00Z"/>
                    <w:rFonts w:ascii="Times New Roman" w:hAnsi="Times New Roman" w:cs="Times New Roman"/>
                    <w:sz w:val="18"/>
                    <w:szCs w:val="18"/>
                  </w:rPr>
                </w:rPrChange>
              </w:rPr>
            </w:pPr>
            <w:ins w:id="4538" w:author="Mizener, Brendon J" w:date="2021-11-03T13:46:00Z">
              <w:r w:rsidRPr="00C83F79">
                <w:rPr>
                  <w:rFonts w:ascii="Times New Roman" w:hAnsi="Times New Roman" w:cs="Times New Roman"/>
                  <w:color w:val="403152" w:themeColor="accent4" w:themeShade="80"/>
                  <w:sz w:val="18"/>
                  <w:szCs w:val="18"/>
                  <w:rPrChange w:id="4539" w:author="Mizener, Brendon J" w:date="2021-12-07T14:02:00Z">
                    <w:rPr>
                      <w:rFonts w:ascii="Times New Roman" w:hAnsi="Times New Roman" w:cs="Times New Roman"/>
                      <w:sz w:val="18"/>
                      <w:szCs w:val="18"/>
                    </w:rPr>
                  </w:rPrChange>
                </w:rPr>
                <w:t>Discriminant Correspondence Analysis (DICA)</w:t>
              </w:r>
            </w:ins>
          </w:p>
          <w:p w14:paraId="793D809A" w14:textId="6A9448DB" w:rsidR="009C2F4A" w:rsidRPr="00C83F79" w:rsidRDefault="009C2F4A" w:rsidP="00DD6719">
            <w:pPr>
              <w:spacing w:line="276" w:lineRule="auto"/>
              <w:rPr>
                <w:ins w:id="4540" w:author="Mizener, Brendon J" w:date="2021-11-17T14:47:00Z"/>
                <w:rFonts w:ascii="Times New Roman" w:hAnsi="Times New Roman" w:cs="Times New Roman"/>
                <w:color w:val="403152" w:themeColor="accent4" w:themeShade="80"/>
                <w:sz w:val="18"/>
                <w:szCs w:val="18"/>
                <w:rPrChange w:id="4541" w:author="Mizener, Brendon J" w:date="2021-12-07T14:02:00Z">
                  <w:rPr>
                    <w:ins w:id="4542" w:author="Mizener, Brendon J" w:date="2021-11-17T14:47:00Z"/>
                    <w:rFonts w:ascii="Times New Roman" w:hAnsi="Times New Roman" w:cs="Times New Roman"/>
                    <w:sz w:val="18"/>
                    <w:szCs w:val="18"/>
                  </w:rPr>
                </w:rPrChange>
              </w:rPr>
            </w:pPr>
            <w:ins w:id="4543" w:author="Mizener, Brendon J" w:date="2021-11-03T13:57:00Z">
              <w:r w:rsidRPr="00C83F79">
                <w:rPr>
                  <w:rFonts w:ascii="Times New Roman" w:hAnsi="Times New Roman" w:cs="Times New Roman"/>
                  <w:color w:val="403152" w:themeColor="accent4" w:themeShade="80"/>
                  <w:sz w:val="18"/>
                  <w:szCs w:val="18"/>
                  <w:rPrChange w:id="4544" w:author="Mizener, Brendon J" w:date="2021-12-07T14:02:00Z">
                    <w:rPr>
                      <w:rFonts w:ascii="Times New Roman" w:hAnsi="Times New Roman" w:cs="Times New Roman"/>
                      <w:sz w:val="18"/>
                      <w:szCs w:val="18"/>
                    </w:rPr>
                  </w:rPrChange>
                </w:rPr>
                <w:t>Multiple Correspondence Analysis (MCA)</w:t>
              </w:r>
            </w:ins>
          </w:p>
          <w:p w14:paraId="082C5900" w14:textId="7C9A745E" w:rsidR="009C2F4A" w:rsidRPr="00C83F79" w:rsidRDefault="009C2F4A">
            <w:pPr>
              <w:spacing w:line="276" w:lineRule="auto"/>
              <w:rPr>
                <w:ins w:id="4545" w:author="Mizener, Brendon J" w:date="2021-11-03T10:11:00Z"/>
                <w:rFonts w:ascii="Times New Roman" w:hAnsi="Times New Roman" w:cs="Times New Roman"/>
                <w:color w:val="403152" w:themeColor="accent4" w:themeShade="80"/>
                <w:sz w:val="18"/>
                <w:szCs w:val="18"/>
                <w:rPrChange w:id="4546" w:author="Mizener, Brendon J" w:date="2021-12-07T14:02:00Z">
                  <w:rPr>
                    <w:ins w:id="4547" w:author="Mizener, Brendon J" w:date="2021-11-03T10:11:00Z"/>
                    <w:rFonts w:ascii="Times New Roman" w:hAnsi="Times New Roman" w:cs="Times New Roman"/>
                    <w:sz w:val="16"/>
                  </w:rPr>
                </w:rPrChange>
              </w:rPr>
              <w:pPrChange w:id="4548" w:author="Mizener, Brendon J" w:date="2021-11-03T10:29:00Z">
                <w:pPr/>
              </w:pPrChange>
            </w:pPr>
            <w:ins w:id="4549" w:author="Mizener, Brendon J" w:date="2021-11-03T13:57:00Z">
              <w:r w:rsidRPr="00C83F79">
                <w:rPr>
                  <w:rFonts w:ascii="Times New Roman" w:hAnsi="Times New Roman" w:cs="Times New Roman"/>
                  <w:color w:val="403152" w:themeColor="accent4" w:themeShade="80"/>
                  <w:sz w:val="18"/>
                  <w:szCs w:val="18"/>
                  <w:rPrChange w:id="4550" w:author="Mizener, Brendon J" w:date="2021-12-07T14:02:00Z">
                    <w:rPr>
                      <w:rFonts w:ascii="Times New Roman" w:hAnsi="Times New Roman" w:cs="Times New Roman"/>
                      <w:sz w:val="18"/>
                      <w:szCs w:val="18"/>
                    </w:rPr>
                  </w:rPrChange>
                </w:rPr>
                <w:t xml:space="preserve">Canonical Correspondence Analysis </w:t>
              </w:r>
            </w:ins>
          </w:p>
        </w:tc>
        <w:tc>
          <w:tcPr>
            <w:tcW w:w="3690" w:type="dxa"/>
            <w:tcPrChange w:id="4551" w:author="Mizener, Brendon J" w:date="2021-11-17T14:48:00Z">
              <w:tcPr>
                <w:tcW w:w="3960" w:type="dxa"/>
              </w:tcPr>
            </w:tcPrChange>
          </w:tcPr>
          <w:p w14:paraId="285EFD77" w14:textId="0C72D137" w:rsidR="00912FCC" w:rsidRPr="00C83F79" w:rsidRDefault="00DD6719">
            <w:pPr>
              <w:spacing w:line="276" w:lineRule="auto"/>
              <w:rPr>
                <w:ins w:id="4552" w:author="Mizener, Brendon J" w:date="2021-11-03T10:11:00Z"/>
                <w:rFonts w:ascii="Times New Roman" w:hAnsi="Times New Roman" w:cs="Times New Roman"/>
                <w:color w:val="403152" w:themeColor="accent4" w:themeShade="80"/>
                <w:sz w:val="18"/>
                <w:szCs w:val="18"/>
                <w:rPrChange w:id="4553" w:author="Mizener, Brendon J" w:date="2021-12-07T14:02:00Z">
                  <w:rPr>
                    <w:ins w:id="4554" w:author="Mizener, Brendon J" w:date="2021-11-03T10:11:00Z"/>
                    <w:rFonts w:ascii="Times New Roman" w:hAnsi="Times New Roman" w:cs="Times New Roman"/>
                    <w:sz w:val="16"/>
                  </w:rPr>
                </w:rPrChange>
              </w:rPr>
              <w:pPrChange w:id="4555" w:author="Mizener, Brendon J" w:date="2021-11-03T10:29:00Z">
                <w:pPr/>
              </w:pPrChange>
            </w:pPr>
            <w:ins w:id="4556" w:author="Mizener, Brendon J" w:date="2021-11-03T10:31:00Z">
              <w:r w:rsidRPr="00C83F79">
                <w:rPr>
                  <w:rFonts w:ascii="Times New Roman" w:hAnsi="Times New Roman" w:cs="Times New Roman"/>
                  <w:color w:val="403152" w:themeColor="accent4" w:themeShade="80"/>
                  <w:sz w:val="18"/>
                  <w:szCs w:val="18"/>
                  <w:rPrChange w:id="4557" w:author="Mizener, Brendon J" w:date="2021-12-07T14:02:00Z">
                    <w:rPr>
                      <w:rFonts w:ascii="Times New Roman" w:hAnsi="Times New Roman" w:cs="Times New Roman"/>
                      <w:sz w:val="24"/>
                      <w:szCs w:val="24"/>
                    </w:rPr>
                  </w:rPrChange>
                </w:rPr>
                <w:t>Qualitative, as a contingency table or pseudo-contingency table</w:t>
              </w:r>
            </w:ins>
          </w:p>
        </w:tc>
        <w:tc>
          <w:tcPr>
            <w:tcW w:w="4435" w:type="dxa"/>
            <w:tcPrChange w:id="4558" w:author="Mizener, Brendon J" w:date="2021-11-17T14:48:00Z">
              <w:tcPr>
                <w:tcW w:w="4435" w:type="dxa"/>
              </w:tcPr>
            </w:tcPrChange>
          </w:tcPr>
          <w:p w14:paraId="5F2E7500" w14:textId="30FEFF40" w:rsidR="00912FCC" w:rsidRPr="00C83F79" w:rsidRDefault="00B91776">
            <w:pPr>
              <w:spacing w:line="276" w:lineRule="auto"/>
              <w:rPr>
                <w:ins w:id="4559" w:author="Mizener, Brendon J" w:date="2021-11-03T10:11:00Z"/>
                <w:rFonts w:ascii="Times New Roman" w:hAnsi="Times New Roman" w:cs="Times New Roman"/>
                <w:color w:val="403152" w:themeColor="accent4" w:themeShade="80"/>
                <w:sz w:val="18"/>
                <w:szCs w:val="18"/>
                <w:rPrChange w:id="4560" w:author="Mizener, Brendon J" w:date="2021-12-07T14:02:00Z">
                  <w:rPr>
                    <w:ins w:id="4561" w:author="Mizener, Brendon J" w:date="2021-11-03T10:11:00Z"/>
                    <w:rFonts w:ascii="Times New Roman" w:hAnsi="Times New Roman" w:cs="Times New Roman"/>
                    <w:sz w:val="16"/>
                  </w:rPr>
                </w:rPrChange>
              </w:rPr>
              <w:pPrChange w:id="4562" w:author="Mizener, Brendon J" w:date="2021-11-03T10:29:00Z">
                <w:pPr/>
              </w:pPrChange>
            </w:pPr>
            <w:ins w:id="4563" w:author="Mizener, Brendon J" w:date="2021-11-03T13:43:00Z">
              <w:r w:rsidRPr="00C83F79">
                <w:rPr>
                  <w:rFonts w:ascii="Times New Roman" w:hAnsi="Times New Roman" w:cs="Times New Roman"/>
                  <w:color w:val="403152" w:themeColor="accent4" w:themeShade="80"/>
                  <w:sz w:val="18"/>
                  <w:szCs w:val="18"/>
                  <w:rPrChange w:id="4564" w:author="Mizener, Brendon J" w:date="2021-12-07T14:02:00Z">
                    <w:rPr>
                      <w:rFonts w:ascii="Times New Roman" w:hAnsi="Times New Roman" w:cs="Times New Roman"/>
                      <w:sz w:val="24"/>
                      <w:szCs w:val="24"/>
                    </w:rPr>
                  </w:rPrChange>
                </w:rPr>
                <w:t>V</w:t>
              </w:r>
            </w:ins>
            <w:ins w:id="4565" w:author="Mizener, Brendon J" w:date="2021-11-03T13:44:00Z">
              <w:r w:rsidRPr="00C83F79">
                <w:rPr>
                  <w:rFonts w:ascii="Times New Roman" w:hAnsi="Times New Roman" w:cs="Times New Roman"/>
                  <w:color w:val="403152" w:themeColor="accent4" w:themeShade="80"/>
                  <w:sz w:val="18"/>
                  <w:szCs w:val="18"/>
                  <w:rPrChange w:id="4566" w:author="Mizener, Brendon J" w:date="2021-12-07T14:02:00Z">
                    <w:rPr>
                      <w:rFonts w:ascii="Times New Roman" w:hAnsi="Times New Roman" w:cs="Times New Roman"/>
                      <w:sz w:val="24"/>
                      <w:szCs w:val="24"/>
                    </w:rPr>
                  </w:rPrChange>
                </w:rPr>
                <w:t xml:space="preserve">isualizing sets of observations and variables in the same space. </w:t>
              </w:r>
            </w:ins>
            <w:proofErr w:type="gramStart"/>
            <w:ins w:id="4567" w:author="Mizener, Brendon J" w:date="2021-11-17T14:46:00Z">
              <w:r w:rsidR="003F0DC2" w:rsidRPr="00C83F79">
                <w:rPr>
                  <w:rFonts w:ascii="Times New Roman" w:hAnsi="Times New Roman" w:cs="Times New Roman"/>
                  <w:color w:val="403152" w:themeColor="accent4" w:themeShade="80"/>
                  <w:sz w:val="18"/>
                  <w:szCs w:val="18"/>
                  <w:rPrChange w:id="4568" w:author="Mizener, Brendon J" w:date="2021-12-07T14:02:00Z">
                    <w:rPr>
                      <w:rFonts w:ascii="Times New Roman" w:hAnsi="Times New Roman" w:cs="Times New Roman"/>
                      <w:sz w:val="18"/>
                      <w:szCs w:val="18"/>
                    </w:rPr>
                  </w:rPrChange>
                </w:rPr>
                <w:t>A</w:t>
              </w:r>
            </w:ins>
            <w:ins w:id="4569" w:author="Mizener, Brendon J" w:date="2021-11-03T13:44:00Z">
              <w:r w:rsidRPr="00C83F79">
                <w:rPr>
                  <w:rFonts w:ascii="Times New Roman" w:hAnsi="Times New Roman" w:cs="Times New Roman"/>
                  <w:color w:val="403152" w:themeColor="accent4" w:themeShade="80"/>
                  <w:sz w:val="18"/>
                  <w:szCs w:val="18"/>
                  <w:rPrChange w:id="4570" w:author="Mizener, Brendon J" w:date="2021-12-07T14:02:00Z">
                    <w:rPr>
                      <w:rFonts w:ascii="Times New Roman" w:hAnsi="Times New Roman" w:cs="Times New Roman"/>
                      <w:sz w:val="24"/>
                      <w:szCs w:val="24"/>
                    </w:rPr>
                  </w:rPrChange>
                </w:rPr>
                <w:t xml:space="preserve"> number of</w:t>
              </w:r>
              <w:proofErr w:type="gramEnd"/>
              <w:r w:rsidRPr="00C83F79">
                <w:rPr>
                  <w:rFonts w:ascii="Times New Roman" w:hAnsi="Times New Roman" w:cs="Times New Roman"/>
                  <w:color w:val="403152" w:themeColor="accent4" w:themeShade="80"/>
                  <w:sz w:val="18"/>
                  <w:szCs w:val="18"/>
                  <w:rPrChange w:id="4571" w:author="Mizener, Brendon J" w:date="2021-12-07T14:02:00Z">
                    <w:rPr>
                      <w:rFonts w:ascii="Times New Roman" w:hAnsi="Times New Roman" w:cs="Times New Roman"/>
                      <w:sz w:val="24"/>
                      <w:szCs w:val="24"/>
                    </w:rPr>
                  </w:rPrChange>
                </w:rPr>
                <w:t xml:space="preserve"> extensions </w:t>
              </w:r>
            </w:ins>
            <w:ins w:id="4572" w:author="Mizener, Brendon J" w:date="2021-11-17T14:46:00Z">
              <w:r w:rsidR="003F0DC2" w:rsidRPr="00C83F79">
                <w:rPr>
                  <w:rFonts w:ascii="Times New Roman" w:hAnsi="Times New Roman" w:cs="Times New Roman"/>
                  <w:color w:val="403152" w:themeColor="accent4" w:themeShade="80"/>
                  <w:sz w:val="18"/>
                  <w:szCs w:val="18"/>
                  <w:rPrChange w:id="4573" w:author="Mizener, Brendon J" w:date="2021-12-07T14:02:00Z">
                    <w:rPr>
                      <w:rFonts w:ascii="Times New Roman" w:hAnsi="Times New Roman" w:cs="Times New Roman"/>
                      <w:sz w:val="18"/>
                      <w:szCs w:val="18"/>
                    </w:rPr>
                  </w:rPrChange>
                </w:rPr>
                <w:t>of CA</w:t>
              </w:r>
            </w:ins>
            <w:ins w:id="4574" w:author="Mizener, Brendon J" w:date="2021-11-17T14:47:00Z">
              <w:r w:rsidR="003F0DC2" w:rsidRPr="00C83F79">
                <w:rPr>
                  <w:rFonts w:ascii="Times New Roman" w:hAnsi="Times New Roman" w:cs="Times New Roman"/>
                  <w:color w:val="403152" w:themeColor="accent4" w:themeShade="80"/>
                  <w:sz w:val="18"/>
                  <w:szCs w:val="18"/>
                  <w:rPrChange w:id="4575" w:author="Mizener, Brendon J" w:date="2021-12-07T14:02:00Z">
                    <w:rPr>
                      <w:rFonts w:ascii="Times New Roman" w:hAnsi="Times New Roman" w:cs="Times New Roman"/>
                      <w:sz w:val="18"/>
                      <w:szCs w:val="18"/>
                    </w:rPr>
                  </w:rPrChange>
                </w:rPr>
                <w:t>, including Discriminant Correspondence Analysis (</w:t>
              </w:r>
              <w:proofErr w:type="spellStart"/>
              <w:r w:rsidR="003F0DC2" w:rsidRPr="00C83F79">
                <w:rPr>
                  <w:rFonts w:ascii="Times New Roman" w:hAnsi="Times New Roman" w:cs="Times New Roman"/>
                  <w:color w:val="403152" w:themeColor="accent4" w:themeShade="80"/>
                  <w:sz w:val="18"/>
                  <w:szCs w:val="18"/>
                  <w:rPrChange w:id="4576" w:author="Mizener, Brendon J" w:date="2021-12-07T14:02:00Z">
                    <w:rPr>
                      <w:rFonts w:ascii="Times New Roman" w:hAnsi="Times New Roman" w:cs="Times New Roman"/>
                      <w:sz w:val="18"/>
                      <w:szCs w:val="18"/>
                    </w:rPr>
                  </w:rPrChange>
                </w:rPr>
                <w:t>DiCA</w:t>
              </w:r>
              <w:proofErr w:type="spellEnd"/>
              <w:r w:rsidR="003F0DC2" w:rsidRPr="00C83F79">
                <w:rPr>
                  <w:rFonts w:ascii="Times New Roman" w:hAnsi="Times New Roman" w:cs="Times New Roman"/>
                  <w:color w:val="403152" w:themeColor="accent4" w:themeShade="80"/>
                  <w:sz w:val="18"/>
                  <w:szCs w:val="18"/>
                  <w:rPrChange w:id="4577" w:author="Mizener, Brendon J" w:date="2021-12-07T14:02:00Z">
                    <w:rPr>
                      <w:rFonts w:ascii="Times New Roman" w:hAnsi="Times New Roman" w:cs="Times New Roman"/>
                      <w:sz w:val="18"/>
                      <w:szCs w:val="18"/>
                    </w:rPr>
                  </w:rPrChange>
                </w:rPr>
                <w:t xml:space="preserve">) </w:t>
              </w:r>
            </w:ins>
            <w:ins w:id="4578" w:author="Mizener, Brendon J" w:date="2021-11-17T14:48:00Z">
              <w:r w:rsidR="003F0DC2" w:rsidRPr="00C83F79">
                <w:rPr>
                  <w:rFonts w:ascii="Times New Roman" w:hAnsi="Times New Roman" w:cs="Times New Roman"/>
                  <w:color w:val="403152" w:themeColor="accent4" w:themeShade="80"/>
                  <w:sz w:val="18"/>
                  <w:szCs w:val="18"/>
                  <w:rPrChange w:id="4579" w:author="Mizener, Brendon J" w:date="2021-12-07T14:02:00Z">
                    <w:rPr>
                      <w:rFonts w:ascii="Times New Roman" w:hAnsi="Times New Roman" w:cs="Times New Roman"/>
                      <w:sz w:val="18"/>
                      <w:szCs w:val="18"/>
                    </w:rPr>
                  </w:rPrChange>
                </w:rPr>
                <w:t>can</w:t>
              </w:r>
            </w:ins>
            <w:ins w:id="4580" w:author="Mizener, Brendon J" w:date="2021-11-03T13:44:00Z">
              <w:r w:rsidRPr="00C83F79">
                <w:rPr>
                  <w:rFonts w:ascii="Times New Roman" w:hAnsi="Times New Roman" w:cs="Times New Roman"/>
                  <w:color w:val="403152" w:themeColor="accent4" w:themeShade="80"/>
                  <w:sz w:val="18"/>
                  <w:szCs w:val="18"/>
                  <w:rPrChange w:id="4581" w:author="Mizener, Brendon J" w:date="2021-12-07T14:02:00Z">
                    <w:rPr>
                      <w:rFonts w:ascii="Times New Roman" w:hAnsi="Times New Roman" w:cs="Times New Roman"/>
                      <w:sz w:val="24"/>
                      <w:szCs w:val="24"/>
                    </w:rPr>
                  </w:rPrChange>
                </w:rPr>
                <w:t xml:space="preserve"> </w:t>
              </w:r>
            </w:ins>
            <w:ins w:id="4582" w:author="Hervé" w:date="2021-12-03T11:33:00Z">
              <w:r w:rsidR="00F82035" w:rsidRPr="00C83F79">
                <w:rPr>
                  <w:rFonts w:ascii="Times New Roman" w:hAnsi="Times New Roman" w:cs="Times New Roman"/>
                  <w:color w:val="403152" w:themeColor="accent4" w:themeShade="80"/>
                  <w:sz w:val="18"/>
                  <w:szCs w:val="18"/>
                  <w:rPrChange w:id="4583" w:author="Mizener, Brendon J" w:date="2021-12-07T14:02:00Z">
                    <w:rPr>
                      <w:rFonts w:ascii="Times New Roman" w:hAnsi="Times New Roman" w:cs="Times New Roman"/>
                      <w:sz w:val="18"/>
                      <w:szCs w:val="18"/>
                    </w:rPr>
                  </w:rPrChange>
                </w:rPr>
                <w:t xml:space="preserve">provide </w:t>
              </w:r>
            </w:ins>
            <w:ins w:id="4584" w:author="Mizener, Brendon J" w:date="2021-11-03T13:45:00Z">
              <w:r w:rsidRPr="00C83F79">
                <w:rPr>
                  <w:rFonts w:ascii="Times New Roman" w:hAnsi="Times New Roman" w:cs="Times New Roman"/>
                  <w:color w:val="403152" w:themeColor="accent4" w:themeShade="80"/>
                  <w:sz w:val="18"/>
                  <w:szCs w:val="18"/>
                  <w:rPrChange w:id="4585" w:author="Mizener, Brendon J" w:date="2021-12-07T14:02:00Z">
                    <w:rPr>
                      <w:rFonts w:ascii="Times New Roman" w:hAnsi="Times New Roman" w:cs="Times New Roman"/>
                      <w:sz w:val="18"/>
                      <w:szCs w:val="18"/>
                    </w:rPr>
                  </w:rPrChange>
                </w:rPr>
                <w:t>additional inferences.</w:t>
              </w:r>
            </w:ins>
          </w:p>
        </w:tc>
      </w:tr>
      <w:tr w:rsidR="00C1479F" w14:paraId="4C947657" w14:textId="77777777" w:rsidTr="001B220A">
        <w:trPr>
          <w:ins w:id="4586" w:author="Mizener, Brendon J" w:date="2021-11-03T10:11:00Z"/>
        </w:trPr>
        <w:tc>
          <w:tcPr>
            <w:tcW w:w="2155" w:type="dxa"/>
            <w:tcPrChange w:id="4587" w:author="Mizener, Brendon J" w:date="2021-11-17T14:48:00Z">
              <w:tcPr>
                <w:tcW w:w="2335" w:type="dxa"/>
              </w:tcPr>
            </w:tcPrChange>
          </w:tcPr>
          <w:p w14:paraId="2E63A82D" w14:textId="5C5B3287" w:rsidR="00912FCC" w:rsidRPr="00C83F79" w:rsidRDefault="00DD6719">
            <w:pPr>
              <w:spacing w:line="276" w:lineRule="auto"/>
              <w:rPr>
                <w:ins w:id="4588" w:author="Mizener, Brendon J" w:date="2021-11-03T10:11:00Z"/>
                <w:rFonts w:ascii="Times New Roman" w:hAnsi="Times New Roman" w:cs="Times New Roman"/>
                <w:color w:val="403152" w:themeColor="accent4" w:themeShade="80"/>
                <w:sz w:val="18"/>
                <w:szCs w:val="18"/>
                <w:rPrChange w:id="4589" w:author="Mizener, Brendon J" w:date="2021-12-07T14:02:00Z">
                  <w:rPr>
                    <w:ins w:id="4590" w:author="Mizener, Brendon J" w:date="2021-11-03T10:11:00Z"/>
                    <w:rFonts w:ascii="Times New Roman" w:hAnsi="Times New Roman" w:cs="Times New Roman"/>
                    <w:sz w:val="16"/>
                  </w:rPr>
                </w:rPrChange>
              </w:rPr>
              <w:pPrChange w:id="4591" w:author="Mizener, Brendon J" w:date="2021-11-03T10:29:00Z">
                <w:pPr/>
              </w:pPrChange>
            </w:pPr>
            <w:ins w:id="4592" w:author="Mizener, Brendon J" w:date="2021-11-03T10:28:00Z">
              <w:r w:rsidRPr="00C83F79">
                <w:rPr>
                  <w:rFonts w:ascii="Times New Roman" w:hAnsi="Times New Roman" w:cs="Times New Roman"/>
                  <w:color w:val="403152" w:themeColor="accent4" w:themeShade="80"/>
                  <w:sz w:val="18"/>
                  <w:szCs w:val="18"/>
                  <w:rPrChange w:id="4593" w:author="Mizener, Brendon J" w:date="2021-12-07T14:02:00Z">
                    <w:rPr>
                      <w:rFonts w:ascii="Times New Roman" w:hAnsi="Times New Roman" w:cs="Times New Roman"/>
                      <w:sz w:val="16"/>
                    </w:rPr>
                  </w:rPrChange>
                </w:rPr>
                <w:t>Hierarchical Cluster Analysis (HCA)</w:t>
              </w:r>
            </w:ins>
          </w:p>
        </w:tc>
        <w:tc>
          <w:tcPr>
            <w:tcW w:w="2610" w:type="dxa"/>
            <w:tcPrChange w:id="4594" w:author="Mizener, Brendon J" w:date="2021-11-17T14:48:00Z">
              <w:tcPr>
                <w:tcW w:w="2160" w:type="dxa"/>
              </w:tcPr>
            </w:tcPrChange>
          </w:tcPr>
          <w:p w14:paraId="5F6EC808" w14:textId="77777777" w:rsidR="00912FCC" w:rsidRPr="00C83F79" w:rsidRDefault="00B91776">
            <w:pPr>
              <w:spacing w:line="276" w:lineRule="auto"/>
              <w:rPr>
                <w:ins w:id="4595" w:author="Mizener, Brendon J" w:date="2021-11-17T14:39:00Z"/>
                <w:rFonts w:ascii="Times New Roman" w:hAnsi="Times New Roman" w:cs="Times New Roman"/>
                <w:color w:val="403152" w:themeColor="accent4" w:themeShade="80"/>
                <w:sz w:val="18"/>
                <w:szCs w:val="18"/>
                <w:rPrChange w:id="4596" w:author="Mizener, Brendon J" w:date="2021-12-07T14:02:00Z">
                  <w:rPr>
                    <w:ins w:id="4597" w:author="Mizener, Brendon J" w:date="2021-11-17T14:39:00Z"/>
                    <w:rFonts w:ascii="Times New Roman" w:hAnsi="Times New Roman" w:cs="Times New Roman"/>
                    <w:sz w:val="18"/>
                    <w:szCs w:val="18"/>
                  </w:rPr>
                </w:rPrChange>
              </w:rPr>
            </w:pPr>
            <w:ins w:id="4598" w:author="Mizener, Brendon J" w:date="2021-11-03T13:53:00Z">
              <w:r w:rsidRPr="00C83F79">
                <w:rPr>
                  <w:rFonts w:ascii="Times New Roman" w:hAnsi="Times New Roman" w:cs="Times New Roman"/>
                  <w:color w:val="403152" w:themeColor="accent4" w:themeShade="80"/>
                  <w:sz w:val="18"/>
                  <w:szCs w:val="18"/>
                  <w:rPrChange w:id="4599" w:author="Mizener, Brendon J" w:date="2021-12-07T14:02:00Z">
                    <w:rPr>
                      <w:rFonts w:ascii="Times New Roman" w:hAnsi="Times New Roman" w:cs="Times New Roman"/>
                      <w:sz w:val="18"/>
                      <w:szCs w:val="18"/>
                    </w:rPr>
                  </w:rPrChange>
                </w:rPr>
                <w:t>Additive tree clustering</w:t>
              </w:r>
            </w:ins>
          </w:p>
          <w:p w14:paraId="4037A50F" w14:textId="1F06FD46" w:rsidR="001176EF" w:rsidRPr="00C83F79" w:rsidRDefault="001176EF">
            <w:pPr>
              <w:spacing w:line="276" w:lineRule="auto"/>
              <w:rPr>
                <w:ins w:id="4600" w:author="Mizener, Brendon J" w:date="2021-11-03T10:11:00Z"/>
                <w:rFonts w:ascii="Times New Roman" w:hAnsi="Times New Roman" w:cs="Times New Roman"/>
                <w:color w:val="403152" w:themeColor="accent4" w:themeShade="80"/>
                <w:sz w:val="18"/>
                <w:szCs w:val="18"/>
                <w:rPrChange w:id="4601" w:author="Mizener, Brendon J" w:date="2021-12-07T14:02:00Z">
                  <w:rPr>
                    <w:ins w:id="4602" w:author="Mizener, Brendon J" w:date="2021-11-03T10:11:00Z"/>
                    <w:rFonts w:ascii="Times New Roman" w:hAnsi="Times New Roman" w:cs="Times New Roman"/>
                    <w:sz w:val="16"/>
                  </w:rPr>
                </w:rPrChange>
              </w:rPr>
              <w:pPrChange w:id="4603" w:author="Mizener, Brendon J" w:date="2021-11-03T10:29:00Z">
                <w:pPr/>
              </w:pPrChange>
            </w:pPr>
            <w:ins w:id="4604" w:author="Mizener, Brendon J" w:date="2021-11-17T14:39:00Z">
              <w:r w:rsidRPr="00C83F79">
                <w:rPr>
                  <w:rFonts w:ascii="Times New Roman" w:hAnsi="Times New Roman" w:cs="Times New Roman"/>
                  <w:color w:val="403152" w:themeColor="accent4" w:themeShade="80"/>
                  <w:sz w:val="18"/>
                  <w:szCs w:val="18"/>
                  <w:rPrChange w:id="4605" w:author="Mizener, Brendon J" w:date="2021-12-07T14:02:00Z">
                    <w:rPr>
                      <w:rFonts w:ascii="Times New Roman" w:hAnsi="Times New Roman" w:cs="Times New Roman"/>
                      <w:sz w:val="18"/>
                      <w:szCs w:val="18"/>
                    </w:rPr>
                  </w:rPrChange>
                </w:rPr>
                <w:t>MDS</w:t>
              </w:r>
            </w:ins>
          </w:p>
        </w:tc>
        <w:tc>
          <w:tcPr>
            <w:tcW w:w="3690" w:type="dxa"/>
            <w:tcPrChange w:id="4606" w:author="Mizener, Brendon J" w:date="2021-11-17T14:48:00Z">
              <w:tcPr>
                <w:tcW w:w="3960" w:type="dxa"/>
              </w:tcPr>
            </w:tcPrChange>
          </w:tcPr>
          <w:p w14:paraId="31C3FAB4" w14:textId="619C8EFE" w:rsidR="00912FCC" w:rsidRPr="00C83F79" w:rsidRDefault="00B91776">
            <w:pPr>
              <w:spacing w:line="276" w:lineRule="auto"/>
              <w:rPr>
                <w:ins w:id="4607" w:author="Mizener, Brendon J" w:date="2021-11-03T10:11:00Z"/>
                <w:rFonts w:ascii="Times New Roman" w:hAnsi="Times New Roman" w:cs="Times New Roman"/>
                <w:color w:val="403152" w:themeColor="accent4" w:themeShade="80"/>
                <w:sz w:val="20"/>
                <w:szCs w:val="20"/>
                <w:rPrChange w:id="4608" w:author="Mizener, Brendon J" w:date="2021-12-07T14:02:00Z">
                  <w:rPr>
                    <w:ins w:id="4609" w:author="Mizener, Brendon J" w:date="2021-11-03T10:11:00Z"/>
                    <w:rFonts w:ascii="Times New Roman" w:hAnsi="Times New Roman" w:cs="Times New Roman"/>
                    <w:sz w:val="16"/>
                  </w:rPr>
                </w:rPrChange>
              </w:rPr>
              <w:pPrChange w:id="4610" w:author="Mizener, Brendon J" w:date="2021-11-03T10:29:00Z">
                <w:pPr/>
              </w:pPrChange>
            </w:pPr>
            <w:ins w:id="4611" w:author="Mizener, Brendon J" w:date="2021-11-03T13:49:00Z">
              <w:r w:rsidRPr="00C83F79">
                <w:rPr>
                  <w:rFonts w:ascii="Times New Roman" w:hAnsi="Times New Roman" w:cs="Times New Roman"/>
                  <w:color w:val="403152" w:themeColor="accent4" w:themeShade="80"/>
                  <w:sz w:val="18"/>
                  <w:szCs w:val="18"/>
                  <w:rPrChange w:id="4612" w:author="Mizener, Brendon J" w:date="2021-12-07T14:02:00Z">
                    <w:rPr>
                      <w:rFonts w:ascii="Times New Roman" w:hAnsi="Times New Roman" w:cs="Times New Roman"/>
                      <w:sz w:val="18"/>
                      <w:szCs w:val="18"/>
                    </w:rPr>
                  </w:rPrChange>
                </w:rPr>
                <w:t xml:space="preserve">Sorting data, distance matrices, </w:t>
              </w:r>
            </w:ins>
            <w:ins w:id="4613" w:author="Mizener, Brendon J" w:date="2021-11-17T14:30:00Z">
              <w:r w:rsidR="00E277C0" w:rsidRPr="00C83F79">
                <w:rPr>
                  <w:rFonts w:ascii="Times New Roman" w:hAnsi="Times New Roman" w:cs="Times New Roman"/>
                  <w:color w:val="403152" w:themeColor="accent4" w:themeShade="80"/>
                  <w:sz w:val="18"/>
                  <w:szCs w:val="18"/>
                  <w:rPrChange w:id="4614" w:author="Mizener, Brendon J" w:date="2021-12-07T14:02:00Z">
                    <w:rPr>
                      <w:rFonts w:ascii="Times New Roman" w:hAnsi="Times New Roman" w:cs="Times New Roman"/>
                      <w:sz w:val="18"/>
                      <w:szCs w:val="18"/>
                    </w:rPr>
                  </w:rPrChange>
                </w:rPr>
                <w:t xml:space="preserve">data </w:t>
              </w:r>
            </w:ins>
            <w:ins w:id="4615" w:author="Mizener, Brendon J" w:date="2021-11-17T14:31:00Z">
              <w:r w:rsidR="00E277C0" w:rsidRPr="00C83F79">
                <w:rPr>
                  <w:rFonts w:ascii="Times New Roman" w:hAnsi="Times New Roman" w:cs="Times New Roman"/>
                  <w:color w:val="403152" w:themeColor="accent4" w:themeShade="80"/>
                  <w:sz w:val="18"/>
                  <w:szCs w:val="18"/>
                  <w:rPrChange w:id="4616" w:author="Mizener, Brendon J" w:date="2021-12-07T14:02:00Z">
                    <w:rPr>
                      <w:rFonts w:ascii="Times New Roman" w:hAnsi="Times New Roman" w:cs="Times New Roman"/>
                      <w:sz w:val="18"/>
                      <w:szCs w:val="18"/>
                    </w:rPr>
                  </w:rPrChange>
                </w:rPr>
                <w:t>that represent classification or ordination in some way</w:t>
              </w:r>
            </w:ins>
          </w:p>
        </w:tc>
        <w:tc>
          <w:tcPr>
            <w:tcW w:w="4435" w:type="dxa"/>
            <w:tcPrChange w:id="4617" w:author="Mizener, Brendon J" w:date="2021-11-17T14:48:00Z">
              <w:tcPr>
                <w:tcW w:w="4435" w:type="dxa"/>
              </w:tcPr>
            </w:tcPrChange>
          </w:tcPr>
          <w:p w14:paraId="4675A574" w14:textId="2D14B696" w:rsidR="00912FCC" w:rsidRPr="00C83F79" w:rsidRDefault="00501429">
            <w:pPr>
              <w:spacing w:line="276" w:lineRule="auto"/>
              <w:rPr>
                <w:ins w:id="4618" w:author="Mizener, Brendon J" w:date="2021-11-03T10:11:00Z"/>
                <w:rFonts w:ascii="Times New Roman" w:hAnsi="Times New Roman" w:cs="Times New Roman"/>
                <w:color w:val="403152" w:themeColor="accent4" w:themeShade="80"/>
                <w:sz w:val="18"/>
                <w:szCs w:val="18"/>
                <w:rPrChange w:id="4619" w:author="Mizener, Brendon J" w:date="2021-12-07T14:02:00Z">
                  <w:rPr>
                    <w:ins w:id="4620" w:author="Mizener, Brendon J" w:date="2021-11-03T10:11:00Z"/>
                    <w:rFonts w:ascii="Times New Roman" w:hAnsi="Times New Roman" w:cs="Times New Roman"/>
                    <w:sz w:val="16"/>
                  </w:rPr>
                </w:rPrChange>
              </w:rPr>
              <w:pPrChange w:id="4621" w:author="Mizener, Brendon J" w:date="2021-11-03T10:29:00Z">
                <w:pPr/>
              </w:pPrChange>
            </w:pPr>
            <w:ins w:id="4622" w:author="Mizener, Brendon J" w:date="2021-11-03T11:14:00Z">
              <w:r w:rsidRPr="00C83F79">
                <w:rPr>
                  <w:rFonts w:ascii="Times New Roman" w:hAnsi="Times New Roman" w:cs="Times New Roman"/>
                  <w:color w:val="403152" w:themeColor="accent4" w:themeShade="80"/>
                  <w:sz w:val="18"/>
                  <w:szCs w:val="18"/>
                  <w:rPrChange w:id="4623" w:author="Mizener, Brendon J" w:date="2021-12-07T14:02:00Z">
                    <w:rPr>
                      <w:rFonts w:ascii="Times New Roman" w:hAnsi="Times New Roman" w:cs="Times New Roman"/>
                      <w:sz w:val="24"/>
                      <w:szCs w:val="24"/>
                    </w:rPr>
                  </w:rPrChange>
                </w:rPr>
                <w:t xml:space="preserve">Identifying clusters or groups within the data that may not be </w:t>
              </w:r>
            </w:ins>
            <w:ins w:id="4624" w:author="Mizener, Brendon J" w:date="2021-11-03T13:46:00Z">
              <w:r w:rsidR="00B91776" w:rsidRPr="00C83F79">
                <w:rPr>
                  <w:rFonts w:ascii="Times New Roman" w:hAnsi="Times New Roman" w:cs="Times New Roman"/>
                  <w:color w:val="403152" w:themeColor="accent4" w:themeShade="80"/>
                  <w:sz w:val="18"/>
                  <w:szCs w:val="18"/>
                  <w:rPrChange w:id="4625" w:author="Mizener, Brendon J" w:date="2021-12-07T14:02:00Z">
                    <w:rPr>
                      <w:rFonts w:ascii="Times New Roman" w:hAnsi="Times New Roman" w:cs="Times New Roman"/>
                      <w:sz w:val="18"/>
                      <w:szCs w:val="18"/>
                    </w:rPr>
                  </w:rPrChange>
                </w:rPr>
                <w:t>identified</w:t>
              </w:r>
            </w:ins>
            <w:ins w:id="4626" w:author="Mizener, Brendon J" w:date="2021-11-03T11:14:00Z">
              <w:r w:rsidRPr="00C83F79">
                <w:rPr>
                  <w:rFonts w:ascii="Times New Roman" w:hAnsi="Times New Roman" w:cs="Times New Roman"/>
                  <w:color w:val="403152" w:themeColor="accent4" w:themeShade="80"/>
                  <w:sz w:val="18"/>
                  <w:szCs w:val="18"/>
                  <w:rPrChange w:id="4627" w:author="Mizener, Brendon J" w:date="2021-12-07T14:02:00Z">
                    <w:rPr>
                      <w:rFonts w:ascii="Times New Roman" w:hAnsi="Times New Roman" w:cs="Times New Roman"/>
                      <w:sz w:val="24"/>
                      <w:szCs w:val="24"/>
                    </w:rPr>
                  </w:rPrChange>
                </w:rPr>
                <w:t xml:space="preserve"> a p</w:t>
              </w:r>
            </w:ins>
            <w:ins w:id="4628" w:author="Mizener, Brendon J" w:date="2021-11-03T11:15:00Z">
              <w:r w:rsidRPr="00C83F79">
                <w:rPr>
                  <w:rFonts w:ascii="Times New Roman" w:hAnsi="Times New Roman" w:cs="Times New Roman"/>
                  <w:color w:val="403152" w:themeColor="accent4" w:themeShade="80"/>
                  <w:sz w:val="18"/>
                  <w:szCs w:val="18"/>
                  <w:rPrChange w:id="4629" w:author="Mizener, Brendon J" w:date="2021-12-07T14:02:00Z">
                    <w:rPr>
                      <w:rFonts w:ascii="Times New Roman" w:hAnsi="Times New Roman" w:cs="Times New Roman"/>
                      <w:sz w:val="24"/>
                      <w:szCs w:val="24"/>
                    </w:rPr>
                  </w:rPrChange>
                </w:rPr>
                <w:t xml:space="preserve">riori. If the data are a contingency table, this can be used to </w:t>
              </w:r>
            </w:ins>
            <w:ins w:id="4630" w:author="Mizener, Brendon J" w:date="2021-11-03T11:16:00Z">
              <w:r w:rsidRPr="00C83F79">
                <w:rPr>
                  <w:rFonts w:ascii="Times New Roman" w:hAnsi="Times New Roman" w:cs="Times New Roman"/>
                  <w:color w:val="403152" w:themeColor="accent4" w:themeShade="80"/>
                  <w:sz w:val="18"/>
                  <w:szCs w:val="18"/>
                  <w:rPrChange w:id="4631" w:author="Mizener, Brendon J" w:date="2021-12-07T14:02:00Z">
                    <w:rPr>
                      <w:rFonts w:ascii="Times New Roman" w:hAnsi="Times New Roman" w:cs="Times New Roman"/>
                      <w:sz w:val="24"/>
                      <w:szCs w:val="24"/>
                    </w:rPr>
                  </w:rPrChange>
                </w:rPr>
                <w:t>identify</w:t>
              </w:r>
            </w:ins>
            <w:ins w:id="4632" w:author="Mizener, Brendon J" w:date="2021-11-03T11:15:00Z">
              <w:r w:rsidRPr="00C83F79">
                <w:rPr>
                  <w:rFonts w:ascii="Times New Roman" w:hAnsi="Times New Roman" w:cs="Times New Roman"/>
                  <w:color w:val="403152" w:themeColor="accent4" w:themeShade="80"/>
                  <w:sz w:val="18"/>
                  <w:szCs w:val="18"/>
                  <w:rPrChange w:id="4633" w:author="Mizener, Brendon J" w:date="2021-12-07T14:02:00Z">
                    <w:rPr>
                      <w:rFonts w:ascii="Times New Roman" w:hAnsi="Times New Roman" w:cs="Times New Roman"/>
                      <w:sz w:val="24"/>
                      <w:szCs w:val="24"/>
                    </w:rPr>
                  </w:rPrChange>
                </w:rPr>
                <w:t xml:space="preserve"> clusters of variables or observations</w:t>
              </w:r>
            </w:ins>
            <w:ins w:id="4634" w:author="Mizener, Brendon J" w:date="2021-11-03T11:16:00Z">
              <w:r w:rsidRPr="00C83F79">
                <w:rPr>
                  <w:rFonts w:ascii="Times New Roman" w:hAnsi="Times New Roman" w:cs="Times New Roman"/>
                  <w:color w:val="403152" w:themeColor="accent4" w:themeShade="80"/>
                  <w:sz w:val="18"/>
                  <w:szCs w:val="18"/>
                  <w:rPrChange w:id="4635" w:author="Mizener, Brendon J" w:date="2021-12-07T14:02:00Z">
                    <w:rPr>
                      <w:rFonts w:ascii="Times New Roman" w:hAnsi="Times New Roman" w:cs="Times New Roman"/>
                      <w:sz w:val="24"/>
                      <w:szCs w:val="24"/>
                    </w:rPr>
                  </w:rPrChange>
                </w:rPr>
                <w:t>. If the data are a distance matrix or similar, this can identify</w:t>
              </w:r>
            </w:ins>
            <w:ins w:id="4636" w:author="Mizener, Brendon J" w:date="2021-11-03T11:15:00Z">
              <w:r w:rsidRPr="00C83F79">
                <w:rPr>
                  <w:rFonts w:ascii="Times New Roman" w:hAnsi="Times New Roman" w:cs="Times New Roman"/>
                  <w:color w:val="403152" w:themeColor="accent4" w:themeShade="80"/>
                  <w:sz w:val="18"/>
                  <w:szCs w:val="18"/>
                  <w:rPrChange w:id="4637" w:author="Mizener, Brendon J" w:date="2021-12-07T14:02:00Z">
                    <w:rPr>
                      <w:rFonts w:ascii="Times New Roman" w:hAnsi="Times New Roman" w:cs="Times New Roman"/>
                      <w:sz w:val="24"/>
                      <w:szCs w:val="24"/>
                    </w:rPr>
                  </w:rPrChange>
                </w:rPr>
                <w:t xml:space="preserve"> </w:t>
              </w:r>
            </w:ins>
            <w:ins w:id="4638" w:author="Mizener, Brendon J" w:date="2021-11-03T11:16:00Z">
              <w:r w:rsidRPr="00C83F79">
                <w:rPr>
                  <w:rFonts w:ascii="Times New Roman" w:hAnsi="Times New Roman" w:cs="Times New Roman"/>
                  <w:color w:val="403152" w:themeColor="accent4" w:themeShade="80"/>
                  <w:sz w:val="18"/>
                  <w:szCs w:val="18"/>
                  <w:rPrChange w:id="4639" w:author="Mizener, Brendon J" w:date="2021-12-07T14:02:00Z">
                    <w:rPr>
                      <w:rFonts w:ascii="Times New Roman" w:hAnsi="Times New Roman" w:cs="Times New Roman"/>
                      <w:sz w:val="24"/>
                      <w:szCs w:val="24"/>
                    </w:rPr>
                  </w:rPrChange>
                </w:rPr>
                <w:t xml:space="preserve">clusters of </w:t>
              </w:r>
            </w:ins>
            <w:ins w:id="4640" w:author="Mizener, Brendon J" w:date="2021-11-17T14:40:00Z">
              <w:r w:rsidR="001176EF" w:rsidRPr="00C83F79">
                <w:rPr>
                  <w:rFonts w:ascii="Times New Roman" w:hAnsi="Times New Roman" w:cs="Times New Roman"/>
                  <w:color w:val="403152" w:themeColor="accent4" w:themeShade="80"/>
                  <w:sz w:val="18"/>
                  <w:szCs w:val="18"/>
                  <w:rPrChange w:id="4641" w:author="Mizener, Brendon J" w:date="2021-12-07T14:02:00Z">
                    <w:rPr>
                      <w:rFonts w:ascii="Times New Roman" w:hAnsi="Times New Roman" w:cs="Times New Roman"/>
                      <w:sz w:val="18"/>
                      <w:szCs w:val="18"/>
                    </w:rPr>
                  </w:rPrChange>
                </w:rPr>
                <w:t>items on which distance is being measured</w:t>
              </w:r>
            </w:ins>
            <w:ins w:id="4642" w:author="Mizener, Brendon J" w:date="2021-11-03T11:16:00Z">
              <w:r w:rsidRPr="00C83F79">
                <w:rPr>
                  <w:rFonts w:ascii="Times New Roman" w:hAnsi="Times New Roman" w:cs="Times New Roman"/>
                  <w:color w:val="403152" w:themeColor="accent4" w:themeShade="80"/>
                  <w:sz w:val="18"/>
                  <w:szCs w:val="18"/>
                  <w:rPrChange w:id="4643" w:author="Mizener, Brendon J" w:date="2021-12-07T14:02:00Z">
                    <w:rPr>
                      <w:rFonts w:ascii="Times New Roman" w:hAnsi="Times New Roman" w:cs="Times New Roman"/>
                      <w:sz w:val="24"/>
                      <w:szCs w:val="24"/>
                    </w:rPr>
                  </w:rPrChange>
                </w:rPr>
                <w:t>.</w:t>
              </w:r>
            </w:ins>
          </w:p>
        </w:tc>
      </w:tr>
      <w:tr w:rsidR="00C1479F" w14:paraId="0C2CA64D" w14:textId="77777777" w:rsidTr="001B220A">
        <w:trPr>
          <w:ins w:id="4644" w:author="Mizener, Brendon J" w:date="2021-11-03T10:11:00Z"/>
        </w:trPr>
        <w:tc>
          <w:tcPr>
            <w:tcW w:w="2155" w:type="dxa"/>
            <w:tcPrChange w:id="4645" w:author="Mizener, Brendon J" w:date="2021-11-17T14:48:00Z">
              <w:tcPr>
                <w:tcW w:w="2335" w:type="dxa"/>
              </w:tcPr>
            </w:tcPrChange>
          </w:tcPr>
          <w:p w14:paraId="3C0814DF" w14:textId="1128626C" w:rsidR="00912FCC" w:rsidRPr="00C83F79" w:rsidRDefault="00115058">
            <w:pPr>
              <w:spacing w:line="276" w:lineRule="auto"/>
              <w:rPr>
                <w:ins w:id="4646" w:author="Mizener, Brendon J" w:date="2021-11-03T10:11:00Z"/>
                <w:rFonts w:ascii="Times New Roman" w:hAnsi="Times New Roman" w:cs="Times New Roman"/>
                <w:color w:val="403152" w:themeColor="accent4" w:themeShade="80"/>
                <w:sz w:val="18"/>
                <w:szCs w:val="18"/>
                <w:rPrChange w:id="4647" w:author="Mizener, Brendon J" w:date="2021-12-07T14:02:00Z">
                  <w:rPr>
                    <w:ins w:id="4648" w:author="Mizener, Brendon J" w:date="2021-11-03T10:11:00Z"/>
                    <w:rFonts w:ascii="Times New Roman" w:hAnsi="Times New Roman" w:cs="Times New Roman"/>
                    <w:sz w:val="16"/>
                  </w:rPr>
                </w:rPrChange>
              </w:rPr>
              <w:pPrChange w:id="4649" w:author="Mizener, Brendon J" w:date="2021-11-03T10:29:00Z">
                <w:pPr/>
              </w:pPrChange>
            </w:pPr>
            <w:ins w:id="4650" w:author="Hervé" w:date="2021-12-03T11:33:00Z">
              <w:r w:rsidRPr="00C83F79">
                <w:rPr>
                  <w:rFonts w:ascii="Times New Roman" w:hAnsi="Times New Roman" w:cs="Times New Roman"/>
                  <w:color w:val="403152" w:themeColor="accent4" w:themeShade="80"/>
                  <w:sz w:val="18"/>
                  <w:szCs w:val="18"/>
                  <w:rPrChange w:id="4651" w:author="Mizener, Brendon J" w:date="2021-12-07T14:02:00Z">
                    <w:rPr>
                      <w:rFonts w:ascii="Times New Roman" w:hAnsi="Times New Roman" w:cs="Times New Roman"/>
                      <w:sz w:val="18"/>
                      <w:szCs w:val="18"/>
                    </w:rPr>
                  </w:rPrChange>
                </w:rPr>
                <w:t xml:space="preserve">Metric </w:t>
              </w:r>
            </w:ins>
            <w:ins w:id="4652" w:author="Mizener, Brendon J" w:date="2021-11-03T10:28:00Z">
              <w:r w:rsidR="00DD6719" w:rsidRPr="00C83F79">
                <w:rPr>
                  <w:rFonts w:ascii="Times New Roman" w:hAnsi="Times New Roman" w:cs="Times New Roman"/>
                  <w:color w:val="403152" w:themeColor="accent4" w:themeShade="80"/>
                  <w:sz w:val="18"/>
                  <w:szCs w:val="18"/>
                  <w:rPrChange w:id="4653" w:author="Mizener, Brendon J" w:date="2021-12-07T14:02:00Z">
                    <w:rPr>
                      <w:rFonts w:ascii="Times New Roman" w:hAnsi="Times New Roman" w:cs="Times New Roman"/>
                      <w:sz w:val="16"/>
                    </w:rPr>
                  </w:rPrChange>
                </w:rPr>
                <w:t>Multidimensional Scaling (MDS)</w:t>
              </w:r>
            </w:ins>
          </w:p>
        </w:tc>
        <w:tc>
          <w:tcPr>
            <w:tcW w:w="2610" w:type="dxa"/>
            <w:tcPrChange w:id="4654" w:author="Mizener, Brendon J" w:date="2021-11-17T14:48:00Z">
              <w:tcPr>
                <w:tcW w:w="2160" w:type="dxa"/>
              </w:tcPr>
            </w:tcPrChange>
          </w:tcPr>
          <w:p w14:paraId="1A9B5FC2" w14:textId="77777777" w:rsidR="00912FCC" w:rsidRPr="00C83F79" w:rsidRDefault="003F3A9B">
            <w:pPr>
              <w:spacing w:line="276" w:lineRule="auto"/>
              <w:rPr>
                <w:ins w:id="4655" w:author="Mizener, Brendon J" w:date="2021-11-16T12:31:00Z"/>
                <w:rFonts w:ascii="Times New Roman" w:hAnsi="Times New Roman" w:cs="Times New Roman"/>
                <w:color w:val="403152" w:themeColor="accent4" w:themeShade="80"/>
                <w:sz w:val="18"/>
                <w:szCs w:val="18"/>
                <w:rPrChange w:id="4656" w:author="Mizener, Brendon J" w:date="2021-12-07T14:02:00Z">
                  <w:rPr>
                    <w:ins w:id="4657" w:author="Mizener, Brendon J" w:date="2021-11-16T12:31:00Z"/>
                    <w:rFonts w:ascii="Times New Roman" w:hAnsi="Times New Roman" w:cs="Times New Roman"/>
                    <w:sz w:val="18"/>
                    <w:szCs w:val="18"/>
                  </w:rPr>
                </w:rPrChange>
              </w:rPr>
            </w:pPr>
            <w:ins w:id="4658" w:author="Mizener, Brendon J" w:date="2021-11-16T12:31:00Z">
              <w:r w:rsidRPr="00C83F79">
                <w:rPr>
                  <w:rFonts w:ascii="Times New Roman" w:hAnsi="Times New Roman" w:cs="Times New Roman"/>
                  <w:color w:val="403152" w:themeColor="accent4" w:themeShade="80"/>
                  <w:sz w:val="18"/>
                  <w:szCs w:val="18"/>
                  <w:rPrChange w:id="4659" w:author="Mizener, Brendon J" w:date="2021-12-07T14:02:00Z">
                    <w:rPr>
                      <w:rFonts w:ascii="Times New Roman" w:hAnsi="Times New Roman" w:cs="Times New Roman"/>
                      <w:sz w:val="18"/>
                      <w:szCs w:val="18"/>
                    </w:rPr>
                  </w:rPrChange>
                </w:rPr>
                <w:t>PCA</w:t>
              </w:r>
            </w:ins>
          </w:p>
          <w:p w14:paraId="7B891677" w14:textId="77777777" w:rsidR="003F3A9B" w:rsidRPr="00C83F79" w:rsidRDefault="003F3A9B">
            <w:pPr>
              <w:spacing w:line="276" w:lineRule="auto"/>
              <w:rPr>
                <w:ins w:id="4660" w:author="Mizener, Brendon J" w:date="2021-11-17T13:55:00Z"/>
                <w:rFonts w:ascii="Times New Roman" w:hAnsi="Times New Roman" w:cs="Times New Roman"/>
                <w:color w:val="403152" w:themeColor="accent4" w:themeShade="80"/>
                <w:sz w:val="18"/>
                <w:szCs w:val="18"/>
                <w:rPrChange w:id="4661" w:author="Mizener, Brendon J" w:date="2021-12-07T14:02:00Z">
                  <w:rPr>
                    <w:ins w:id="4662" w:author="Mizener, Brendon J" w:date="2021-11-17T13:55:00Z"/>
                    <w:rFonts w:ascii="Times New Roman" w:hAnsi="Times New Roman" w:cs="Times New Roman"/>
                    <w:sz w:val="18"/>
                    <w:szCs w:val="18"/>
                  </w:rPr>
                </w:rPrChange>
              </w:rPr>
            </w:pPr>
            <w:ins w:id="4663" w:author="Mizener, Brendon J" w:date="2021-11-16T12:31:00Z">
              <w:r w:rsidRPr="00C83F79">
                <w:rPr>
                  <w:rFonts w:ascii="Times New Roman" w:hAnsi="Times New Roman" w:cs="Times New Roman"/>
                  <w:color w:val="403152" w:themeColor="accent4" w:themeShade="80"/>
                  <w:sz w:val="18"/>
                  <w:szCs w:val="18"/>
                  <w:rPrChange w:id="4664" w:author="Mizener, Brendon J" w:date="2021-12-07T14:02:00Z">
                    <w:rPr>
                      <w:rFonts w:ascii="Times New Roman" w:hAnsi="Times New Roman" w:cs="Times New Roman"/>
                      <w:sz w:val="18"/>
                      <w:szCs w:val="18"/>
                    </w:rPr>
                  </w:rPrChange>
                </w:rPr>
                <w:t>DISTATIS</w:t>
              </w:r>
            </w:ins>
          </w:p>
          <w:p w14:paraId="2C69264D" w14:textId="76974C2C" w:rsidR="00E35884" w:rsidRPr="00C83F79" w:rsidRDefault="00115058">
            <w:pPr>
              <w:spacing w:line="276" w:lineRule="auto"/>
              <w:rPr>
                <w:ins w:id="4665" w:author="Mizener, Brendon J" w:date="2021-11-17T14:39:00Z"/>
                <w:rFonts w:ascii="Times New Roman" w:hAnsi="Times New Roman" w:cs="Times New Roman"/>
                <w:color w:val="403152" w:themeColor="accent4" w:themeShade="80"/>
                <w:sz w:val="18"/>
                <w:szCs w:val="18"/>
                <w:rPrChange w:id="4666" w:author="Mizener, Brendon J" w:date="2021-12-07T14:02:00Z">
                  <w:rPr>
                    <w:ins w:id="4667" w:author="Mizener, Brendon J" w:date="2021-11-17T14:39:00Z"/>
                    <w:rFonts w:ascii="Times New Roman" w:hAnsi="Times New Roman" w:cs="Times New Roman"/>
                    <w:sz w:val="18"/>
                    <w:szCs w:val="18"/>
                  </w:rPr>
                </w:rPrChange>
              </w:rPr>
            </w:pPr>
            <w:proofErr w:type="gramStart"/>
            <w:ins w:id="4668" w:author="Hervé" w:date="2021-12-03T11:34:00Z">
              <w:r w:rsidRPr="00C83F79">
                <w:rPr>
                  <w:rFonts w:ascii="Times New Roman" w:hAnsi="Times New Roman" w:cs="Times New Roman"/>
                  <w:color w:val="403152" w:themeColor="accent4" w:themeShade="80"/>
                  <w:sz w:val="18"/>
                  <w:szCs w:val="18"/>
                  <w:rPrChange w:id="4669" w:author="Mizener, Brendon J" w:date="2021-12-07T14:02:00Z">
                    <w:rPr>
                      <w:rFonts w:ascii="Times New Roman" w:hAnsi="Times New Roman" w:cs="Times New Roman"/>
                      <w:sz w:val="18"/>
                      <w:szCs w:val="18"/>
                    </w:rPr>
                  </w:rPrChange>
                </w:rPr>
                <w:t xml:space="preserve">Non </w:t>
              </w:r>
            </w:ins>
            <w:ins w:id="4670" w:author="Mizener, Brendon J" w:date="2021-11-17T13:55:00Z">
              <w:r w:rsidR="00E35884" w:rsidRPr="00C83F79">
                <w:rPr>
                  <w:rFonts w:ascii="Times New Roman" w:hAnsi="Times New Roman" w:cs="Times New Roman"/>
                  <w:color w:val="403152" w:themeColor="accent4" w:themeShade="80"/>
                  <w:sz w:val="18"/>
                  <w:szCs w:val="18"/>
                  <w:rPrChange w:id="4671" w:author="Mizener, Brendon J" w:date="2021-12-07T14:02:00Z">
                    <w:rPr>
                      <w:rFonts w:ascii="Times New Roman" w:hAnsi="Times New Roman" w:cs="Times New Roman"/>
                      <w:sz w:val="18"/>
                      <w:szCs w:val="18"/>
                    </w:rPr>
                  </w:rPrChange>
                </w:rPr>
                <w:t>Metric</w:t>
              </w:r>
              <w:proofErr w:type="gramEnd"/>
              <w:r w:rsidR="00E35884" w:rsidRPr="00C83F79">
                <w:rPr>
                  <w:rFonts w:ascii="Times New Roman" w:hAnsi="Times New Roman" w:cs="Times New Roman"/>
                  <w:color w:val="403152" w:themeColor="accent4" w:themeShade="80"/>
                  <w:sz w:val="18"/>
                  <w:szCs w:val="18"/>
                  <w:rPrChange w:id="4672" w:author="Mizener, Brendon J" w:date="2021-12-07T14:02:00Z">
                    <w:rPr>
                      <w:rFonts w:ascii="Times New Roman" w:hAnsi="Times New Roman" w:cs="Times New Roman"/>
                      <w:sz w:val="18"/>
                      <w:szCs w:val="18"/>
                    </w:rPr>
                  </w:rPrChange>
                </w:rPr>
                <w:t xml:space="preserve"> Multidimensional Scaling (</w:t>
              </w:r>
            </w:ins>
            <w:ins w:id="4673" w:author="Hervé" w:date="2021-12-03T11:34:00Z">
              <w:r w:rsidRPr="00C83F79">
                <w:rPr>
                  <w:rFonts w:ascii="Times New Roman" w:hAnsi="Times New Roman" w:cs="Times New Roman"/>
                  <w:color w:val="403152" w:themeColor="accent4" w:themeShade="80"/>
                  <w:sz w:val="18"/>
                  <w:szCs w:val="18"/>
                  <w:rPrChange w:id="4674" w:author="Mizener, Brendon J" w:date="2021-12-07T14:02:00Z">
                    <w:rPr>
                      <w:rFonts w:ascii="Times New Roman" w:hAnsi="Times New Roman" w:cs="Times New Roman"/>
                      <w:sz w:val="18"/>
                      <w:szCs w:val="18"/>
                    </w:rPr>
                  </w:rPrChange>
                </w:rPr>
                <w:t>N</w:t>
              </w:r>
            </w:ins>
            <w:ins w:id="4675" w:author="Mizener, Brendon J" w:date="2021-11-17T13:55:00Z">
              <w:r w:rsidR="00E35884" w:rsidRPr="00C83F79">
                <w:rPr>
                  <w:rFonts w:ascii="Times New Roman" w:hAnsi="Times New Roman" w:cs="Times New Roman"/>
                  <w:color w:val="403152" w:themeColor="accent4" w:themeShade="80"/>
                  <w:sz w:val="18"/>
                  <w:szCs w:val="18"/>
                  <w:rPrChange w:id="4676" w:author="Mizener, Brendon J" w:date="2021-12-07T14:02:00Z">
                    <w:rPr>
                      <w:rFonts w:ascii="Times New Roman" w:hAnsi="Times New Roman" w:cs="Times New Roman"/>
                      <w:sz w:val="18"/>
                      <w:szCs w:val="18"/>
                    </w:rPr>
                  </w:rPrChange>
                </w:rPr>
                <w:t>MMDS)</w:t>
              </w:r>
            </w:ins>
          </w:p>
          <w:p w14:paraId="1D157E5D" w14:textId="73EC1576" w:rsidR="001176EF" w:rsidRPr="00C83F79" w:rsidRDefault="001176EF">
            <w:pPr>
              <w:spacing w:line="276" w:lineRule="auto"/>
              <w:rPr>
                <w:ins w:id="4677" w:author="Mizener, Brendon J" w:date="2021-11-03T10:11:00Z"/>
                <w:rFonts w:ascii="Times New Roman" w:hAnsi="Times New Roman" w:cs="Times New Roman"/>
                <w:color w:val="403152" w:themeColor="accent4" w:themeShade="80"/>
                <w:sz w:val="18"/>
                <w:szCs w:val="18"/>
                <w:rPrChange w:id="4678" w:author="Mizener, Brendon J" w:date="2021-12-07T14:02:00Z">
                  <w:rPr>
                    <w:ins w:id="4679" w:author="Mizener, Brendon J" w:date="2021-11-03T10:11:00Z"/>
                    <w:rFonts w:ascii="Times New Roman" w:hAnsi="Times New Roman" w:cs="Times New Roman"/>
                    <w:sz w:val="16"/>
                  </w:rPr>
                </w:rPrChange>
              </w:rPr>
              <w:pPrChange w:id="4680" w:author="Mizener, Brendon J" w:date="2021-11-03T10:29:00Z">
                <w:pPr/>
              </w:pPrChange>
            </w:pPr>
            <w:ins w:id="4681" w:author="Mizener, Brendon J" w:date="2021-11-17T14:39:00Z">
              <w:r w:rsidRPr="00C83F79">
                <w:rPr>
                  <w:rFonts w:ascii="Times New Roman" w:hAnsi="Times New Roman" w:cs="Times New Roman"/>
                  <w:color w:val="403152" w:themeColor="accent4" w:themeShade="80"/>
                  <w:sz w:val="18"/>
                  <w:szCs w:val="18"/>
                  <w:rPrChange w:id="4682" w:author="Mizener, Brendon J" w:date="2021-12-07T14:02:00Z">
                    <w:rPr>
                      <w:rFonts w:ascii="Times New Roman" w:hAnsi="Times New Roman" w:cs="Times New Roman"/>
                      <w:sz w:val="18"/>
                      <w:szCs w:val="18"/>
                    </w:rPr>
                  </w:rPrChange>
                </w:rPr>
                <w:t>HCA</w:t>
              </w:r>
            </w:ins>
          </w:p>
        </w:tc>
        <w:tc>
          <w:tcPr>
            <w:tcW w:w="3690" w:type="dxa"/>
            <w:tcPrChange w:id="4683" w:author="Mizener, Brendon J" w:date="2021-11-17T14:48:00Z">
              <w:tcPr>
                <w:tcW w:w="3960" w:type="dxa"/>
              </w:tcPr>
            </w:tcPrChange>
          </w:tcPr>
          <w:p w14:paraId="5C9D76F9" w14:textId="314B984D" w:rsidR="00912FCC" w:rsidRPr="00C83F79" w:rsidRDefault="00DD6719">
            <w:pPr>
              <w:spacing w:line="276" w:lineRule="auto"/>
              <w:rPr>
                <w:ins w:id="4684" w:author="Mizener, Brendon J" w:date="2021-11-03T10:11:00Z"/>
                <w:rFonts w:ascii="Times New Roman" w:hAnsi="Times New Roman" w:cs="Times New Roman"/>
                <w:color w:val="403152" w:themeColor="accent4" w:themeShade="80"/>
                <w:sz w:val="18"/>
                <w:szCs w:val="18"/>
                <w:rPrChange w:id="4685" w:author="Mizener, Brendon J" w:date="2021-12-07T14:02:00Z">
                  <w:rPr>
                    <w:ins w:id="4686" w:author="Mizener, Brendon J" w:date="2021-11-03T10:11:00Z"/>
                    <w:rFonts w:ascii="Times New Roman" w:hAnsi="Times New Roman" w:cs="Times New Roman"/>
                    <w:sz w:val="16"/>
                  </w:rPr>
                </w:rPrChange>
              </w:rPr>
              <w:pPrChange w:id="4687" w:author="Mizener, Brendon J" w:date="2021-11-03T10:29:00Z">
                <w:pPr/>
              </w:pPrChange>
            </w:pPr>
            <w:ins w:id="4688" w:author="Mizener, Brendon J" w:date="2021-11-03T10:31:00Z">
              <w:r w:rsidRPr="00C83F79">
                <w:rPr>
                  <w:rFonts w:ascii="Times New Roman" w:hAnsi="Times New Roman" w:cs="Times New Roman"/>
                  <w:color w:val="403152" w:themeColor="accent4" w:themeShade="80"/>
                  <w:sz w:val="18"/>
                  <w:szCs w:val="18"/>
                  <w:rPrChange w:id="4689" w:author="Mizener, Brendon J" w:date="2021-12-07T14:02:00Z">
                    <w:rPr>
                      <w:rFonts w:ascii="Times New Roman" w:hAnsi="Times New Roman" w:cs="Times New Roman"/>
                      <w:sz w:val="24"/>
                      <w:szCs w:val="24"/>
                    </w:rPr>
                  </w:rPrChange>
                </w:rPr>
                <w:t xml:space="preserve">Distance matrices, </w:t>
              </w:r>
            </w:ins>
            <w:ins w:id="4690" w:author="Mizener, Brendon J" w:date="2021-11-03T10:32:00Z">
              <w:r w:rsidRPr="00C83F79">
                <w:rPr>
                  <w:rFonts w:ascii="Times New Roman" w:hAnsi="Times New Roman" w:cs="Times New Roman"/>
                  <w:color w:val="403152" w:themeColor="accent4" w:themeShade="80"/>
                  <w:sz w:val="18"/>
                  <w:szCs w:val="18"/>
                  <w:rPrChange w:id="4691" w:author="Mizener, Brendon J" w:date="2021-12-07T14:02:00Z">
                    <w:rPr>
                      <w:rFonts w:ascii="Times New Roman" w:hAnsi="Times New Roman" w:cs="Times New Roman"/>
                      <w:sz w:val="24"/>
                      <w:szCs w:val="24"/>
                    </w:rPr>
                  </w:rPrChange>
                </w:rPr>
                <w:t xml:space="preserve">Confusion matrices, </w:t>
              </w:r>
            </w:ins>
            <w:ins w:id="4692" w:author="Mizener, Brendon J" w:date="2021-11-03T10:37:00Z">
              <w:r w:rsidRPr="00C83F79">
                <w:rPr>
                  <w:rFonts w:ascii="Times New Roman" w:hAnsi="Times New Roman" w:cs="Times New Roman"/>
                  <w:color w:val="403152" w:themeColor="accent4" w:themeShade="80"/>
                  <w:sz w:val="18"/>
                  <w:szCs w:val="18"/>
                  <w:rPrChange w:id="4693" w:author="Mizener, Brendon J" w:date="2021-12-07T14:02:00Z">
                    <w:rPr>
                      <w:rFonts w:ascii="Times New Roman" w:hAnsi="Times New Roman" w:cs="Times New Roman"/>
                      <w:sz w:val="24"/>
                      <w:szCs w:val="24"/>
                    </w:rPr>
                  </w:rPrChange>
                </w:rPr>
                <w:t>matrices of correlations</w:t>
              </w:r>
            </w:ins>
            <w:ins w:id="4694" w:author="Mizener, Brendon J" w:date="2021-11-17T14:48:00Z">
              <w:r w:rsidR="00A4744A" w:rsidRPr="00C83F79">
                <w:rPr>
                  <w:rFonts w:ascii="Times New Roman" w:hAnsi="Times New Roman" w:cs="Times New Roman"/>
                  <w:color w:val="403152" w:themeColor="accent4" w:themeShade="80"/>
                  <w:sz w:val="18"/>
                  <w:szCs w:val="18"/>
                  <w:rPrChange w:id="4695" w:author="Mizener, Brendon J" w:date="2021-12-07T14:02:00Z">
                    <w:rPr>
                      <w:rFonts w:ascii="Times New Roman" w:hAnsi="Times New Roman" w:cs="Times New Roman"/>
                      <w:sz w:val="18"/>
                      <w:szCs w:val="18"/>
                    </w:rPr>
                  </w:rPrChange>
                </w:rPr>
                <w:t>, sorti</w:t>
              </w:r>
            </w:ins>
            <w:ins w:id="4696" w:author="Mizener, Brendon J" w:date="2021-11-17T14:49:00Z">
              <w:r w:rsidR="00A4744A" w:rsidRPr="00C83F79">
                <w:rPr>
                  <w:rFonts w:ascii="Times New Roman" w:hAnsi="Times New Roman" w:cs="Times New Roman"/>
                  <w:color w:val="403152" w:themeColor="accent4" w:themeShade="80"/>
                  <w:sz w:val="18"/>
                  <w:szCs w:val="18"/>
                  <w:rPrChange w:id="4697" w:author="Mizener, Brendon J" w:date="2021-12-07T14:02:00Z">
                    <w:rPr>
                      <w:rFonts w:ascii="Times New Roman" w:hAnsi="Times New Roman" w:cs="Times New Roman"/>
                      <w:sz w:val="18"/>
                      <w:szCs w:val="18"/>
                    </w:rPr>
                  </w:rPrChange>
                </w:rPr>
                <w:t>ng data</w:t>
              </w:r>
            </w:ins>
          </w:p>
        </w:tc>
        <w:tc>
          <w:tcPr>
            <w:tcW w:w="4435" w:type="dxa"/>
            <w:tcPrChange w:id="4698" w:author="Mizener, Brendon J" w:date="2021-11-17T14:48:00Z">
              <w:tcPr>
                <w:tcW w:w="4435" w:type="dxa"/>
              </w:tcPr>
            </w:tcPrChange>
          </w:tcPr>
          <w:p w14:paraId="1FEA0959" w14:textId="3A593A29" w:rsidR="00912FCC" w:rsidRPr="00C83F79" w:rsidRDefault="00DD6719">
            <w:pPr>
              <w:spacing w:line="276" w:lineRule="auto"/>
              <w:rPr>
                <w:ins w:id="4699" w:author="Mizener, Brendon J" w:date="2021-11-03T10:11:00Z"/>
                <w:rFonts w:ascii="Times New Roman" w:hAnsi="Times New Roman" w:cs="Times New Roman"/>
                <w:color w:val="403152" w:themeColor="accent4" w:themeShade="80"/>
                <w:sz w:val="18"/>
                <w:szCs w:val="18"/>
                <w:rPrChange w:id="4700" w:author="Mizener, Brendon J" w:date="2021-12-07T14:02:00Z">
                  <w:rPr>
                    <w:ins w:id="4701" w:author="Mizener, Brendon J" w:date="2021-11-03T10:11:00Z"/>
                    <w:rFonts w:ascii="Times New Roman" w:hAnsi="Times New Roman" w:cs="Times New Roman"/>
                    <w:sz w:val="16"/>
                  </w:rPr>
                </w:rPrChange>
              </w:rPr>
              <w:pPrChange w:id="4702" w:author="Mizener, Brendon J" w:date="2021-11-03T10:29:00Z">
                <w:pPr/>
              </w:pPrChange>
            </w:pPr>
            <w:ins w:id="4703" w:author="Mizener, Brendon J" w:date="2021-11-03T10:37:00Z">
              <w:r w:rsidRPr="00C83F79">
                <w:rPr>
                  <w:rFonts w:ascii="Times New Roman" w:hAnsi="Times New Roman" w:cs="Times New Roman"/>
                  <w:color w:val="403152" w:themeColor="accent4" w:themeShade="80"/>
                  <w:sz w:val="18"/>
                  <w:szCs w:val="18"/>
                  <w:rPrChange w:id="4704" w:author="Mizener, Brendon J" w:date="2021-12-07T14:02:00Z">
                    <w:rPr>
                      <w:rFonts w:ascii="Times New Roman" w:hAnsi="Times New Roman" w:cs="Times New Roman"/>
                      <w:sz w:val="24"/>
                      <w:szCs w:val="24"/>
                    </w:rPr>
                  </w:rPrChange>
                </w:rPr>
                <w:t>Evaluating similarity or dissimilarity between observations, variables, participants, or groups.</w:t>
              </w:r>
            </w:ins>
            <w:ins w:id="4705" w:author="Mizener, Brendon J" w:date="2021-11-17T14:40:00Z">
              <w:r w:rsidR="001176EF" w:rsidRPr="00C83F79">
                <w:rPr>
                  <w:rFonts w:ascii="Times New Roman" w:hAnsi="Times New Roman" w:cs="Times New Roman"/>
                  <w:color w:val="403152" w:themeColor="accent4" w:themeShade="80"/>
                  <w:sz w:val="18"/>
                  <w:szCs w:val="18"/>
                  <w:rPrChange w:id="4706" w:author="Mizener, Brendon J" w:date="2021-12-07T14:02:00Z">
                    <w:rPr>
                      <w:rFonts w:ascii="Times New Roman" w:hAnsi="Times New Roman" w:cs="Times New Roman"/>
                      <w:sz w:val="18"/>
                      <w:szCs w:val="18"/>
                    </w:rPr>
                  </w:rPrChange>
                </w:rPr>
                <w:t xml:space="preserve"> Visualizes distance on a </w:t>
              </w:r>
            </w:ins>
            <w:ins w:id="4707" w:author="Mizener, Brendon J" w:date="2021-11-17T14:41:00Z">
              <w:r w:rsidR="001176EF" w:rsidRPr="00C83F79">
                <w:rPr>
                  <w:rFonts w:ascii="Times New Roman" w:hAnsi="Times New Roman" w:cs="Times New Roman"/>
                  <w:color w:val="403152" w:themeColor="accent4" w:themeShade="80"/>
                  <w:sz w:val="18"/>
                  <w:szCs w:val="18"/>
                  <w:rPrChange w:id="4708" w:author="Mizener, Brendon J" w:date="2021-12-07T14:02:00Z">
                    <w:rPr>
                      <w:rFonts w:ascii="Times New Roman" w:hAnsi="Times New Roman" w:cs="Times New Roman"/>
                      <w:sz w:val="18"/>
                      <w:szCs w:val="18"/>
                    </w:rPr>
                  </w:rPrChange>
                </w:rPr>
                <w:t>plane.</w:t>
              </w:r>
            </w:ins>
          </w:p>
        </w:tc>
      </w:tr>
      <w:tr w:rsidR="00C1479F" w14:paraId="28845A54" w14:textId="77777777" w:rsidTr="001B220A">
        <w:trPr>
          <w:ins w:id="4709" w:author="Mizener, Brendon J" w:date="2021-11-03T10:11:00Z"/>
        </w:trPr>
        <w:tc>
          <w:tcPr>
            <w:tcW w:w="2155" w:type="dxa"/>
            <w:tcPrChange w:id="4710" w:author="Mizener, Brendon J" w:date="2021-11-17T14:48:00Z">
              <w:tcPr>
                <w:tcW w:w="2335" w:type="dxa"/>
              </w:tcPr>
            </w:tcPrChange>
          </w:tcPr>
          <w:p w14:paraId="6142F703" w14:textId="53DCB1AA" w:rsidR="00912FCC" w:rsidRPr="00C83F79" w:rsidRDefault="00DD6719">
            <w:pPr>
              <w:spacing w:line="276" w:lineRule="auto"/>
              <w:rPr>
                <w:ins w:id="4711" w:author="Mizener, Brendon J" w:date="2021-11-03T10:11:00Z"/>
                <w:rFonts w:ascii="Times New Roman" w:hAnsi="Times New Roman" w:cs="Times New Roman"/>
                <w:color w:val="403152" w:themeColor="accent4" w:themeShade="80"/>
                <w:sz w:val="18"/>
                <w:szCs w:val="18"/>
                <w:rPrChange w:id="4712" w:author="Mizener, Brendon J" w:date="2021-12-07T14:02:00Z">
                  <w:rPr>
                    <w:ins w:id="4713" w:author="Mizener, Brendon J" w:date="2021-11-03T10:11:00Z"/>
                    <w:rFonts w:ascii="Times New Roman" w:hAnsi="Times New Roman" w:cs="Times New Roman"/>
                    <w:sz w:val="16"/>
                  </w:rPr>
                </w:rPrChange>
              </w:rPr>
              <w:pPrChange w:id="4714" w:author="Mizener, Brendon J" w:date="2021-11-03T10:29:00Z">
                <w:pPr/>
              </w:pPrChange>
            </w:pPr>
            <w:ins w:id="4715" w:author="Mizener, Brendon J" w:date="2021-11-03T10:28:00Z">
              <w:r w:rsidRPr="00C83F79">
                <w:rPr>
                  <w:rFonts w:ascii="Times New Roman" w:hAnsi="Times New Roman" w:cs="Times New Roman"/>
                  <w:color w:val="403152" w:themeColor="accent4" w:themeShade="80"/>
                  <w:sz w:val="18"/>
                  <w:szCs w:val="18"/>
                  <w:rPrChange w:id="4716" w:author="Mizener, Brendon J" w:date="2021-12-07T14:02:00Z">
                    <w:rPr>
                      <w:rFonts w:ascii="Times New Roman" w:hAnsi="Times New Roman" w:cs="Times New Roman"/>
                      <w:sz w:val="16"/>
                    </w:rPr>
                  </w:rPrChange>
                </w:rPr>
                <w:t>Multiple Factor Analysis (MFA)</w:t>
              </w:r>
            </w:ins>
          </w:p>
        </w:tc>
        <w:tc>
          <w:tcPr>
            <w:tcW w:w="2610" w:type="dxa"/>
            <w:tcPrChange w:id="4717" w:author="Mizener, Brendon J" w:date="2021-11-17T14:48:00Z">
              <w:tcPr>
                <w:tcW w:w="2160" w:type="dxa"/>
              </w:tcPr>
            </w:tcPrChange>
          </w:tcPr>
          <w:p w14:paraId="3E962109" w14:textId="77777777" w:rsidR="00912FCC" w:rsidRPr="00C83F79" w:rsidRDefault="006B7D94" w:rsidP="00DD6719">
            <w:pPr>
              <w:spacing w:line="276" w:lineRule="auto"/>
              <w:rPr>
                <w:ins w:id="4718" w:author="Mizener, Brendon J" w:date="2021-11-03T10:37:00Z"/>
                <w:rFonts w:ascii="Times New Roman" w:hAnsi="Times New Roman" w:cs="Times New Roman"/>
                <w:color w:val="403152" w:themeColor="accent4" w:themeShade="80"/>
                <w:sz w:val="18"/>
                <w:szCs w:val="18"/>
                <w:rPrChange w:id="4719" w:author="Mizener, Brendon J" w:date="2021-12-07T14:02:00Z">
                  <w:rPr>
                    <w:ins w:id="4720" w:author="Mizener, Brendon J" w:date="2021-11-03T10:37:00Z"/>
                    <w:rFonts w:ascii="Times New Roman" w:hAnsi="Times New Roman" w:cs="Times New Roman"/>
                    <w:sz w:val="24"/>
                    <w:szCs w:val="24"/>
                  </w:rPr>
                </w:rPrChange>
              </w:rPr>
            </w:pPr>
            <w:ins w:id="4721" w:author="Mizener, Brendon J" w:date="2021-11-03T10:37:00Z">
              <w:r w:rsidRPr="00C83F79">
                <w:rPr>
                  <w:rFonts w:ascii="Times New Roman" w:hAnsi="Times New Roman" w:cs="Times New Roman"/>
                  <w:color w:val="403152" w:themeColor="accent4" w:themeShade="80"/>
                  <w:sz w:val="18"/>
                  <w:szCs w:val="18"/>
                  <w:rPrChange w:id="4722" w:author="Mizener, Brendon J" w:date="2021-12-07T14:02:00Z">
                    <w:rPr>
                      <w:rFonts w:ascii="Times New Roman" w:hAnsi="Times New Roman" w:cs="Times New Roman"/>
                      <w:sz w:val="24"/>
                      <w:szCs w:val="24"/>
                    </w:rPr>
                  </w:rPrChange>
                </w:rPr>
                <w:t>PCA</w:t>
              </w:r>
            </w:ins>
          </w:p>
          <w:p w14:paraId="48D0C4DF" w14:textId="77777777" w:rsidR="006B7D94" w:rsidRPr="00C83F79" w:rsidRDefault="006B7D94">
            <w:pPr>
              <w:spacing w:line="276" w:lineRule="auto"/>
              <w:rPr>
                <w:ins w:id="4723" w:author="Hervé" w:date="2021-12-03T11:34:00Z"/>
                <w:rFonts w:ascii="Times New Roman" w:hAnsi="Times New Roman" w:cs="Times New Roman"/>
                <w:color w:val="403152" w:themeColor="accent4" w:themeShade="80"/>
                <w:sz w:val="18"/>
                <w:szCs w:val="18"/>
                <w:rPrChange w:id="4724" w:author="Mizener, Brendon J" w:date="2021-12-07T14:02:00Z">
                  <w:rPr>
                    <w:ins w:id="4725" w:author="Hervé" w:date="2021-12-03T11:34:00Z"/>
                    <w:rFonts w:ascii="Times New Roman" w:hAnsi="Times New Roman" w:cs="Times New Roman"/>
                    <w:sz w:val="18"/>
                    <w:szCs w:val="18"/>
                  </w:rPr>
                </w:rPrChange>
              </w:rPr>
            </w:pPr>
            <w:ins w:id="4726" w:author="Mizener, Brendon J" w:date="2021-11-03T10:37:00Z">
              <w:r w:rsidRPr="00C83F79">
                <w:rPr>
                  <w:rFonts w:ascii="Times New Roman" w:hAnsi="Times New Roman" w:cs="Times New Roman"/>
                  <w:color w:val="403152" w:themeColor="accent4" w:themeShade="80"/>
                  <w:sz w:val="18"/>
                  <w:szCs w:val="18"/>
                  <w:rPrChange w:id="4727" w:author="Mizener, Brendon J" w:date="2021-12-07T14:02:00Z">
                    <w:rPr>
                      <w:rFonts w:ascii="Times New Roman" w:hAnsi="Times New Roman" w:cs="Times New Roman"/>
                      <w:sz w:val="24"/>
                      <w:szCs w:val="24"/>
                    </w:rPr>
                  </w:rPrChange>
                </w:rPr>
                <w:t>DISTAT</w:t>
              </w:r>
            </w:ins>
            <w:ins w:id="4728" w:author="Mizener, Brendon J" w:date="2021-11-03T10:38:00Z">
              <w:r w:rsidRPr="00C83F79">
                <w:rPr>
                  <w:rFonts w:ascii="Times New Roman" w:hAnsi="Times New Roman" w:cs="Times New Roman"/>
                  <w:color w:val="403152" w:themeColor="accent4" w:themeShade="80"/>
                  <w:sz w:val="18"/>
                  <w:szCs w:val="18"/>
                  <w:rPrChange w:id="4729" w:author="Mizener, Brendon J" w:date="2021-12-07T14:02:00Z">
                    <w:rPr>
                      <w:rFonts w:ascii="Times New Roman" w:hAnsi="Times New Roman" w:cs="Times New Roman"/>
                      <w:sz w:val="24"/>
                      <w:szCs w:val="24"/>
                    </w:rPr>
                  </w:rPrChange>
                </w:rPr>
                <w:t>IS</w:t>
              </w:r>
            </w:ins>
          </w:p>
          <w:p w14:paraId="610B27FF" w14:textId="5BB3524D" w:rsidR="00796D3A" w:rsidRPr="00C83F79" w:rsidRDefault="00796D3A">
            <w:pPr>
              <w:spacing w:line="276" w:lineRule="auto"/>
              <w:rPr>
                <w:ins w:id="4730" w:author="Mizener, Brendon J" w:date="2021-11-03T10:11:00Z"/>
                <w:rFonts w:ascii="Times New Roman" w:hAnsi="Times New Roman" w:cs="Times New Roman"/>
                <w:color w:val="403152" w:themeColor="accent4" w:themeShade="80"/>
                <w:sz w:val="18"/>
                <w:szCs w:val="18"/>
                <w:rPrChange w:id="4731" w:author="Mizener, Brendon J" w:date="2021-12-07T14:02:00Z">
                  <w:rPr>
                    <w:ins w:id="4732" w:author="Mizener, Brendon J" w:date="2021-11-03T10:11:00Z"/>
                    <w:rFonts w:ascii="Times New Roman" w:hAnsi="Times New Roman" w:cs="Times New Roman"/>
                    <w:sz w:val="16"/>
                  </w:rPr>
                </w:rPrChange>
              </w:rPr>
              <w:pPrChange w:id="4733" w:author="Mizener, Brendon J" w:date="2021-11-03T10:29:00Z">
                <w:pPr/>
              </w:pPrChange>
            </w:pPr>
            <w:ins w:id="4734" w:author="Hervé" w:date="2021-12-03T11:34:00Z">
              <w:r w:rsidRPr="00C83F79">
                <w:rPr>
                  <w:rFonts w:ascii="Times New Roman" w:hAnsi="Times New Roman" w:cs="Times New Roman"/>
                  <w:color w:val="403152" w:themeColor="accent4" w:themeShade="80"/>
                  <w:sz w:val="18"/>
                  <w:szCs w:val="18"/>
                  <w:rPrChange w:id="4735" w:author="Mizener, Brendon J" w:date="2021-12-07T14:02:00Z">
                    <w:rPr>
                      <w:rFonts w:ascii="Times New Roman" w:hAnsi="Times New Roman" w:cs="Times New Roman"/>
                      <w:sz w:val="18"/>
                      <w:szCs w:val="18"/>
                    </w:rPr>
                  </w:rPrChange>
                </w:rPr>
                <w:t>STATIS</w:t>
              </w:r>
            </w:ins>
          </w:p>
        </w:tc>
        <w:tc>
          <w:tcPr>
            <w:tcW w:w="3690" w:type="dxa"/>
            <w:tcPrChange w:id="4736" w:author="Mizener, Brendon J" w:date="2021-11-17T14:48:00Z">
              <w:tcPr>
                <w:tcW w:w="3960" w:type="dxa"/>
              </w:tcPr>
            </w:tcPrChange>
          </w:tcPr>
          <w:p w14:paraId="3166CCD8" w14:textId="56032DEF" w:rsidR="00912FCC" w:rsidRPr="00C83F79" w:rsidRDefault="006B7D94" w:rsidP="00DD6719">
            <w:pPr>
              <w:spacing w:line="276" w:lineRule="auto"/>
              <w:rPr>
                <w:ins w:id="4737" w:author="Mizener, Brendon J" w:date="2021-11-03T10:55:00Z"/>
                <w:rFonts w:ascii="Times New Roman" w:hAnsi="Times New Roman" w:cs="Times New Roman"/>
                <w:color w:val="403152" w:themeColor="accent4" w:themeShade="80"/>
                <w:sz w:val="18"/>
                <w:szCs w:val="18"/>
                <w:rPrChange w:id="4738" w:author="Mizener, Brendon J" w:date="2021-12-07T14:02:00Z">
                  <w:rPr>
                    <w:ins w:id="4739" w:author="Mizener, Brendon J" w:date="2021-11-03T10:55:00Z"/>
                    <w:rFonts w:ascii="Times New Roman" w:hAnsi="Times New Roman" w:cs="Times New Roman"/>
                    <w:sz w:val="24"/>
                    <w:szCs w:val="24"/>
                  </w:rPr>
                </w:rPrChange>
              </w:rPr>
            </w:pPr>
            <w:ins w:id="4740" w:author="Mizener, Brendon J" w:date="2021-11-03T10:45:00Z">
              <w:r w:rsidRPr="00C83F79">
                <w:rPr>
                  <w:rFonts w:ascii="Times New Roman" w:hAnsi="Times New Roman" w:cs="Times New Roman"/>
                  <w:color w:val="403152" w:themeColor="accent4" w:themeShade="80"/>
                  <w:sz w:val="18"/>
                  <w:szCs w:val="18"/>
                  <w:rPrChange w:id="4741" w:author="Mizener, Brendon J" w:date="2021-12-07T14:02:00Z">
                    <w:rPr>
                      <w:rFonts w:ascii="Times New Roman" w:hAnsi="Times New Roman" w:cs="Times New Roman"/>
                      <w:sz w:val="24"/>
                      <w:szCs w:val="24"/>
                    </w:rPr>
                  </w:rPrChange>
                </w:rPr>
                <w:t xml:space="preserve">Multiple </w:t>
              </w:r>
            </w:ins>
            <w:ins w:id="4742" w:author="Mizener, Brendon J" w:date="2021-11-03T10:50:00Z">
              <w:r w:rsidR="00A62544" w:rsidRPr="00C83F79">
                <w:rPr>
                  <w:rFonts w:ascii="Times New Roman" w:hAnsi="Times New Roman" w:cs="Times New Roman"/>
                  <w:color w:val="403152" w:themeColor="accent4" w:themeShade="80"/>
                  <w:sz w:val="18"/>
                  <w:szCs w:val="18"/>
                  <w:rPrChange w:id="4743" w:author="Mizener, Brendon J" w:date="2021-12-07T14:02:00Z">
                    <w:rPr>
                      <w:rFonts w:ascii="Times New Roman" w:hAnsi="Times New Roman" w:cs="Times New Roman"/>
                      <w:sz w:val="24"/>
                      <w:szCs w:val="24"/>
                    </w:rPr>
                  </w:rPrChange>
                </w:rPr>
                <w:t>data tables</w:t>
              </w:r>
            </w:ins>
            <w:ins w:id="4744" w:author="Mizener, Brendon J" w:date="2021-11-03T10:57:00Z">
              <w:r w:rsidR="00A62544" w:rsidRPr="00C83F79">
                <w:rPr>
                  <w:rFonts w:ascii="Times New Roman" w:hAnsi="Times New Roman" w:cs="Times New Roman"/>
                  <w:color w:val="403152" w:themeColor="accent4" w:themeShade="80"/>
                  <w:sz w:val="18"/>
                  <w:szCs w:val="18"/>
                  <w:rPrChange w:id="4745" w:author="Mizener, Brendon J" w:date="2021-12-07T14:02:00Z">
                    <w:rPr>
                      <w:rFonts w:ascii="Times New Roman" w:hAnsi="Times New Roman" w:cs="Times New Roman"/>
                      <w:sz w:val="24"/>
                      <w:szCs w:val="24"/>
                    </w:rPr>
                  </w:rPrChange>
                </w:rPr>
                <w:t xml:space="preserve"> (not limited to two)</w:t>
              </w:r>
            </w:ins>
            <w:ins w:id="4746" w:author="Mizener, Brendon J" w:date="2021-11-03T10:50:00Z">
              <w:r w:rsidR="00A62544" w:rsidRPr="00C83F79">
                <w:rPr>
                  <w:rFonts w:ascii="Times New Roman" w:hAnsi="Times New Roman" w:cs="Times New Roman"/>
                  <w:color w:val="403152" w:themeColor="accent4" w:themeShade="80"/>
                  <w:sz w:val="18"/>
                  <w:szCs w:val="18"/>
                  <w:rPrChange w:id="4747" w:author="Mizener, Brendon J" w:date="2021-12-07T14:02:00Z">
                    <w:rPr>
                      <w:rFonts w:ascii="Times New Roman" w:hAnsi="Times New Roman" w:cs="Times New Roman"/>
                      <w:sz w:val="24"/>
                      <w:szCs w:val="24"/>
                    </w:rPr>
                  </w:rPrChange>
                </w:rPr>
                <w:t xml:space="preserve">, each with observations </w:t>
              </w:r>
            </w:ins>
            <w:ins w:id="4748" w:author="Mizener, Brendon J" w:date="2021-11-03T10:48:00Z">
              <w:r w:rsidR="00A62544" w:rsidRPr="00C83F79">
                <w:rPr>
                  <w:rFonts w:ascii="Times New Roman" w:hAnsi="Times New Roman" w:cs="Times New Roman"/>
                  <w:color w:val="403152" w:themeColor="accent4" w:themeShade="80"/>
                  <w:sz w:val="18"/>
                  <w:szCs w:val="18"/>
                  <w:rPrChange w:id="4749" w:author="Mizener, Brendon J" w:date="2021-12-07T14:02:00Z">
                    <w:rPr>
                      <w:rFonts w:ascii="Times New Roman" w:hAnsi="Times New Roman" w:cs="Times New Roman"/>
                      <w:sz w:val="24"/>
                      <w:szCs w:val="24"/>
                    </w:rPr>
                  </w:rPrChange>
                </w:rPr>
                <w:t>obtained on the same set of variable</w:t>
              </w:r>
            </w:ins>
            <w:ins w:id="4750" w:author="Mizener, Brendon J" w:date="2021-11-03T10:49:00Z">
              <w:r w:rsidR="00A62544" w:rsidRPr="00C83F79">
                <w:rPr>
                  <w:rFonts w:ascii="Times New Roman" w:hAnsi="Times New Roman" w:cs="Times New Roman"/>
                  <w:color w:val="403152" w:themeColor="accent4" w:themeShade="80"/>
                  <w:sz w:val="18"/>
                  <w:szCs w:val="18"/>
                  <w:rPrChange w:id="4751" w:author="Mizener, Brendon J" w:date="2021-12-07T14:02:00Z">
                    <w:rPr>
                      <w:rFonts w:ascii="Times New Roman" w:hAnsi="Times New Roman" w:cs="Times New Roman"/>
                      <w:sz w:val="24"/>
                      <w:szCs w:val="24"/>
                    </w:rPr>
                  </w:rPrChange>
                </w:rPr>
                <w:t>s</w:t>
              </w:r>
            </w:ins>
            <w:ins w:id="4752" w:author="Hervé" w:date="2021-12-03T11:34:00Z">
              <w:r w:rsidR="00796D3A" w:rsidRPr="00C83F79">
                <w:rPr>
                  <w:rFonts w:ascii="Times New Roman" w:hAnsi="Times New Roman" w:cs="Times New Roman"/>
                  <w:color w:val="403152" w:themeColor="accent4" w:themeShade="80"/>
                  <w:sz w:val="18"/>
                  <w:szCs w:val="18"/>
                  <w:rPrChange w:id="4753" w:author="Mizener, Brendon J" w:date="2021-12-07T14:02:00Z">
                    <w:rPr>
                      <w:rFonts w:ascii="Times New Roman" w:hAnsi="Times New Roman" w:cs="Times New Roman"/>
                      <w:sz w:val="18"/>
                      <w:szCs w:val="18"/>
                    </w:rPr>
                  </w:rPrChange>
                </w:rPr>
                <w:t xml:space="preserve"> or vice-versa.</w:t>
              </w:r>
            </w:ins>
            <w:ins w:id="4754" w:author="Mizener, Brendon J" w:date="2021-11-03T10:51:00Z">
              <w:del w:id="4755" w:author="Hervé" w:date="2021-12-03T11:34:00Z">
                <w:r w:rsidR="00A62544" w:rsidRPr="00C83F79" w:rsidDel="00796D3A">
                  <w:rPr>
                    <w:rFonts w:ascii="Times New Roman" w:hAnsi="Times New Roman" w:cs="Times New Roman"/>
                    <w:color w:val="403152" w:themeColor="accent4" w:themeShade="80"/>
                    <w:sz w:val="18"/>
                    <w:szCs w:val="18"/>
                    <w:rPrChange w:id="4756" w:author="Mizener, Brendon J" w:date="2021-12-07T14:02:00Z">
                      <w:rPr>
                        <w:rFonts w:ascii="Times New Roman" w:hAnsi="Times New Roman" w:cs="Times New Roman"/>
                        <w:sz w:val="24"/>
                        <w:szCs w:val="24"/>
                      </w:rPr>
                    </w:rPrChange>
                  </w:rPr>
                  <w:delText>.</w:delText>
                </w:r>
              </w:del>
              <w:r w:rsidR="00A62544" w:rsidRPr="00C83F79">
                <w:rPr>
                  <w:rFonts w:ascii="Times New Roman" w:hAnsi="Times New Roman" w:cs="Times New Roman"/>
                  <w:color w:val="403152" w:themeColor="accent4" w:themeShade="80"/>
                  <w:sz w:val="18"/>
                  <w:szCs w:val="18"/>
                  <w:rPrChange w:id="4757" w:author="Mizener, Brendon J" w:date="2021-12-07T14:02:00Z">
                    <w:rPr>
                      <w:rFonts w:ascii="Times New Roman" w:hAnsi="Times New Roman" w:cs="Times New Roman"/>
                      <w:sz w:val="24"/>
                      <w:szCs w:val="24"/>
                    </w:rPr>
                  </w:rPrChange>
                </w:rPr>
                <w:t xml:space="preserve"> </w:t>
              </w:r>
            </w:ins>
          </w:p>
          <w:p w14:paraId="040A4FC9" w14:textId="7023BB8F" w:rsidR="00A62544" w:rsidRPr="00C83F79" w:rsidRDefault="00A62544">
            <w:pPr>
              <w:spacing w:line="276" w:lineRule="auto"/>
              <w:rPr>
                <w:ins w:id="4758" w:author="Mizener, Brendon J" w:date="2021-11-03T10:11:00Z"/>
                <w:rFonts w:ascii="Times New Roman" w:hAnsi="Times New Roman" w:cs="Times New Roman"/>
                <w:color w:val="403152" w:themeColor="accent4" w:themeShade="80"/>
                <w:sz w:val="18"/>
                <w:szCs w:val="18"/>
                <w:rPrChange w:id="4759" w:author="Mizener, Brendon J" w:date="2021-12-07T14:02:00Z">
                  <w:rPr>
                    <w:ins w:id="4760" w:author="Mizener, Brendon J" w:date="2021-11-03T10:11:00Z"/>
                    <w:rFonts w:ascii="Times New Roman" w:hAnsi="Times New Roman" w:cs="Times New Roman"/>
                    <w:sz w:val="16"/>
                  </w:rPr>
                </w:rPrChange>
              </w:rPr>
              <w:pPrChange w:id="4761" w:author="Mizener, Brendon J" w:date="2021-11-03T10:29:00Z">
                <w:pPr/>
              </w:pPrChange>
            </w:pPr>
          </w:p>
        </w:tc>
        <w:tc>
          <w:tcPr>
            <w:tcW w:w="4435" w:type="dxa"/>
            <w:tcPrChange w:id="4762" w:author="Mizener, Brendon J" w:date="2021-11-17T14:48:00Z">
              <w:tcPr>
                <w:tcW w:w="4435" w:type="dxa"/>
              </w:tcPr>
            </w:tcPrChange>
          </w:tcPr>
          <w:p w14:paraId="74B8199E" w14:textId="633D75C7" w:rsidR="00912FCC" w:rsidRPr="00C83F79" w:rsidRDefault="00A62544" w:rsidP="00DD6719">
            <w:pPr>
              <w:spacing w:line="276" w:lineRule="auto"/>
              <w:rPr>
                <w:ins w:id="4763" w:author="Mizener, Brendon J" w:date="2021-11-03T10:55:00Z"/>
                <w:rFonts w:ascii="Times New Roman" w:hAnsi="Times New Roman" w:cs="Times New Roman"/>
                <w:color w:val="403152" w:themeColor="accent4" w:themeShade="80"/>
                <w:sz w:val="18"/>
                <w:szCs w:val="18"/>
                <w:rPrChange w:id="4764" w:author="Mizener, Brendon J" w:date="2021-12-07T14:02:00Z">
                  <w:rPr>
                    <w:ins w:id="4765" w:author="Mizener, Brendon J" w:date="2021-11-03T10:55:00Z"/>
                    <w:rFonts w:ascii="Times New Roman" w:hAnsi="Times New Roman" w:cs="Times New Roman"/>
                    <w:sz w:val="24"/>
                    <w:szCs w:val="24"/>
                  </w:rPr>
                </w:rPrChange>
              </w:rPr>
            </w:pPr>
            <w:ins w:id="4766" w:author="Mizener, Brendon J" w:date="2021-11-03T10:54:00Z">
              <w:r w:rsidRPr="00C83F79">
                <w:rPr>
                  <w:rFonts w:ascii="Times New Roman" w:hAnsi="Times New Roman" w:cs="Times New Roman"/>
                  <w:color w:val="403152" w:themeColor="accent4" w:themeShade="80"/>
                  <w:sz w:val="18"/>
                  <w:szCs w:val="18"/>
                  <w:rPrChange w:id="4767" w:author="Mizener, Brendon J" w:date="2021-12-07T14:02:00Z">
                    <w:rPr>
                      <w:rFonts w:ascii="Times New Roman" w:hAnsi="Times New Roman" w:cs="Times New Roman"/>
                      <w:sz w:val="24"/>
                      <w:szCs w:val="24"/>
                    </w:rPr>
                  </w:rPrChange>
                </w:rPr>
                <w:t>Visualizing</w:t>
              </w:r>
            </w:ins>
            <w:ins w:id="4768" w:author="Mizener, Brendon J" w:date="2021-11-17T13:56:00Z">
              <w:r w:rsidR="00E35884" w:rsidRPr="00C83F79">
                <w:rPr>
                  <w:rFonts w:ascii="Times New Roman" w:hAnsi="Times New Roman" w:cs="Times New Roman"/>
                  <w:color w:val="403152" w:themeColor="accent4" w:themeShade="80"/>
                  <w:sz w:val="18"/>
                  <w:szCs w:val="18"/>
                  <w:rPrChange w:id="4769" w:author="Mizener, Brendon J" w:date="2021-12-07T14:02:00Z">
                    <w:rPr>
                      <w:rFonts w:ascii="Times New Roman" w:hAnsi="Times New Roman" w:cs="Times New Roman"/>
                      <w:sz w:val="18"/>
                      <w:szCs w:val="18"/>
                    </w:rPr>
                  </w:rPrChange>
                </w:rPr>
                <w:t xml:space="preserve"> how groups of observations have different perspectives on the </w:t>
              </w:r>
            </w:ins>
            <w:ins w:id="4770" w:author="Mizener, Brendon J" w:date="2021-11-17T13:57:00Z">
              <w:r w:rsidR="00E35884" w:rsidRPr="00C83F79">
                <w:rPr>
                  <w:rFonts w:ascii="Times New Roman" w:hAnsi="Times New Roman" w:cs="Times New Roman"/>
                  <w:color w:val="403152" w:themeColor="accent4" w:themeShade="80"/>
                  <w:sz w:val="18"/>
                  <w:szCs w:val="18"/>
                  <w:rPrChange w:id="4771" w:author="Mizener, Brendon J" w:date="2021-12-07T14:02:00Z">
                    <w:rPr>
                      <w:rFonts w:ascii="Times New Roman" w:hAnsi="Times New Roman" w:cs="Times New Roman"/>
                      <w:sz w:val="18"/>
                      <w:szCs w:val="18"/>
                    </w:rPr>
                  </w:rPrChange>
                </w:rPr>
                <w:t>variables.</w:t>
              </w:r>
            </w:ins>
            <w:ins w:id="4772" w:author="Mizener, Brendon J" w:date="2021-11-03T10:55:00Z">
              <w:r w:rsidRPr="00C83F79">
                <w:rPr>
                  <w:rFonts w:ascii="Times New Roman" w:hAnsi="Times New Roman" w:cs="Times New Roman"/>
                  <w:color w:val="403152" w:themeColor="accent4" w:themeShade="80"/>
                  <w:sz w:val="18"/>
                  <w:szCs w:val="18"/>
                  <w:rPrChange w:id="4773" w:author="Mizener, Brendon J" w:date="2021-12-07T14:02:00Z">
                    <w:rPr>
                      <w:rFonts w:ascii="Times New Roman" w:hAnsi="Times New Roman" w:cs="Times New Roman"/>
                      <w:sz w:val="24"/>
                      <w:szCs w:val="24"/>
                    </w:rPr>
                  </w:rPrChange>
                </w:rPr>
                <w:t xml:space="preserve"> </w:t>
              </w:r>
            </w:ins>
          </w:p>
          <w:p w14:paraId="1AA385F3" w14:textId="7D0DE616" w:rsidR="00A62544" w:rsidRPr="00C83F79" w:rsidRDefault="00A62544">
            <w:pPr>
              <w:spacing w:line="276" w:lineRule="auto"/>
              <w:rPr>
                <w:ins w:id="4774" w:author="Mizener, Brendon J" w:date="2021-11-03T10:11:00Z"/>
                <w:rFonts w:ascii="Times New Roman" w:hAnsi="Times New Roman" w:cs="Times New Roman"/>
                <w:color w:val="403152" w:themeColor="accent4" w:themeShade="80"/>
                <w:sz w:val="18"/>
                <w:szCs w:val="18"/>
                <w:rPrChange w:id="4775" w:author="Mizener, Brendon J" w:date="2021-12-07T14:02:00Z">
                  <w:rPr>
                    <w:ins w:id="4776" w:author="Mizener, Brendon J" w:date="2021-11-03T10:11:00Z"/>
                    <w:rFonts w:ascii="Times New Roman" w:hAnsi="Times New Roman" w:cs="Times New Roman"/>
                    <w:sz w:val="16"/>
                  </w:rPr>
                </w:rPrChange>
              </w:rPr>
              <w:pPrChange w:id="4777" w:author="Mizener, Brendon J" w:date="2021-11-03T10:29:00Z">
                <w:pPr/>
              </w:pPrChange>
            </w:pPr>
            <w:ins w:id="4778" w:author="Mizener, Brendon J" w:date="2021-11-03T10:55:00Z">
              <w:r w:rsidRPr="00C83F79">
                <w:rPr>
                  <w:rFonts w:ascii="Times New Roman" w:hAnsi="Times New Roman" w:cs="Times New Roman"/>
                  <w:color w:val="403152" w:themeColor="accent4" w:themeShade="80"/>
                  <w:sz w:val="18"/>
                  <w:szCs w:val="18"/>
                  <w:rPrChange w:id="4779" w:author="Mizener, Brendon J" w:date="2021-12-07T14:02:00Z">
                    <w:rPr>
                      <w:rFonts w:ascii="Times New Roman" w:hAnsi="Times New Roman" w:cs="Times New Roman"/>
                      <w:sz w:val="24"/>
                      <w:szCs w:val="24"/>
                    </w:rPr>
                  </w:rPrChange>
                </w:rPr>
                <w:t>If the data are a contingency</w:t>
              </w:r>
            </w:ins>
            <w:ins w:id="4780" w:author="Mizener, Brendon J" w:date="2021-11-03T10:56:00Z">
              <w:r w:rsidRPr="00C83F79">
                <w:rPr>
                  <w:rFonts w:ascii="Times New Roman" w:hAnsi="Times New Roman" w:cs="Times New Roman"/>
                  <w:color w:val="403152" w:themeColor="accent4" w:themeShade="80"/>
                  <w:sz w:val="18"/>
                  <w:szCs w:val="18"/>
                  <w:rPrChange w:id="4781" w:author="Mizener, Brendon J" w:date="2021-12-07T14:02:00Z">
                    <w:rPr>
                      <w:rFonts w:ascii="Times New Roman" w:hAnsi="Times New Roman" w:cs="Times New Roman"/>
                      <w:sz w:val="24"/>
                      <w:szCs w:val="24"/>
                    </w:rPr>
                  </w:rPrChange>
                </w:rPr>
                <w:t xml:space="preserve"> or pseudo-contingency</w:t>
              </w:r>
            </w:ins>
            <w:ins w:id="4782" w:author="Mizener, Brendon J" w:date="2021-11-03T10:55:00Z">
              <w:r w:rsidRPr="00C83F79">
                <w:rPr>
                  <w:rFonts w:ascii="Times New Roman" w:hAnsi="Times New Roman" w:cs="Times New Roman"/>
                  <w:color w:val="403152" w:themeColor="accent4" w:themeShade="80"/>
                  <w:sz w:val="18"/>
                  <w:szCs w:val="18"/>
                  <w:rPrChange w:id="4783" w:author="Mizener, Brendon J" w:date="2021-12-07T14:02:00Z">
                    <w:rPr>
                      <w:rFonts w:ascii="Times New Roman" w:hAnsi="Times New Roman" w:cs="Times New Roman"/>
                      <w:sz w:val="24"/>
                      <w:szCs w:val="24"/>
                    </w:rPr>
                  </w:rPrChange>
                </w:rPr>
                <w:t xml:space="preserve"> table, the tables can be transposed to visualize </w:t>
              </w:r>
              <w:del w:id="4784" w:author="Hervé" w:date="2021-12-03T11:34:00Z">
                <w:r w:rsidRPr="00C83F79" w:rsidDel="00367CF8">
                  <w:rPr>
                    <w:rFonts w:ascii="Times New Roman" w:hAnsi="Times New Roman" w:cs="Times New Roman"/>
                    <w:color w:val="403152" w:themeColor="accent4" w:themeShade="80"/>
                    <w:sz w:val="18"/>
                    <w:szCs w:val="18"/>
                    <w:rPrChange w:id="4785" w:author="Mizener, Brendon J" w:date="2021-12-07T14:02:00Z">
                      <w:rPr>
                        <w:rFonts w:ascii="Times New Roman" w:hAnsi="Times New Roman" w:cs="Times New Roman"/>
                        <w:sz w:val="24"/>
                        <w:szCs w:val="24"/>
                      </w:rPr>
                    </w:rPrChange>
                  </w:rPr>
                  <w:delText xml:space="preserve">the same for </w:delText>
                </w:r>
              </w:del>
              <w:r w:rsidRPr="00C83F79">
                <w:rPr>
                  <w:rFonts w:ascii="Times New Roman" w:hAnsi="Times New Roman" w:cs="Times New Roman"/>
                  <w:color w:val="403152" w:themeColor="accent4" w:themeShade="80"/>
                  <w:sz w:val="18"/>
                  <w:szCs w:val="18"/>
                  <w:rPrChange w:id="4786" w:author="Mizener, Brendon J" w:date="2021-12-07T14:02:00Z">
                    <w:rPr>
                      <w:rFonts w:ascii="Times New Roman" w:hAnsi="Times New Roman" w:cs="Times New Roman"/>
                      <w:sz w:val="24"/>
                      <w:szCs w:val="24"/>
                    </w:rPr>
                  </w:rPrChange>
                </w:rPr>
                <w:t>the observations.</w:t>
              </w:r>
            </w:ins>
          </w:p>
        </w:tc>
      </w:tr>
      <w:tr w:rsidR="00C1479F" w14:paraId="611F67EF" w14:textId="77777777" w:rsidTr="001B220A">
        <w:trPr>
          <w:ins w:id="4787" w:author="Mizener, Brendon J" w:date="2021-11-03T10:11:00Z"/>
        </w:trPr>
        <w:tc>
          <w:tcPr>
            <w:tcW w:w="2155" w:type="dxa"/>
            <w:tcPrChange w:id="4788" w:author="Mizener, Brendon J" w:date="2021-11-17T14:48:00Z">
              <w:tcPr>
                <w:tcW w:w="2335" w:type="dxa"/>
              </w:tcPr>
            </w:tcPrChange>
          </w:tcPr>
          <w:p w14:paraId="242E9BEF" w14:textId="7BAB316E" w:rsidR="00912FCC" w:rsidRPr="00C83F79" w:rsidRDefault="00DD6719">
            <w:pPr>
              <w:spacing w:line="276" w:lineRule="auto"/>
              <w:rPr>
                <w:ins w:id="4789" w:author="Mizener, Brendon J" w:date="2021-11-03T10:11:00Z"/>
                <w:rFonts w:ascii="Times New Roman" w:hAnsi="Times New Roman" w:cs="Times New Roman"/>
                <w:color w:val="403152" w:themeColor="accent4" w:themeShade="80"/>
                <w:sz w:val="18"/>
                <w:szCs w:val="18"/>
                <w:rPrChange w:id="4790" w:author="Mizener, Brendon J" w:date="2021-12-07T14:02:00Z">
                  <w:rPr>
                    <w:ins w:id="4791" w:author="Mizener, Brendon J" w:date="2021-11-03T10:11:00Z"/>
                    <w:rFonts w:ascii="Times New Roman" w:hAnsi="Times New Roman" w:cs="Times New Roman"/>
                    <w:sz w:val="16"/>
                  </w:rPr>
                </w:rPrChange>
              </w:rPr>
              <w:pPrChange w:id="4792" w:author="Mizener, Brendon J" w:date="2021-11-03T10:29:00Z">
                <w:pPr/>
              </w:pPrChange>
            </w:pPr>
            <w:ins w:id="4793" w:author="Mizener, Brendon J" w:date="2021-11-03T10:28:00Z">
              <w:r w:rsidRPr="00C83F79">
                <w:rPr>
                  <w:rFonts w:ascii="Times New Roman" w:hAnsi="Times New Roman" w:cs="Times New Roman"/>
                  <w:color w:val="403152" w:themeColor="accent4" w:themeShade="80"/>
                  <w:sz w:val="18"/>
                  <w:szCs w:val="18"/>
                  <w:rPrChange w:id="4794" w:author="Mizener, Brendon J" w:date="2021-12-07T14:02:00Z">
                    <w:rPr>
                      <w:rFonts w:ascii="Times New Roman" w:hAnsi="Times New Roman" w:cs="Times New Roman"/>
                      <w:sz w:val="16"/>
                    </w:rPr>
                  </w:rPrChange>
                </w:rPr>
                <w:t>Partial Least Squares Correlation (PLSC)</w:t>
              </w:r>
            </w:ins>
          </w:p>
        </w:tc>
        <w:tc>
          <w:tcPr>
            <w:tcW w:w="2610" w:type="dxa"/>
            <w:tcPrChange w:id="4795" w:author="Mizener, Brendon J" w:date="2021-11-17T14:48:00Z">
              <w:tcPr>
                <w:tcW w:w="2160" w:type="dxa"/>
              </w:tcPr>
            </w:tcPrChange>
          </w:tcPr>
          <w:p w14:paraId="52262086" w14:textId="5EDCC639" w:rsidR="00912FCC" w:rsidRPr="00C83F79" w:rsidRDefault="00A62544" w:rsidP="00DD6719">
            <w:pPr>
              <w:spacing w:line="276" w:lineRule="auto"/>
              <w:rPr>
                <w:ins w:id="4796" w:author="Mizener, Brendon J" w:date="2021-11-03T10:56:00Z"/>
                <w:rFonts w:ascii="Times New Roman" w:hAnsi="Times New Roman" w:cs="Times New Roman"/>
                <w:color w:val="403152" w:themeColor="accent4" w:themeShade="80"/>
                <w:sz w:val="18"/>
                <w:szCs w:val="18"/>
                <w:rPrChange w:id="4797" w:author="Mizener, Brendon J" w:date="2021-12-07T14:02:00Z">
                  <w:rPr>
                    <w:ins w:id="4798" w:author="Mizener, Brendon J" w:date="2021-11-03T10:56:00Z"/>
                    <w:rFonts w:ascii="Times New Roman" w:hAnsi="Times New Roman" w:cs="Times New Roman"/>
                    <w:sz w:val="24"/>
                    <w:szCs w:val="24"/>
                  </w:rPr>
                </w:rPrChange>
              </w:rPr>
            </w:pPr>
            <w:ins w:id="4799" w:author="Mizener, Brendon J" w:date="2021-11-03T10:56:00Z">
              <w:r w:rsidRPr="00C83F79">
                <w:rPr>
                  <w:rFonts w:ascii="Times New Roman" w:hAnsi="Times New Roman" w:cs="Times New Roman"/>
                  <w:color w:val="403152" w:themeColor="accent4" w:themeShade="80"/>
                  <w:sz w:val="18"/>
                  <w:szCs w:val="18"/>
                  <w:rPrChange w:id="4800" w:author="Mizener, Brendon J" w:date="2021-12-07T14:02:00Z">
                    <w:rPr>
                      <w:rFonts w:ascii="Times New Roman" w:hAnsi="Times New Roman" w:cs="Times New Roman"/>
                      <w:sz w:val="24"/>
                      <w:szCs w:val="24"/>
                    </w:rPr>
                  </w:rPrChange>
                </w:rPr>
                <w:t>PLS</w:t>
              </w:r>
            </w:ins>
            <w:ins w:id="4801" w:author="Hervé" w:date="2021-12-03T11:35:00Z">
              <w:r w:rsidR="00367CF8" w:rsidRPr="00C83F79">
                <w:rPr>
                  <w:rFonts w:ascii="Times New Roman" w:hAnsi="Times New Roman" w:cs="Times New Roman"/>
                  <w:color w:val="403152" w:themeColor="accent4" w:themeShade="80"/>
                  <w:sz w:val="18"/>
                  <w:szCs w:val="18"/>
                  <w:rPrChange w:id="4802" w:author="Mizener, Brendon J" w:date="2021-12-07T14:02:00Z">
                    <w:rPr>
                      <w:rFonts w:ascii="Times New Roman" w:hAnsi="Times New Roman" w:cs="Times New Roman"/>
                      <w:sz w:val="18"/>
                      <w:szCs w:val="18"/>
                    </w:rPr>
                  </w:rPrChange>
                </w:rPr>
                <w:t>CA</w:t>
              </w:r>
            </w:ins>
          </w:p>
          <w:p w14:paraId="538F4C5B" w14:textId="77777777" w:rsidR="00A62544" w:rsidRPr="00C83F79" w:rsidRDefault="00A62544">
            <w:pPr>
              <w:spacing w:line="276" w:lineRule="auto"/>
              <w:rPr>
                <w:ins w:id="4803" w:author="Mizener, Brendon J" w:date="2021-11-16T12:31:00Z"/>
                <w:rFonts w:ascii="Times New Roman" w:hAnsi="Times New Roman" w:cs="Times New Roman"/>
                <w:color w:val="403152" w:themeColor="accent4" w:themeShade="80"/>
                <w:sz w:val="18"/>
                <w:szCs w:val="18"/>
                <w:rPrChange w:id="4804" w:author="Mizener, Brendon J" w:date="2021-12-07T14:02:00Z">
                  <w:rPr>
                    <w:ins w:id="4805" w:author="Mizener, Brendon J" w:date="2021-11-16T12:31:00Z"/>
                    <w:rFonts w:ascii="Times New Roman" w:hAnsi="Times New Roman" w:cs="Times New Roman"/>
                    <w:sz w:val="18"/>
                    <w:szCs w:val="18"/>
                  </w:rPr>
                </w:rPrChange>
              </w:rPr>
            </w:pPr>
            <w:ins w:id="4806" w:author="Mizener, Brendon J" w:date="2021-11-03T10:56:00Z">
              <w:r w:rsidRPr="00C83F79">
                <w:rPr>
                  <w:rFonts w:ascii="Times New Roman" w:hAnsi="Times New Roman" w:cs="Times New Roman"/>
                  <w:color w:val="403152" w:themeColor="accent4" w:themeShade="80"/>
                  <w:sz w:val="18"/>
                  <w:szCs w:val="18"/>
                  <w:rPrChange w:id="4807" w:author="Mizener, Brendon J" w:date="2021-12-07T14:02:00Z">
                    <w:rPr>
                      <w:rFonts w:ascii="Times New Roman" w:hAnsi="Times New Roman" w:cs="Times New Roman"/>
                      <w:sz w:val="24"/>
                      <w:szCs w:val="24"/>
                    </w:rPr>
                  </w:rPrChange>
                </w:rPr>
                <w:t>PLSR</w:t>
              </w:r>
            </w:ins>
          </w:p>
          <w:p w14:paraId="2B20F04C" w14:textId="6416358F" w:rsidR="003F3A9B" w:rsidRPr="00C83F79" w:rsidRDefault="003F3A9B">
            <w:pPr>
              <w:spacing w:line="276" w:lineRule="auto"/>
              <w:rPr>
                <w:ins w:id="4808" w:author="Mizener, Brendon J" w:date="2021-11-03T10:11:00Z"/>
                <w:rFonts w:ascii="Times New Roman" w:hAnsi="Times New Roman" w:cs="Times New Roman"/>
                <w:color w:val="403152" w:themeColor="accent4" w:themeShade="80"/>
                <w:sz w:val="18"/>
                <w:szCs w:val="18"/>
                <w:rPrChange w:id="4809" w:author="Mizener, Brendon J" w:date="2021-12-07T14:02:00Z">
                  <w:rPr>
                    <w:ins w:id="4810" w:author="Mizener, Brendon J" w:date="2021-11-03T10:11:00Z"/>
                    <w:rFonts w:ascii="Times New Roman" w:hAnsi="Times New Roman" w:cs="Times New Roman"/>
                    <w:sz w:val="16"/>
                  </w:rPr>
                </w:rPrChange>
              </w:rPr>
              <w:pPrChange w:id="4811" w:author="Mizener, Brendon J" w:date="2021-11-03T10:29:00Z">
                <w:pPr/>
              </w:pPrChange>
            </w:pPr>
            <w:ins w:id="4812" w:author="Mizener, Brendon J" w:date="2021-11-16T12:31:00Z">
              <w:r w:rsidRPr="00C83F79">
                <w:rPr>
                  <w:rFonts w:ascii="Times New Roman" w:hAnsi="Times New Roman" w:cs="Times New Roman"/>
                  <w:color w:val="403152" w:themeColor="accent4" w:themeShade="80"/>
                  <w:sz w:val="18"/>
                  <w:szCs w:val="18"/>
                  <w:rPrChange w:id="4813" w:author="Mizener, Brendon J" w:date="2021-12-07T14:02:00Z">
                    <w:rPr>
                      <w:rFonts w:ascii="Times New Roman" w:hAnsi="Times New Roman" w:cs="Times New Roman"/>
                      <w:sz w:val="18"/>
                      <w:szCs w:val="18"/>
                    </w:rPr>
                  </w:rPrChange>
                </w:rPr>
                <w:t>Canonical Correlation Analysis</w:t>
              </w:r>
            </w:ins>
          </w:p>
        </w:tc>
        <w:tc>
          <w:tcPr>
            <w:tcW w:w="3690" w:type="dxa"/>
            <w:tcPrChange w:id="4814" w:author="Mizener, Brendon J" w:date="2021-11-17T14:48:00Z">
              <w:tcPr>
                <w:tcW w:w="3960" w:type="dxa"/>
              </w:tcPr>
            </w:tcPrChange>
          </w:tcPr>
          <w:p w14:paraId="29AF7099" w14:textId="1C3D2235" w:rsidR="00912FCC" w:rsidRPr="00C83F79" w:rsidRDefault="00A62544">
            <w:pPr>
              <w:spacing w:line="276" w:lineRule="auto"/>
              <w:rPr>
                <w:ins w:id="4815" w:author="Mizener, Brendon J" w:date="2021-11-03T10:11:00Z"/>
                <w:rFonts w:ascii="Times New Roman" w:hAnsi="Times New Roman" w:cs="Times New Roman"/>
                <w:color w:val="403152" w:themeColor="accent4" w:themeShade="80"/>
                <w:sz w:val="18"/>
                <w:szCs w:val="18"/>
                <w:rPrChange w:id="4816" w:author="Mizener, Brendon J" w:date="2021-12-07T14:02:00Z">
                  <w:rPr>
                    <w:ins w:id="4817" w:author="Mizener, Brendon J" w:date="2021-11-03T10:11:00Z"/>
                    <w:rFonts w:ascii="Times New Roman" w:hAnsi="Times New Roman" w:cs="Times New Roman"/>
                    <w:sz w:val="16"/>
                  </w:rPr>
                </w:rPrChange>
              </w:rPr>
              <w:pPrChange w:id="4818" w:author="Mizener, Brendon J" w:date="2021-11-03T10:29:00Z">
                <w:pPr/>
              </w:pPrChange>
            </w:pPr>
            <w:ins w:id="4819" w:author="Mizener, Brendon J" w:date="2021-11-03T10:57:00Z">
              <w:r w:rsidRPr="00C83F79">
                <w:rPr>
                  <w:rFonts w:ascii="Times New Roman" w:hAnsi="Times New Roman" w:cs="Times New Roman"/>
                  <w:color w:val="403152" w:themeColor="accent4" w:themeShade="80"/>
                  <w:sz w:val="18"/>
                  <w:szCs w:val="18"/>
                  <w:rPrChange w:id="4820" w:author="Mizener, Brendon J" w:date="2021-12-07T14:02:00Z">
                    <w:rPr>
                      <w:rFonts w:ascii="Times New Roman" w:hAnsi="Times New Roman" w:cs="Times New Roman"/>
                      <w:sz w:val="24"/>
                      <w:szCs w:val="24"/>
                    </w:rPr>
                  </w:rPrChange>
                </w:rPr>
                <w:t>Two data tables</w:t>
              </w:r>
            </w:ins>
            <w:ins w:id="4821" w:author="Mizener, Brendon J" w:date="2021-11-03T10:58:00Z">
              <w:r w:rsidR="00AA2827" w:rsidRPr="00C83F79">
                <w:rPr>
                  <w:rFonts w:ascii="Times New Roman" w:hAnsi="Times New Roman" w:cs="Times New Roman"/>
                  <w:color w:val="403152" w:themeColor="accent4" w:themeShade="80"/>
                  <w:sz w:val="18"/>
                  <w:szCs w:val="18"/>
                  <w:rPrChange w:id="4822" w:author="Mizener, Brendon J" w:date="2021-12-07T14:02:00Z">
                    <w:rPr>
                      <w:rFonts w:ascii="Times New Roman" w:hAnsi="Times New Roman" w:cs="Times New Roman"/>
                      <w:sz w:val="24"/>
                      <w:szCs w:val="24"/>
                    </w:rPr>
                  </w:rPrChange>
                </w:rPr>
                <w:t xml:space="preserve"> with the same observations (rows)</w:t>
              </w:r>
            </w:ins>
            <w:ins w:id="4823" w:author="Mizener, Brendon J" w:date="2021-11-17T14:49:00Z">
              <w:r w:rsidR="00A4744A" w:rsidRPr="00C83F79">
                <w:rPr>
                  <w:rFonts w:ascii="Times New Roman" w:hAnsi="Times New Roman" w:cs="Times New Roman"/>
                  <w:color w:val="403152" w:themeColor="accent4" w:themeShade="80"/>
                  <w:sz w:val="18"/>
                  <w:szCs w:val="18"/>
                  <w:rPrChange w:id="4824" w:author="Mizener, Brendon J" w:date="2021-12-07T14:02:00Z">
                    <w:rPr>
                      <w:rFonts w:ascii="Times New Roman" w:hAnsi="Times New Roman" w:cs="Times New Roman"/>
                      <w:sz w:val="18"/>
                      <w:szCs w:val="18"/>
                    </w:rPr>
                  </w:rPrChange>
                </w:rPr>
                <w:t>, that may have different variables</w:t>
              </w:r>
              <w:r w:rsidR="00934AF0" w:rsidRPr="00C83F79">
                <w:rPr>
                  <w:rFonts w:ascii="Times New Roman" w:hAnsi="Times New Roman" w:cs="Times New Roman"/>
                  <w:color w:val="403152" w:themeColor="accent4" w:themeShade="80"/>
                  <w:sz w:val="18"/>
                  <w:szCs w:val="18"/>
                  <w:rPrChange w:id="4825" w:author="Mizener, Brendon J" w:date="2021-12-07T14:02:00Z">
                    <w:rPr>
                      <w:rFonts w:ascii="Times New Roman" w:hAnsi="Times New Roman" w:cs="Times New Roman"/>
                      <w:sz w:val="18"/>
                      <w:szCs w:val="18"/>
                    </w:rPr>
                  </w:rPrChange>
                </w:rPr>
                <w:t xml:space="preserve">. </w:t>
              </w:r>
            </w:ins>
            <w:ins w:id="4826" w:author="Mizener, Brendon J" w:date="2021-11-17T14:50:00Z">
              <w:r w:rsidR="00934AF0" w:rsidRPr="00C83F79">
                <w:rPr>
                  <w:rFonts w:ascii="Times New Roman" w:hAnsi="Times New Roman" w:cs="Times New Roman"/>
                  <w:color w:val="403152" w:themeColor="accent4" w:themeShade="80"/>
                  <w:sz w:val="18"/>
                  <w:szCs w:val="18"/>
                  <w:rPrChange w:id="4827" w:author="Mizener, Brendon J" w:date="2021-12-07T14:02:00Z">
                    <w:rPr>
                      <w:rFonts w:ascii="Times New Roman" w:hAnsi="Times New Roman" w:cs="Times New Roman"/>
                      <w:sz w:val="18"/>
                      <w:szCs w:val="18"/>
                    </w:rPr>
                  </w:rPrChange>
                </w:rPr>
                <w:t>Could also be the same set of variables taken at a different time, for example.</w:t>
              </w:r>
            </w:ins>
          </w:p>
        </w:tc>
        <w:tc>
          <w:tcPr>
            <w:tcW w:w="4435" w:type="dxa"/>
            <w:tcPrChange w:id="4828" w:author="Mizener, Brendon J" w:date="2021-11-17T14:48:00Z">
              <w:tcPr>
                <w:tcW w:w="4435" w:type="dxa"/>
              </w:tcPr>
            </w:tcPrChange>
          </w:tcPr>
          <w:p w14:paraId="29517DA0" w14:textId="560D5288" w:rsidR="00C16FE4" w:rsidRPr="00C83F79" w:rsidRDefault="00AA2827" w:rsidP="00DD6719">
            <w:pPr>
              <w:spacing w:line="276" w:lineRule="auto"/>
              <w:rPr>
                <w:ins w:id="4829" w:author="Mizener, Brendon J" w:date="2021-11-03T11:10:00Z"/>
                <w:rFonts w:ascii="Times New Roman" w:hAnsi="Times New Roman" w:cs="Times New Roman"/>
                <w:color w:val="403152" w:themeColor="accent4" w:themeShade="80"/>
                <w:sz w:val="18"/>
                <w:szCs w:val="18"/>
                <w:rPrChange w:id="4830" w:author="Mizener, Brendon J" w:date="2021-12-07T14:02:00Z">
                  <w:rPr>
                    <w:ins w:id="4831" w:author="Mizener, Brendon J" w:date="2021-11-03T11:10:00Z"/>
                    <w:rFonts w:ascii="Times New Roman" w:hAnsi="Times New Roman" w:cs="Times New Roman"/>
                    <w:sz w:val="24"/>
                    <w:szCs w:val="24"/>
                  </w:rPr>
                </w:rPrChange>
              </w:rPr>
            </w:pPr>
            <w:ins w:id="4832" w:author="Mizener, Brendon J" w:date="2021-11-03T10:58:00Z">
              <w:r w:rsidRPr="00C83F79">
                <w:rPr>
                  <w:rFonts w:ascii="Times New Roman" w:hAnsi="Times New Roman" w:cs="Times New Roman"/>
                  <w:color w:val="403152" w:themeColor="accent4" w:themeShade="80"/>
                  <w:sz w:val="18"/>
                  <w:szCs w:val="18"/>
                  <w:rPrChange w:id="4833" w:author="Mizener, Brendon J" w:date="2021-12-07T14:02:00Z">
                    <w:rPr>
                      <w:rFonts w:ascii="Times New Roman" w:hAnsi="Times New Roman" w:cs="Times New Roman"/>
                      <w:sz w:val="24"/>
                      <w:szCs w:val="24"/>
                    </w:rPr>
                  </w:rPrChange>
                </w:rPr>
                <w:t xml:space="preserve">Used in brain imaging to evaluate what brain regions </w:t>
              </w:r>
            </w:ins>
            <w:ins w:id="4834" w:author="Mizener, Brendon J" w:date="2021-11-03T11:03:00Z">
              <w:r w:rsidRPr="00C83F79">
                <w:rPr>
                  <w:rFonts w:ascii="Times New Roman" w:hAnsi="Times New Roman" w:cs="Times New Roman"/>
                  <w:color w:val="403152" w:themeColor="accent4" w:themeShade="80"/>
                  <w:sz w:val="18"/>
                  <w:szCs w:val="18"/>
                  <w:rPrChange w:id="4835" w:author="Mizener, Brendon J" w:date="2021-12-07T14:02:00Z">
                    <w:rPr>
                      <w:rFonts w:ascii="Times New Roman" w:hAnsi="Times New Roman" w:cs="Times New Roman"/>
                      <w:sz w:val="24"/>
                      <w:szCs w:val="24"/>
                    </w:rPr>
                  </w:rPrChange>
                </w:rPr>
                <w:t>(</w:t>
              </w:r>
            </w:ins>
            <w:ins w:id="4836" w:author="Mizener, Brendon J" w:date="2021-11-17T14:50:00Z">
              <w:r w:rsidR="00934AF0" w:rsidRPr="00C83F79">
                <w:rPr>
                  <w:rFonts w:ascii="Times New Roman" w:hAnsi="Times New Roman" w:cs="Times New Roman"/>
                  <w:color w:val="403152" w:themeColor="accent4" w:themeShade="80"/>
                  <w:sz w:val="18"/>
                  <w:szCs w:val="18"/>
                  <w:rPrChange w:id="4837" w:author="Mizener, Brendon J" w:date="2021-12-07T14:02:00Z">
                    <w:rPr>
                      <w:rFonts w:ascii="Times New Roman" w:hAnsi="Times New Roman" w:cs="Times New Roman"/>
                      <w:sz w:val="18"/>
                      <w:szCs w:val="18"/>
                    </w:rPr>
                  </w:rPrChange>
                </w:rPr>
                <w:t xml:space="preserve">as voxels, </w:t>
              </w:r>
            </w:ins>
            <w:ins w:id="4838" w:author="Mizener, Brendon J" w:date="2021-11-03T11:03:00Z">
              <w:r w:rsidRPr="00C83F79">
                <w:rPr>
                  <w:rFonts w:ascii="Times New Roman" w:hAnsi="Times New Roman" w:cs="Times New Roman"/>
                  <w:color w:val="403152" w:themeColor="accent4" w:themeShade="80"/>
                  <w:sz w:val="18"/>
                  <w:szCs w:val="18"/>
                  <w:rPrChange w:id="4839" w:author="Mizener, Brendon J" w:date="2021-12-07T14:02:00Z">
                    <w:rPr>
                      <w:rFonts w:ascii="Times New Roman" w:hAnsi="Times New Roman" w:cs="Times New Roman"/>
                      <w:sz w:val="24"/>
                      <w:szCs w:val="24"/>
                    </w:rPr>
                  </w:rPrChange>
                </w:rPr>
                <w:t>table</w:t>
              </w:r>
            </w:ins>
            <w:ins w:id="4840" w:author="Mizener, Brendon J" w:date="2021-11-03T11:04:00Z">
              <w:r w:rsidRPr="00C83F79">
                <w:rPr>
                  <w:rFonts w:ascii="Times New Roman" w:hAnsi="Times New Roman" w:cs="Times New Roman"/>
                  <w:color w:val="403152" w:themeColor="accent4" w:themeShade="80"/>
                  <w:sz w:val="18"/>
                  <w:szCs w:val="18"/>
                  <w:rPrChange w:id="4841" w:author="Mizener, Brendon J" w:date="2021-12-07T14:02:00Z">
                    <w:rPr>
                      <w:rFonts w:ascii="Times New Roman" w:hAnsi="Times New Roman" w:cs="Times New Roman"/>
                      <w:sz w:val="24"/>
                      <w:szCs w:val="24"/>
                    </w:rPr>
                  </w:rPrChange>
                </w:rPr>
                <w:t xml:space="preserve"> one</w:t>
              </w:r>
            </w:ins>
            <w:ins w:id="4842" w:author="Mizener, Brendon J" w:date="2021-11-03T11:03:00Z">
              <w:r w:rsidRPr="00C83F79">
                <w:rPr>
                  <w:rFonts w:ascii="Times New Roman" w:hAnsi="Times New Roman" w:cs="Times New Roman"/>
                  <w:color w:val="403152" w:themeColor="accent4" w:themeShade="80"/>
                  <w:sz w:val="18"/>
                  <w:szCs w:val="18"/>
                  <w:rPrChange w:id="4843" w:author="Mizener, Brendon J" w:date="2021-12-07T14:02:00Z">
                    <w:rPr>
                      <w:rFonts w:ascii="Times New Roman" w:hAnsi="Times New Roman" w:cs="Times New Roman"/>
                      <w:sz w:val="24"/>
                      <w:szCs w:val="24"/>
                    </w:rPr>
                  </w:rPrChange>
                </w:rPr>
                <w:t>) are active during cognitive tasks (</w:t>
              </w:r>
            </w:ins>
            <w:ins w:id="4844" w:author="Mizener, Brendon J" w:date="2021-11-17T14:50:00Z">
              <w:r w:rsidR="00934AF0" w:rsidRPr="00C83F79">
                <w:rPr>
                  <w:rFonts w:ascii="Times New Roman" w:hAnsi="Times New Roman" w:cs="Times New Roman"/>
                  <w:color w:val="403152" w:themeColor="accent4" w:themeShade="80"/>
                  <w:sz w:val="18"/>
                  <w:szCs w:val="18"/>
                  <w:rPrChange w:id="4845" w:author="Mizener, Brendon J" w:date="2021-12-07T14:02:00Z">
                    <w:rPr>
                      <w:rFonts w:ascii="Times New Roman" w:hAnsi="Times New Roman" w:cs="Times New Roman"/>
                      <w:sz w:val="18"/>
                      <w:szCs w:val="18"/>
                    </w:rPr>
                  </w:rPrChange>
                </w:rPr>
                <w:t xml:space="preserve">as performance scores, </w:t>
              </w:r>
            </w:ins>
            <w:ins w:id="4846" w:author="Mizener, Brendon J" w:date="2021-11-03T11:04:00Z">
              <w:r w:rsidRPr="00C83F79">
                <w:rPr>
                  <w:rFonts w:ascii="Times New Roman" w:hAnsi="Times New Roman" w:cs="Times New Roman"/>
                  <w:color w:val="403152" w:themeColor="accent4" w:themeShade="80"/>
                  <w:sz w:val="18"/>
                  <w:szCs w:val="18"/>
                  <w:rPrChange w:id="4847" w:author="Mizener, Brendon J" w:date="2021-12-07T14:02:00Z">
                    <w:rPr>
                      <w:rFonts w:ascii="Times New Roman" w:hAnsi="Times New Roman" w:cs="Times New Roman"/>
                      <w:sz w:val="24"/>
                      <w:szCs w:val="24"/>
                    </w:rPr>
                  </w:rPrChange>
                </w:rPr>
                <w:t xml:space="preserve">table two). </w:t>
              </w:r>
            </w:ins>
          </w:p>
          <w:p w14:paraId="4A7F6104" w14:textId="0277C540" w:rsidR="00912FCC" w:rsidRPr="00C83F79" w:rsidRDefault="00C314B6">
            <w:pPr>
              <w:spacing w:line="276" w:lineRule="auto"/>
              <w:rPr>
                <w:ins w:id="4848" w:author="Mizener, Brendon J" w:date="2021-11-03T10:11:00Z"/>
                <w:rFonts w:ascii="Times New Roman" w:hAnsi="Times New Roman" w:cs="Times New Roman"/>
                <w:color w:val="403152" w:themeColor="accent4" w:themeShade="80"/>
                <w:sz w:val="18"/>
                <w:szCs w:val="18"/>
                <w:rPrChange w:id="4849" w:author="Mizener, Brendon J" w:date="2021-12-07T14:02:00Z">
                  <w:rPr>
                    <w:ins w:id="4850" w:author="Mizener, Brendon J" w:date="2021-11-03T10:11:00Z"/>
                    <w:rFonts w:ascii="Times New Roman" w:hAnsi="Times New Roman" w:cs="Times New Roman"/>
                    <w:sz w:val="16"/>
                  </w:rPr>
                </w:rPrChange>
              </w:rPr>
              <w:pPrChange w:id="4851" w:author="Mizener, Brendon J" w:date="2021-11-03T10:29:00Z">
                <w:pPr/>
              </w:pPrChange>
            </w:pPr>
            <w:ins w:id="4852" w:author="Mizener, Brendon J" w:date="2021-11-03T11:11:00Z">
              <w:r w:rsidRPr="00C83F79">
                <w:rPr>
                  <w:rFonts w:ascii="Times New Roman" w:hAnsi="Times New Roman" w:cs="Times New Roman"/>
                  <w:color w:val="403152" w:themeColor="accent4" w:themeShade="80"/>
                  <w:sz w:val="18"/>
                  <w:szCs w:val="18"/>
                  <w:rPrChange w:id="4853" w:author="Mizener, Brendon J" w:date="2021-12-07T14:02:00Z">
                    <w:rPr>
                      <w:rFonts w:ascii="Times New Roman" w:hAnsi="Times New Roman" w:cs="Times New Roman"/>
                      <w:sz w:val="24"/>
                      <w:szCs w:val="24"/>
                    </w:rPr>
                  </w:rPrChange>
                </w:rPr>
                <w:t>G</w:t>
              </w:r>
            </w:ins>
            <w:ins w:id="4854" w:author="Mizener, Brendon J" w:date="2021-11-03T11:10:00Z">
              <w:r w:rsidR="00C16FE4" w:rsidRPr="00C83F79">
                <w:rPr>
                  <w:rFonts w:ascii="Times New Roman" w:hAnsi="Times New Roman" w:cs="Times New Roman"/>
                  <w:color w:val="403152" w:themeColor="accent4" w:themeShade="80"/>
                  <w:sz w:val="18"/>
                  <w:szCs w:val="18"/>
                  <w:rPrChange w:id="4855" w:author="Mizener, Brendon J" w:date="2021-12-07T14:02:00Z">
                    <w:rPr>
                      <w:rFonts w:ascii="Times New Roman" w:hAnsi="Times New Roman" w:cs="Times New Roman"/>
                      <w:sz w:val="24"/>
                      <w:szCs w:val="24"/>
                    </w:rPr>
                  </w:rPrChange>
                </w:rPr>
                <w:t>eneraliz</w:t>
              </w:r>
            </w:ins>
            <w:ins w:id="4856" w:author="Mizener, Brendon J" w:date="2021-11-03T11:11:00Z">
              <w:r w:rsidRPr="00C83F79">
                <w:rPr>
                  <w:rFonts w:ascii="Times New Roman" w:hAnsi="Times New Roman" w:cs="Times New Roman"/>
                  <w:color w:val="403152" w:themeColor="accent4" w:themeShade="80"/>
                  <w:sz w:val="18"/>
                  <w:szCs w:val="18"/>
                  <w:rPrChange w:id="4857" w:author="Mizener, Brendon J" w:date="2021-12-07T14:02:00Z">
                    <w:rPr>
                      <w:rFonts w:ascii="Times New Roman" w:hAnsi="Times New Roman" w:cs="Times New Roman"/>
                      <w:sz w:val="24"/>
                      <w:szCs w:val="24"/>
                    </w:rPr>
                  </w:rPrChange>
                </w:rPr>
                <w:t>able</w:t>
              </w:r>
            </w:ins>
            <w:ins w:id="4858" w:author="Mizener, Brendon J" w:date="2021-11-03T11:10:00Z">
              <w:r w:rsidR="00C16FE4" w:rsidRPr="00C83F79">
                <w:rPr>
                  <w:rFonts w:ascii="Times New Roman" w:hAnsi="Times New Roman" w:cs="Times New Roman"/>
                  <w:color w:val="403152" w:themeColor="accent4" w:themeShade="80"/>
                  <w:sz w:val="18"/>
                  <w:szCs w:val="18"/>
                  <w:rPrChange w:id="4859" w:author="Mizener, Brendon J" w:date="2021-12-07T14:02:00Z">
                    <w:rPr>
                      <w:rFonts w:ascii="Times New Roman" w:hAnsi="Times New Roman" w:cs="Times New Roman"/>
                      <w:sz w:val="24"/>
                      <w:szCs w:val="24"/>
                    </w:rPr>
                  </w:rPrChange>
                </w:rPr>
                <w:t xml:space="preserve"> to any two sets or groups of variables gathered on a set of observations</w:t>
              </w:r>
            </w:ins>
            <w:ins w:id="4860" w:author="Mizener, Brendon J" w:date="2021-11-03T11:11:00Z">
              <w:r w:rsidR="00C16FE4" w:rsidRPr="00C83F79">
                <w:rPr>
                  <w:rFonts w:ascii="Times New Roman" w:hAnsi="Times New Roman" w:cs="Times New Roman"/>
                  <w:color w:val="403152" w:themeColor="accent4" w:themeShade="80"/>
                  <w:sz w:val="18"/>
                  <w:szCs w:val="18"/>
                  <w:rPrChange w:id="4861" w:author="Mizener, Brendon J" w:date="2021-12-07T14:02:00Z">
                    <w:rPr>
                      <w:rFonts w:ascii="Times New Roman" w:hAnsi="Times New Roman" w:cs="Times New Roman"/>
                      <w:sz w:val="24"/>
                      <w:szCs w:val="24"/>
                    </w:rPr>
                  </w:rPrChange>
                </w:rPr>
                <w:t xml:space="preserve">, to see </w:t>
              </w:r>
            </w:ins>
            <w:ins w:id="4862" w:author="Mizener, Brendon J" w:date="2021-11-17T14:51:00Z">
              <w:r w:rsidR="00934AF0" w:rsidRPr="00C83F79">
                <w:rPr>
                  <w:rFonts w:ascii="Times New Roman" w:hAnsi="Times New Roman" w:cs="Times New Roman"/>
                  <w:color w:val="403152" w:themeColor="accent4" w:themeShade="80"/>
                  <w:sz w:val="18"/>
                  <w:szCs w:val="18"/>
                  <w:rPrChange w:id="4863" w:author="Mizener, Brendon J" w:date="2021-12-07T14:02:00Z">
                    <w:rPr>
                      <w:rFonts w:ascii="Times New Roman" w:hAnsi="Times New Roman" w:cs="Times New Roman"/>
                      <w:sz w:val="18"/>
                      <w:szCs w:val="18"/>
                    </w:rPr>
                  </w:rPrChange>
                </w:rPr>
                <w:t>what information is shared</w:t>
              </w:r>
            </w:ins>
            <w:ins w:id="4864" w:author="Mizener, Brendon J" w:date="2021-11-03T11:11:00Z">
              <w:r w:rsidR="00C16FE4" w:rsidRPr="00C83F79">
                <w:rPr>
                  <w:rFonts w:ascii="Times New Roman" w:hAnsi="Times New Roman" w:cs="Times New Roman"/>
                  <w:color w:val="403152" w:themeColor="accent4" w:themeShade="80"/>
                  <w:sz w:val="18"/>
                  <w:szCs w:val="18"/>
                  <w:rPrChange w:id="4865" w:author="Mizener, Brendon J" w:date="2021-12-07T14:02:00Z">
                    <w:rPr>
                      <w:rFonts w:ascii="Times New Roman" w:hAnsi="Times New Roman" w:cs="Times New Roman"/>
                      <w:sz w:val="24"/>
                      <w:szCs w:val="24"/>
                    </w:rPr>
                  </w:rPrChange>
                </w:rPr>
                <w:t>.</w:t>
              </w:r>
            </w:ins>
          </w:p>
        </w:tc>
      </w:tr>
    </w:tbl>
    <w:p w14:paraId="478CC88C" w14:textId="77777777" w:rsidR="00147C87" w:rsidRDefault="00147C87">
      <w:pPr>
        <w:rPr>
          <w:ins w:id="4866" w:author="Mizener, Brendon J" w:date="2021-12-15T20:35:00Z"/>
          <w:rFonts w:ascii="Times New Roman" w:hAnsi="Times New Roman" w:cs="Times New Roman"/>
          <w:sz w:val="16"/>
        </w:rPr>
      </w:pPr>
    </w:p>
    <w:p w14:paraId="4D645996" w14:textId="77777777" w:rsidR="00147C87" w:rsidRDefault="00147C87">
      <w:pPr>
        <w:rPr>
          <w:ins w:id="4867" w:author="Mizener, Brendon J" w:date="2021-12-15T20:35:00Z"/>
          <w:rFonts w:ascii="Times New Roman" w:hAnsi="Times New Roman" w:cs="Times New Roman"/>
          <w:sz w:val="16"/>
        </w:rPr>
      </w:pPr>
    </w:p>
    <w:p w14:paraId="5A7BA854" w14:textId="33EE05E1" w:rsidR="00147C87" w:rsidRDefault="00147C87">
      <w:pPr>
        <w:rPr>
          <w:ins w:id="4868" w:author="Mizener, Brendon J" w:date="2021-12-15T20:35:00Z"/>
          <w:rFonts w:ascii="Times New Roman" w:hAnsi="Times New Roman" w:cs="Times New Roman"/>
          <w:sz w:val="16"/>
        </w:rPr>
        <w:sectPr w:rsidR="00147C87" w:rsidSect="0084557C">
          <w:headerReference w:type="default" r:id="rId42"/>
          <w:pgSz w:w="15840" w:h="12240" w:orient="landscape"/>
          <w:pgMar w:top="1360" w:right="1540" w:bottom="280" w:left="1400" w:header="0" w:footer="0" w:gutter="0"/>
          <w:cols w:space="40"/>
        </w:sectPr>
      </w:pPr>
    </w:p>
    <w:p w14:paraId="465ADE79" w14:textId="77777777" w:rsidR="00147C87" w:rsidRDefault="00147C87">
      <w:pPr>
        <w:rPr>
          <w:ins w:id="4869" w:author="Mizener, Brendon J" w:date="2021-12-15T20:35:00Z"/>
          <w:rFonts w:ascii="Times New Roman" w:hAnsi="Times New Roman" w:cs="Times New Roman"/>
          <w:sz w:val="16"/>
        </w:rPr>
      </w:pPr>
    </w:p>
    <w:p w14:paraId="4F55D557" w14:textId="699B179D" w:rsidR="00147C87" w:rsidDel="00147C87" w:rsidRDefault="00147C87" w:rsidP="00147C87">
      <w:pPr>
        <w:rPr>
          <w:del w:id="4870" w:author="Mizener, Brendon J" w:date="2021-12-15T20:35:00Z"/>
          <w:rFonts w:ascii="Times New Roman" w:hAnsi="Times New Roman" w:cs="Times New Roman"/>
          <w:sz w:val="16"/>
          <w:rPrChange w:id="4871" w:author="Mizener, Brendon J" w:date="2021-11-01T13:38:00Z">
            <w:rPr>
              <w:del w:id="4872" w:author="Mizener, Brendon J" w:date="2021-12-15T20:35:00Z"/>
              <w:rFonts w:ascii="Times New Roman" w:hAnsi="Times New Roman" w:cs="Times New Roman"/>
              <w:kern w:val="16"/>
              <w:sz w:val="16"/>
            </w:rPr>
          </w:rPrChange>
        </w:rPr>
        <w:sectPr w:rsidR="00147C87" w:rsidDel="00147C87" w:rsidSect="00147C87">
          <w:type w:val="continuous"/>
          <w:pgSz w:w="15840" w:h="12240" w:orient="landscape"/>
          <w:pgMar w:top="1360" w:right="1540" w:bottom="280" w:left="1400" w:header="0" w:footer="0" w:gutter="0"/>
          <w:cols w:space="40"/>
          <w:sectPrChange w:id="4873" w:author="Mizener, Brendon J" w:date="2021-12-15T20:35:00Z">
            <w:sectPr w:rsidR="00147C87" w:rsidDel="00147C87" w:rsidSect="00147C87">
              <w:pgMar w:top="1360" w:right="1540" w:bottom="280" w:left="1400" w:header="0" w:footer="0" w:gutter="0"/>
            </w:sectPr>
          </w:sectPrChange>
        </w:sectPr>
        <w:pPrChange w:id="4874" w:author="Mizener, Brendon J" w:date="2021-12-15T20:35:00Z">
          <w:pPr/>
        </w:pPrChange>
      </w:pPr>
    </w:p>
    <w:p w14:paraId="560F6CEC" w14:textId="37882361" w:rsidR="00FE4F9A" w:rsidRPr="00EF5B97" w:rsidDel="00AD20A3" w:rsidRDefault="00F246C5" w:rsidP="00147C87">
      <w:pPr>
        <w:rPr>
          <w:del w:id="4875" w:author="Mizener, Brendon J" w:date="2021-12-15T20:33:00Z"/>
          <w:rFonts w:ascii="Times New Roman" w:hAnsi="Times New Roman" w:cs="Times New Roman"/>
          <w:kern w:val="16"/>
          <w:sz w:val="7"/>
        </w:rPr>
        <w:pPrChange w:id="4876" w:author="Mizener, Brendon J" w:date="2021-12-15T20:35:00Z">
          <w:pPr>
            <w:pStyle w:val="BodyText"/>
          </w:pPr>
        </w:pPrChange>
      </w:pPr>
      <w:del w:id="4877" w:author="Mizener, Brendon J" w:date="2021-12-15T20:35:00Z">
        <w:r w:rsidDel="00147C87">
          <w:rPr>
            <w:rFonts w:ascii="Times New Roman" w:hAnsi="Times New Roman" w:cs="Times New Roman"/>
            <w:noProof/>
            <w:kern w:val="16"/>
          </w:rPr>
          <mc:AlternateContent>
            <mc:Choice Requires="wps">
              <w:drawing>
                <wp:anchor distT="0" distB="0" distL="114300" distR="114300" simplePos="0" relativeHeight="15731712" behindDoc="0" locked="0" layoutInCell="1" allowOverlap="1" wp14:anchorId="40181DAD" wp14:editId="663E22AD">
                  <wp:simplePos x="0" y="0"/>
                  <wp:positionH relativeFrom="page">
                    <wp:posOffset>9419590</wp:posOffset>
                  </wp:positionH>
                  <wp:positionV relativeFrom="page">
                    <wp:posOffset>901700</wp:posOffset>
                  </wp:positionV>
                  <wp:extent cx="239395" cy="2104390"/>
                  <wp:effectExtent l="0" t="0" r="0" b="0"/>
                  <wp:wrapNone/>
                  <wp:docPr id="1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2104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F7F87"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81DAD" id="docshape10" o:spid="_x0000_s1028" type="#_x0000_t202" style="position:absolute;margin-left:741.7pt;margin-top:71pt;width:18.85pt;height:165.7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" filled="f" stroked="f">
                  <v:textbox style="layout-flow:vertical" inset="0,0,0,0">
                    <w:txbxContent>
                      <w:p w14:paraId="740F7F87"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sidDel="00147C87">
          <w:rPr>
            <w:rFonts w:ascii="Times New Roman" w:hAnsi="Times New Roman" w:cs="Times New Roman"/>
            <w:noProof/>
            <w:kern w:val="16"/>
          </w:rPr>
          <mc:AlternateContent>
            <mc:Choice Requires="wps">
              <w:drawing>
                <wp:anchor distT="0" distB="0" distL="114300" distR="114300" simplePos="0" relativeHeight="15732224" behindDoc="0" locked="0" layoutInCell="1" allowOverlap="1" wp14:anchorId="783750BC" wp14:editId="3AF19F89">
                  <wp:simplePos x="0" y="0"/>
                  <wp:positionH relativeFrom="page">
                    <wp:posOffset>9419590</wp:posOffset>
                  </wp:positionH>
                  <wp:positionV relativeFrom="page">
                    <wp:posOffset>6696710</wp:posOffset>
                  </wp:positionV>
                  <wp:extent cx="239395" cy="174625"/>
                  <wp:effectExtent l="0" t="0" r="0" b="0"/>
                  <wp:wrapNone/>
                  <wp:docPr id="1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1E0C" w14:textId="77777777" w:rsidR="00FE4F9A" w:rsidRDefault="00B44E58">
                              <w:pPr>
                                <w:pStyle w:val="BodyText"/>
                                <w:spacing w:before="37"/>
                                <w:ind w:left="20"/>
                              </w:pPr>
                              <w:r>
                                <w:t>34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750BC" id="docshape11" o:spid="_x0000_s1029" type="#_x0000_t202" style="position:absolute;margin-left:741.7pt;margin-top:527.3pt;width:18.85pt;height:13.7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" filled="f" stroked="f">
                  <v:textbox style="layout-flow:vertical" inset="0,0,0,0">
                    <w:txbxContent>
                      <w:p w14:paraId="34FE1E0C" w14:textId="77777777" w:rsidR="00FE4F9A" w:rsidRDefault="00B44E58">
                        <w:pPr>
                          <w:pStyle w:val="BodyText"/>
                          <w:spacing w:before="37"/>
                          <w:ind w:left="20"/>
                        </w:pPr>
                        <w:r>
                          <w:t>34</w:t>
                        </w:r>
                      </w:p>
                    </w:txbxContent>
                  </v:textbox>
                  <w10:wrap anchorx="page" anchory="page"/>
                </v:shape>
              </w:pict>
            </mc:Fallback>
          </mc:AlternateContent>
        </w:r>
      </w:del>
    </w:p>
    <w:p w14:paraId="4A583C2F" w14:textId="5AB78987" w:rsidR="00FE4F9A" w:rsidRPr="00EF5B97" w:rsidDel="00AD20A3" w:rsidRDefault="00B44E58" w:rsidP="00147C87">
      <w:pPr>
        <w:rPr>
          <w:del w:id="4878" w:author="Mizener, Brendon J" w:date="2021-12-15T20:33:00Z"/>
          <w:rFonts w:ascii="Times New Roman" w:hAnsi="Times New Roman" w:cs="Times New Roman"/>
          <w:kern w:val="16"/>
        </w:rPr>
        <w:pPrChange w:id="4879" w:author="Mizener, Brendon J" w:date="2021-12-15T20:35:00Z">
          <w:pPr>
            <w:pStyle w:val="BodyText"/>
          </w:pPr>
        </w:pPrChange>
      </w:pPr>
      <w:del w:id="4880" w:author="Mizener, Brendon J" w:date="2021-12-15T20:33:00Z">
        <w:r w:rsidRPr="00EF5B97" w:rsidDel="00AD20A3">
          <w:rPr>
            <w:rFonts w:ascii="Times New Roman" w:hAnsi="Times New Roman" w:cs="Times New Roman"/>
            <w:noProof/>
            <w:kern w:val="16"/>
          </w:rPr>
          <w:drawing>
            <wp:anchor distT="0" distB="0" distL="0" distR="0" simplePos="0" relativeHeight="251652096" behindDoc="1" locked="0" layoutInCell="1" allowOverlap="1" wp14:anchorId="01BFACF5" wp14:editId="315AD480">
              <wp:simplePos x="0" y="0"/>
              <wp:positionH relativeFrom="page">
                <wp:posOffset>914400</wp:posOffset>
              </wp:positionH>
              <wp:positionV relativeFrom="paragraph">
                <wp:posOffset>1308594</wp:posOffset>
              </wp:positionV>
              <wp:extent cx="5943618" cy="305260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3" cstate="print"/>
                      <a:stretch>
                        <a:fillRect/>
                      </a:stretch>
                    </pic:blipFill>
                    <pic:spPr>
                      <a:xfrm>
                        <a:off x="0" y="0"/>
                        <a:ext cx="5943618" cy="3052606"/>
                      </a:xfrm>
                      <a:prstGeom prst="rect">
                        <a:avLst/>
                      </a:prstGeom>
                    </pic:spPr>
                  </pic:pic>
                </a:graphicData>
              </a:graphic>
            </wp:anchor>
          </w:drawing>
        </w:r>
        <w:bookmarkStart w:id="4881" w:name="_bookmark4"/>
        <w:bookmarkEnd w:id="4881"/>
        <w:r w:rsidRPr="00EF5B97" w:rsidDel="00AD20A3">
          <w:rPr>
            <w:rFonts w:ascii="Times New Roman" w:hAnsi="Times New Roman" w:cs="Times New Roman"/>
            <w:i/>
            <w:kern w:val="16"/>
          </w:rPr>
          <w:delText>Figure 1</w:delText>
        </w:r>
        <w:r w:rsidRPr="00EF5B97" w:rsidDel="00AD20A3">
          <w:rPr>
            <w:rFonts w:ascii="Times New Roman" w:hAnsi="Times New Roman" w:cs="Times New Roman"/>
            <w:kern w:val="16"/>
          </w:rPr>
          <w:delText>. Survey data processing flowchart. In the top table, participants are in rows and excerpts are in blocks of columns. Purple cells indicate that participants were presented with and responded to an excerpt, gray cells indicate that participants were not presented with an excerpt.</w:delText>
        </w:r>
      </w:del>
    </w:p>
    <w:p w14:paraId="3609A5AD" w14:textId="2B3527DB" w:rsidR="00FE4F9A" w:rsidRPr="00EF5B97" w:rsidDel="00AD20A3" w:rsidRDefault="00FE4F9A" w:rsidP="00147C87">
      <w:pPr>
        <w:rPr>
          <w:del w:id="4882" w:author="Mizener, Brendon J" w:date="2021-12-15T20:33:00Z"/>
          <w:rFonts w:ascii="Times New Roman" w:hAnsi="Times New Roman" w:cs="Times New Roman"/>
          <w:kern w:val="16"/>
        </w:rPr>
        <w:sectPr w:rsidR="00FE4F9A" w:rsidRPr="00EF5B97" w:rsidDel="00AD20A3" w:rsidSect="00147C87">
          <w:headerReference w:type="default" r:id="rId44"/>
          <w:type w:val="continuous"/>
          <w:pgSz w:w="15840" w:h="12240" w:orient="landscape"/>
          <w:pgMar w:top="1360" w:right="1540" w:bottom="280" w:left="1400" w:header="0" w:footer="0" w:gutter="0"/>
          <w:pgNumType w:start="0"/>
          <w:cols w:space="40"/>
          <w:sectPrChange w:id="4883" w:author="Mizener, Brendon J" w:date="2021-12-15T20:35:00Z">
            <w:sectPr w:rsidR="00FE4F9A" w:rsidRPr="00EF5B97" w:rsidDel="00AD20A3" w:rsidSect="00147C87">
              <w:type w:val="nextPage"/>
              <w:pgSz w:w="12240" w:h="15840" w:orient="portrait"/>
              <w:pgMar w:top="1560" w:right="1280" w:bottom="280" w:left="1320" w:header="649" w:footer="0" w:gutter="0"/>
              <w:pgNumType w:start="35"/>
              <w:cols w:space="720"/>
            </w:sectPr>
          </w:sectPrChange>
        </w:sectPr>
        <w:pPrChange w:id="4884" w:author="Mizener, Brendon J" w:date="2021-12-15T20:35:00Z">
          <w:pPr>
            <w:spacing w:line="355" w:lineRule="auto"/>
            <w:jc w:val="both"/>
          </w:pPr>
        </w:pPrChange>
      </w:pPr>
    </w:p>
    <w:p w14:paraId="2B25A615" w14:textId="3146B727" w:rsidR="00FE4F9A" w:rsidRPr="00EF5B97" w:rsidDel="00AD20A3" w:rsidRDefault="00FE4F9A" w:rsidP="00147C87">
      <w:pPr>
        <w:rPr>
          <w:del w:id="4885" w:author="Mizener, Brendon J" w:date="2021-12-15T20:33:00Z"/>
          <w:rFonts w:ascii="Times New Roman" w:hAnsi="Times New Roman" w:cs="Times New Roman"/>
          <w:kern w:val="16"/>
          <w:sz w:val="20"/>
        </w:rPr>
        <w:pPrChange w:id="4886" w:author="Mizener, Brendon J" w:date="2021-12-15T20:35:00Z">
          <w:pPr>
            <w:pStyle w:val="BodyText"/>
          </w:pPr>
        </w:pPrChange>
      </w:pPr>
    </w:p>
    <w:p w14:paraId="5E612B00" w14:textId="00ED2EA9" w:rsidR="00FE4F9A" w:rsidRPr="00EF5B97" w:rsidDel="00AD20A3" w:rsidRDefault="00FE4F9A" w:rsidP="00147C87">
      <w:pPr>
        <w:rPr>
          <w:del w:id="4887" w:author="Mizener, Brendon J" w:date="2021-12-15T20:33:00Z"/>
          <w:rFonts w:ascii="Times New Roman" w:hAnsi="Times New Roman" w:cs="Times New Roman"/>
          <w:kern w:val="16"/>
          <w:sz w:val="29"/>
        </w:rPr>
        <w:pPrChange w:id="4888" w:author="Mizener, Brendon J" w:date="2021-12-15T20:35:00Z">
          <w:pPr>
            <w:pStyle w:val="BodyText"/>
            <w:spacing w:before="7"/>
          </w:pPr>
        </w:pPrChange>
      </w:pPr>
    </w:p>
    <w:p w14:paraId="50BB81C1" w14:textId="5758E614" w:rsidR="00FE4F9A" w:rsidRPr="00EF5B97" w:rsidDel="00AD20A3" w:rsidRDefault="00B44E58" w:rsidP="00147C87">
      <w:pPr>
        <w:rPr>
          <w:del w:id="4889" w:author="Mizener, Brendon J" w:date="2021-12-15T20:33:00Z"/>
          <w:rFonts w:ascii="Times New Roman" w:hAnsi="Times New Roman" w:cs="Times New Roman"/>
          <w:kern w:val="16"/>
        </w:rPr>
        <w:pPrChange w:id="4890" w:author="Mizener, Brendon J" w:date="2021-12-15T20:35:00Z">
          <w:pPr>
            <w:pStyle w:val="BodyText"/>
          </w:pPr>
        </w:pPrChange>
      </w:pPr>
      <w:bookmarkStart w:id="4891" w:name="_bookmark5"/>
      <w:bookmarkEnd w:id="4891"/>
      <w:del w:id="4892" w:author="Mizener, Brendon J" w:date="2021-12-15T20:33:00Z">
        <w:r w:rsidRPr="00EF5B97" w:rsidDel="00AD20A3">
          <w:rPr>
            <w:rFonts w:ascii="Times New Roman" w:hAnsi="Times New Roman" w:cs="Times New Roman"/>
            <w:i/>
            <w:kern w:val="16"/>
          </w:rPr>
          <w:delText>Figure 2</w:delText>
        </w:r>
        <w:r w:rsidRPr="00EF5B97" w:rsidDel="00AD20A3">
          <w:rPr>
            <w:rFonts w:ascii="Times New Roman" w:hAnsi="Times New Roman" w:cs="Times New Roman"/>
            <w:kern w:val="16"/>
          </w:rPr>
          <w:delText>. CA: Scree plot for the Qualities Survey, showing percentage of explained variance per dimension. The horizontal line indicates the average variance extracted per dimension</w:delText>
        </w:r>
      </w:del>
    </w:p>
    <w:p w14:paraId="446DB263" w14:textId="1AE25AD5" w:rsidR="00FE4F9A" w:rsidRPr="00EF5B97" w:rsidDel="00AD20A3" w:rsidRDefault="00942172" w:rsidP="00147C87">
      <w:pPr>
        <w:rPr>
          <w:del w:id="4893" w:author="Mizener, Brendon J" w:date="2021-12-15T20:33:00Z"/>
          <w:rFonts w:ascii="Times New Roman" w:hAnsi="Times New Roman" w:cs="Times New Roman"/>
          <w:kern w:val="16"/>
          <w:sz w:val="34"/>
        </w:rPr>
        <w:pPrChange w:id="4894" w:author="Mizener, Brendon J" w:date="2021-12-15T20:35:00Z">
          <w:pPr>
            <w:pStyle w:val="BodyText"/>
          </w:pPr>
        </w:pPrChange>
      </w:pPr>
      <w:del w:id="4895" w:author="Mizener, Brendon J" w:date="2021-12-15T20:33:00Z">
        <w:r w:rsidRPr="00EF5B97" w:rsidDel="00AD20A3">
          <w:rPr>
            <w:rFonts w:ascii="Times New Roman" w:hAnsi="Times New Roman" w:cs="Times New Roman"/>
            <w:noProof/>
            <w:kern w:val="16"/>
          </w:rPr>
          <w:drawing>
            <wp:anchor distT="0" distB="0" distL="0" distR="0" simplePos="0" relativeHeight="251654144" behindDoc="1" locked="0" layoutInCell="1" allowOverlap="1" wp14:anchorId="0496ED66" wp14:editId="01D9886D">
              <wp:simplePos x="0" y="0"/>
              <wp:positionH relativeFrom="page">
                <wp:posOffset>2165350</wp:posOffset>
              </wp:positionH>
              <wp:positionV relativeFrom="paragraph">
                <wp:posOffset>44450</wp:posOffset>
              </wp:positionV>
              <wp:extent cx="3022600" cy="1864995"/>
              <wp:effectExtent l="0" t="0" r="6350" b="190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45">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del>
    </w:p>
    <w:p w14:paraId="3F6161AC" w14:textId="78C34C81" w:rsidR="00FE4F9A" w:rsidRPr="00EF5B97" w:rsidDel="00AD20A3" w:rsidRDefault="00FE4F9A" w:rsidP="00147C87">
      <w:pPr>
        <w:rPr>
          <w:del w:id="4896" w:author="Mizener, Brendon J" w:date="2021-12-15T20:33:00Z"/>
          <w:rFonts w:ascii="Times New Roman" w:hAnsi="Times New Roman" w:cs="Times New Roman"/>
          <w:kern w:val="16"/>
          <w:sz w:val="34"/>
        </w:rPr>
        <w:pPrChange w:id="4897" w:author="Mizener, Brendon J" w:date="2021-12-15T20:35:00Z">
          <w:pPr>
            <w:pStyle w:val="BodyText"/>
          </w:pPr>
        </w:pPrChange>
      </w:pPr>
    </w:p>
    <w:p w14:paraId="15ECD7EE" w14:textId="775AFABA" w:rsidR="00FE4F9A" w:rsidRPr="00EF5B97" w:rsidDel="00AD20A3" w:rsidRDefault="00FE4F9A" w:rsidP="00147C87">
      <w:pPr>
        <w:rPr>
          <w:del w:id="4898" w:author="Mizener, Brendon J" w:date="2021-12-15T20:33:00Z"/>
          <w:rFonts w:ascii="Times New Roman" w:hAnsi="Times New Roman" w:cs="Times New Roman"/>
          <w:kern w:val="16"/>
          <w:sz w:val="34"/>
        </w:rPr>
        <w:pPrChange w:id="4899" w:author="Mizener, Brendon J" w:date="2021-12-15T20:35:00Z">
          <w:pPr>
            <w:pStyle w:val="BodyText"/>
          </w:pPr>
        </w:pPrChange>
      </w:pPr>
    </w:p>
    <w:p w14:paraId="3A249423" w14:textId="7851BA29" w:rsidR="00FE4F9A" w:rsidRPr="00EF5B97" w:rsidDel="00AD20A3" w:rsidRDefault="00FE4F9A" w:rsidP="00147C87">
      <w:pPr>
        <w:rPr>
          <w:del w:id="4900" w:author="Mizener, Brendon J" w:date="2021-12-15T20:33:00Z"/>
          <w:rFonts w:ascii="Times New Roman" w:hAnsi="Times New Roman" w:cs="Times New Roman"/>
          <w:kern w:val="16"/>
          <w:sz w:val="34"/>
        </w:rPr>
        <w:pPrChange w:id="4901" w:author="Mizener, Brendon J" w:date="2021-12-15T20:35:00Z">
          <w:pPr>
            <w:pStyle w:val="BodyText"/>
          </w:pPr>
        </w:pPrChange>
      </w:pPr>
    </w:p>
    <w:p w14:paraId="2853D1EA" w14:textId="725FBC30" w:rsidR="00FE4F9A" w:rsidRPr="00EF5B97" w:rsidDel="00AD20A3" w:rsidRDefault="00FE4F9A" w:rsidP="00147C87">
      <w:pPr>
        <w:rPr>
          <w:del w:id="4902" w:author="Mizener, Brendon J" w:date="2021-12-15T20:33:00Z"/>
          <w:rFonts w:ascii="Times New Roman" w:hAnsi="Times New Roman" w:cs="Times New Roman"/>
          <w:kern w:val="16"/>
          <w:sz w:val="34"/>
        </w:rPr>
        <w:pPrChange w:id="4903" w:author="Mizener, Brendon J" w:date="2021-12-15T20:35:00Z">
          <w:pPr>
            <w:pStyle w:val="BodyText"/>
          </w:pPr>
        </w:pPrChange>
      </w:pPr>
    </w:p>
    <w:p w14:paraId="32A8D7A0" w14:textId="5DC38308" w:rsidR="00FE4F9A" w:rsidRPr="00EF5B97" w:rsidDel="00AD20A3" w:rsidRDefault="00FE4F9A" w:rsidP="00147C87">
      <w:pPr>
        <w:rPr>
          <w:del w:id="4904" w:author="Mizener, Brendon J" w:date="2021-12-15T20:33:00Z"/>
          <w:rFonts w:ascii="Times New Roman" w:hAnsi="Times New Roman" w:cs="Times New Roman"/>
          <w:kern w:val="16"/>
          <w:sz w:val="34"/>
        </w:rPr>
        <w:pPrChange w:id="4905" w:author="Mizener, Brendon J" w:date="2021-12-15T20:35:00Z">
          <w:pPr>
            <w:pStyle w:val="BodyText"/>
          </w:pPr>
        </w:pPrChange>
      </w:pPr>
    </w:p>
    <w:p w14:paraId="1264D1E5" w14:textId="3086C504" w:rsidR="00FE4F9A" w:rsidRPr="00EF5B97" w:rsidDel="00AD20A3" w:rsidRDefault="00FE4F9A" w:rsidP="00147C87">
      <w:pPr>
        <w:rPr>
          <w:del w:id="4906" w:author="Mizener, Brendon J" w:date="2021-12-15T20:33:00Z"/>
          <w:rFonts w:ascii="Times New Roman" w:hAnsi="Times New Roman" w:cs="Times New Roman"/>
          <w:kern w:val="16"/>
          <w:sz w:val="34"/>
        </w:rPr>
        <w:pPrChange w:id="4907" w:author="Mizener, Brendon J" w:date="2021-12-15T20:35:00Z">
          <w:pPr>
            <w:pStyle w:val="BodyText"/>
          </w:pPr>
        </w:pPrChange>
      </w:pPr>
    </w:p>
    <w:p w14:paraId="40D4FD95" w14:textId="3D40EEA3" w:rsidR="00FE4F9A" w:rsidRPr="00EF5B97" w:rsidDel="00AD20A3" w:rsidRDefault="00FE4F9A" w:rsidP="00147C87">
      <w:pPr>
        <w:rPr>
          <w:del w:id="4908" w:author="Mizener, Brendon J" w:date="2021-12-15T20:33:00Z"/>
          <w:rFonts w:ascii="Times New Roman" w:hAnsi="Times New Roman" w:cs="Times New Roman"/>
          <w:kern w:val="16"/>
          <w:sz w:val="34"/>
        </w:rPr>
        <w:pPrChange w:id="4909" w:author="Mizener, Brendon J" w:date="2021-12-15T20:35:00Z">
          <w:pPr>
            <w:pStyle w:val="BodyText"/>
          </w:pPr>
        </w:pPrChange>
      </w:pPr>
    </w:p>
    <w:p w14:paraId="46110A3B" w14:textId="7F0FC84A" w:rsidR="00FE4F9A" w:rsidRPr="00EF5B97" w:rsidDel="00AD20A3" w:rsidRDefault="00FE4F9A" w:rsidP="00147C87">
      <w:pPr>
        <w:rPr>
          <w:del w:id="4910" w:author="Mizener, Brendon J" w:date="2021-12-15T20:33:00Z"/>
          <w:rFonts w:ascii="Times New Roman" w:hAnsi="Times New Roman" w:cs="Times New Roman"/>
          <w:kern w:val="16"/>
          <w:sz w:val="34"/>
        </w:rPr>
        <w:pPrChange w:id="4911" w:author="Mizener, Brendon J" w:date="2021-12-15T20:35:00Z">
          <w:pPr>
            <w:pStyle w:val="BodyText"/>
          </w:pPr>
        </w:pPrChange>
      </w:pPr>
    </w:p>
    <w:p w14:paraId="16C24FC1" w14:textId="1B83C05D" w:rsidR="00FE4F9A" w:rsidRPr="00EF5B97" w:rsidDel="00AD20A3" w:rsidRDefault="00FE4F9A" w:rsidP="00147C87">
      <w:pPr>
        <w:rPr>
          <w:del w:id="4912" w:author="Mizener, Brendon J" w:date="2021-12-15T20:33:00Z"/>
          <w:rFonts w:ascii="Times New Roman" w:hAnsi="Times New Roman" w:cs="Times New Roman"/>
          <w:kern w:val="16"/>
          <w:sz w:val="34"/>
        </w:rPr>
        <w:pPrChange w:id="4913" w:author="Mizener, Brendon J" w:date="2021-12-15T20:35:00Z">
          <w:pPr>
            <w:pStyle w:val="BodyText"/>
          </w:pPr>
        </w:pPrChange>
      </w:pPr>
    </w:p>
    <w:p w14:paraId="377A5C2E" w14:textId="3E17A0CE" w:rsidR="00FE4F9A" w:rsidRPr="00EF5B97" w:rsidDel="00AD20A3" w:rsidRDefault="00B44E58" w:rsidP="00147C87">
      <w:pPr>
        <w:rPr>
          <w:del w:id="4914" w:author="Mizener, Brendon J" w:date="2021-12-15T20:33:00Z"/>
          <w:rFonts w:ascii="Times New Roman" w:hAnsi="Times New Roman" w:cs="Times New Roman"/>
          <w:kern w:val="16"/>
        </w:rPr>
        <w:pPrChange w:id="4915" w:author="Mizener, Brendon J" w:date="2021-12-15T20:35:00Z">
          <w:pPr>
            <w:pStyle w:val="BodyText"/>
          </w:pPr>
        </w:pPrChange>
      </w:pPr>
      <w:del w:id="4916" w:author="Mizener, Brendon J" w:date="2021-12-15T20:33:00Z">
        <w:r w:rsidRPr="00EF5B97" w:rsidDel="00AD20A3">
          <w:rPr>
            <w:rFonts w:ascii="Times New Roman" w:hAnsi="Times New Roman" w:cs="Times New Roman"/>
            <w:noProof/>
            <w:kern w:val="16"/>
          </w:rPr>
          <w:drawing>
            <wp:anchor distT="0" distB="0" distL="0" distR="0" simplePos="0" relativeHeight="251655168" behindDoc="1" locked="0" layoutInCell="1" allowOverlap="1" wp14:anchorId="784C1BA2" wp14:editId="1ACD09FE">
              <wp:simplePos x="0" y="0"/>
              <wp:positionH relativeFrom="page">
                <wp:posOffset>914400</wp:posOffset>
              </wp:positionH>
              <wp:positionV relativeFrom="paragraph">
                <wp:posOffset>1331462</wp:posOffset>
              </wp:positionV>
              <wp:extent cx="5943692" cy="216423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6" cstate="print"/>
                      <a:stretch>
                        <a:fillRect/>
                      </a:stretch>
                    </pic:blipFill>
                    <pic:spPr>
                      <a:xfrm>
                        <a:off x="0" y="0"/>
                        <a:ext cx="5943692" cy="2164233"/>
                      </a:xfrm>
                      <a:prstGeom prst="rect">
                        <a:avLst/>
                      </a:prstGeom>
                    </pic:spPr>
                  </pic:pic>
                </a:graphicData>
              </a:graphic>
            </wp:anchor>
          </w:drawing>
        </w:r>
        <w:bookmarkStart w:id="4917" w:name="_bookmark6"/>
        <w:bookmarkEnd w:id="4917"/>
        <w:r w:rsidRPr="00EF5B97" w:rsidDel="00AD20A3">
          <w:rPr>
            <w:rFonts w:ascii="Times New Roman" w:hAnsi="Times New Roman" w:cs="Times New Roman"/>
            <w:i/>
            <w:kern w:val="16"/>
          </w:rPr>
          <w:delText>Figure 3</w:delText>
        </w:r>
        <w:r w:rsidRPr="00EF5B97" w:rsidDel="00AD20A3">
          <w:rPr>
            <w:rFonts w:ascii="Times New Roman" w:hAnsi="Times New Roman" w:cs="Times New Roman"/>
            <w:kern w:val="16"/>
          </w:rPr>
          <w:delTex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delText>
        </w:r>
      </w:del>
    </w:p>
    <w:p w14:paraId="6C2F2BF9" w14:textId="2B80D228" w:rsidR="00FE4F9A" w:rsidRPr="00EF5B97" w:rsidDel="00AD20A3" w:rsidRDefault="00FE4F9A" w:rsidP="00147C87">
      <w:pPr>
        <w:rPr>
          <w:del w:id="4918" w:author="Mizener, Brendon J" w:date="2021-12-15T20:33:00Z"/>
          <w:rFonts w:ascii="Times New Roman" w:hAnsi="Times New Roman" w:cs="Times New Roman"/>
          <w:kern w:val="16"/>
        </w:rPr>
        <w:sectPr w:rsidR="00FE4F9A" w:rsidRPr="00EF5B97" w:rsidDel="00AD20A3" w:rsidSect="00147C87">
          <w:type w:val="continuous"/>
          <w:pgSz w:w="15840" w:h="12240" w:orient="landscape"/>
          <w:pgMar w:top="1360" w:right="1540" w:bottom="280" w:left="1400" w:header="0" w:footer="0" w:gutter="0"/>
          <w:cols w:space="40"/>
          <w:sectPrChange w:id="4919"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4920" w:author="Mizener, Brendon J" w:date="2021-12-15T20:35:00Z">
          <w:pPr>
            <w:spacing w:line="355" w:lineRule="auto"/>
            <w:jc w:val="both"/>
          </w:pPr>
        </w:pPrChange>
      </w:pPr>
    </w:p>
    <w:p w14:paraId="68B6D26F" w14:textId="080B21C6" w:rsidR="00FE4F9A" w:rsidRPr="00EF5B97" w:rsidDel="00AD20A3" w:rsidRDefault="00FE4F9A" w:rsidP="00147C87">
      <w:pPr>
        <w:rPr>
          <w:del w:id="4921" w:author="Mizener, Brendon J" w:date="2021-12-15T20:33:00Z"/>
          <w:rFonts w:ascii="Times New Roman" w:hAnsi="Times New Roman" w:cs="Times New Roman"/>
          <w:kern w:val="16"/>
          <w:sz w:val="20"/>
        </w:rPr>
        <w:pPrChange w:id="4922" w:author="Mizener, Brendon J" w:date="2021-12-15T20:35:00Z">
          <w:pPr>
            <w:pStyle w:val="BodyText"/>
          </w:pPr>
        </w:pPrChange>
      </w:pPr>
    </w:p>
    <w:p w14:paraId="48B3EA94" w14:textId="2E1B6938" w:rsidR="00FE4F9A" w:rsidRPr="00EF5B97" w:rsidDel="00AD20A3" w:rsidRDefault="00FE4F9A" w:rsidP="00147C87">
      <w:pPr>
        <w:rPr>
          <w:del w:id="4923" w:author="Mizener, Brendon J" w:date="2021-12-15T20:33:00Z"/>
          <w:rFonts w:ascii="Times New Roman" w:hAnsi="Times New Roman" w:cs="Times New Roman"/>
          <w:kern w:val="16"/>
          <w:sz w:val="20"/>
        </w:rPr>
        <w:pPrChange w:id="4924" w:author="Mizener, Brendon J" w:date="2021-12-15T20:35:00Z">
          <w:pPr>
            <w:pStyle w:val="BodyText"/>
          </w:pPr>
        </w:pPrChange>
      </w:pPr>
    </w:p>
    <w:p w14:paraId="393B0C14" w14:textId="6CA05D56" w:rsidR="00FE4F9A" w:rsidRPr="00EF5B97" w:rsidDel="00AD20A3" w:rsidRDefault="00FE4F9A" w:rsidP="00147C87">
      <w:pPr>
        <w:rPr>
          <w:del w:id="4925" w:author="Mizener, Brendon J" w:date="2021-12-15T20:33:00Z"/>
          <w:rFonts w:ascii="Times New Roman" w:hAnsi="Times New Roman" w:cs="Times New Roman"/>
          <w:kern w:val="16"/>
          <w:sz w:val="20"/>
        </w:rPr>
        <w:pPrChange w:id="4926" w:author="Mizener, Brendon J" w:date="2021-12-15T20:35:00Z">
          <w:pPr>
            <w:pStyle w:val="BodyText"/>
          </w:pPr>
        </w:pPrChange>
      </w:pPr>
    </w:p>
    <w:p w14:paraId="294B2CB7" w14:textId="5F299DD5" w:rsidR="00FE4F9A" w:rsidRPr="00EF5B97" w:rsidDel="00AD20A3" w:rsidRDefault="00FE4F9A" w:rsidP="00147C87">
      <w:pPr>
        <w:rPr>
          <w:del w:id="4927" w:author="Mizener, Brendon J" w:date="2021-12-15T20:33:00Z"/>
          <w:rFonts w:ascii="Times New Roman" w:hAnsi="Times New Roman" w:cs="Times New Roman"/>
          <w:kern w:val="16"/>
          <w:sz w:val="20"/>
        </w:rPr>
        <w:pPrChange w:id="4928" w:author="Mizener, Brendon J" w:date="2021-12-15T20:35:00Z">
          <w:pPr>
            <w:pStyle w:val="BodyText"/>
          </w:pPr>
        </w:pPrChange>
      </w:pPr>
    </w:p>
    <w:p w14:paraId="43FF2CF7" w14:textId="5A98DC4E" w:rsidR="00FE4F9A" w:rsidRPr="00EF5B97" w:rsidDel="00AD20A3" w:rsidRDefault="00FE4F9A" w:rsidP="00147C87">
      <w:pPr>
        <w:rPr>
          <w:del w:id="4929" w:author="Mizener, Brendon J" w:date="2021-12-15T20:33:00Z"/>
          <w:rFonts w:ascii="Times New Roman" w:hAnsi="Times New Roman" w:cs="Times New Roman"/>
          <w:kern w:val="16"/>
          <w:sz w:val="20"/>
        </w:rPr>
        <w:pPrChange w:id="4930" w:author="Mizener, Brendon J" w:date="2021-12-15T20:35:00Z">
          <w:pPr>
            <w:pStyle w:val="BodyText"/>
          </w:pPr>
        </w:pPrChange>
      </w:pPr>
    </w:p>
    <w:p w14:paraId="2F6CDA52" w14:textId="354873B4" w:rsidR="00FE4F9A" w:rsidRPr="00EF5B97" w:rsidDel="00AD20A3" w:rsidRDefault="00FE4F9A" w:rsidP="00147C87">
      <w:pPr>
        <w:rPr>
          <w:del w:id="4931" w:author="Mizener, Brendon J" w:date="2021-12-15T20:33:00Z"/>
          <w:rFonts w:ascii="Times New Roman" w:hAnsi="Times New Roman" w:cs="Times New Roman"/>
          <w:kern w:val="16"/>
          <w:sz w:val="20"/>
        </w:rPr>
        <w:pPrChange w:id="4932" w:author="Mizener, Brendon J" w:date="2021-12-15T20:35:00Z">
          <w:pPr>
            <w:pStyle w:val="BodyText"/>
          </w:pPr>
        </w:pPrChange>
      </w:pPr>
    </w:p>
    <w:p w14:paraId="7E00466A" w14:textId="378B924A" w:rsidR="00FE4F9A" w:rsidRPr="00EF5B97" w:rsidDel="00AD20A3" w:rsidRDefault="00FE4F9A" w:rsidP="00147C87">
      <w:pPr>
        <w:rPr>
          <w:del w:id="4933" w:author="Mizener, Brendon J" w:date="2021-12-15T20:33:00Z"/>
          <w:rFonts w:ascii="Times New Roman" w:hAnsi="Times New Roman" w:cs="Times New Roman"/>
          <w:kern w:val="16"/>
          <w:sz w:val="20"/>
        </w:rPr>
        <w:pPrChange w:id="4934" w:author="Mizener, Brendon J" w:date="2021-12-15T20:35:00Z">
          <w:pPr>
            <w:pStyle w:val="BodyText"/>
          </w:pPr>
        </w:pPrChange>
      </w:pPr>
    </w:p>
    <w:p w14:paraId="6B9A4D69" w14:textId="0077E8D1" w:rsidR="00FE4F9A" w:rsidRPr="00EF5B97" w:rsidDel="00AD20A3" w:rsidRDefault="00FE4F9A" w:rsidP="00147C87">
      <w:pPr>
        <w:rPr>
          <w:del w:id="4935" w:author="Mizener, Brendon J" w:date="2021-12-15T20:33:00Z"/>
          <w:rFonts w:ascii="Times New Roman" w:hAnsi="Times New Roman" w:cs="Times New Roman"/>
          <w:kern w:val="16"/>
          <w:sz w:val="20"/>
        </w:rPr>
        <w:pPrChange w:id="4936" w:author="Mizener, Brendon J" w:date="2021-12-15T20:35:00Z">
          <w:pPr>
            <w:pStyle w:val="BodyText"/>
          </w:pPr>
        </w:pPrChange>
      </w:pPr>
    </w:p>
    <w:p w14:paraId="1998AD8F" w14:textId="132B5BCA" w:rsidR="00FE4F9A" w:rsidRPr="00EF5B97" w:rsidDel="00AD20A3" w:rsidRDefault="00FE4F9A" w:rsidP="00147C87">
      <w:pPr>
        <w:rPr>
          <w:del w:id="4937" w:author="Mizener, Brendon J" w:date="2021-12-15T20:33:00Z"/>
          <w:rFonts w:ascii="Times New Roman" w:hAnsi="Times New Roman" w:cs="Times New Roman"/>
          <w:kern w:val="16"/>
          <w:sz w:val="20"/>
        </w:rPr>
        <w:pPrChange w:id="4938" w:author="Mizener, Brendon J" w:date="2021-12-15T20:35:00Z">
          <w:pPr>
            <w:pStyle w:val="BodyText"/>
          </w:pPr>
        </w:pPrChange>
      </w:pPr>
    </w:p>
    <w:p w14:paraId="1146F688" w14:textId="016D2144" w:rsidR="00FE4F9A" w:rsidRPr="00EF5B97" w:rsidDel="00AD20A3" w:rsidRDefault="00FE4F9A" w:rsidP="00147C87">
      <w:pPr>
        <w:rPr>
          <w:del w:id="4939" w:author="Mizener, Brendon J" w:date="2021-12-15T20:33:00Z"/>
          <w:rFonts w:ascii="Times New Roman" w:hAnsi="Times New Roman" w:cs="Times New Roman"/>
          <w:kern w:val="16"/>
          <w:sz w:val="20"/>
        </w:rPr>
        <w:pPrChange w:id="4940" w:author="Mizener, Brendon J" w:date="2021-12-15T20:35:00Z">
          <w:pPr>
            <w:pStyle w:val="BodyText"/>
          </w:pPr>
        </w:pPrChange>
      </w:pPr>
    </w:p>
    <w:p w14:paraId="6A6C7FFE" w14:textId="52A1D441" w:rsidR="00FE4F9A" w:rsidRPr="00EF5B97" w:rsidDel="00AD20A3" w:rsidRDefault="00FE4F9A" w:rsidP="00147C87">
      <w:pPr>
        <w:rPr>
          <w:del w:id="4941" w:author="Mizener, Brendon J" w:date="2021-12-15T20:33:00Z"/>
          <w:rFonts w:ascii="Times New Roman" w:hAnsi="Times New Roman" w:cs="Times New Roman"/>
          <w:kern w:val="16"/>
          <w:sz w:val="21"/>
        </w:rPr>
        <w:pPrChange w:id="4942" w:author="Mizener, Brendon J" w:date="2021-12-15T20:35:00Z">
          <w:pPr>
            <w:pStyle w:val="BodyText"/>
            <w:spacing w:before="6"/>
          </w:pPr>
        </w:pPrChange>
      </w:pPr>
    </w:p>
    <w:p w14:paraId="5F772324" w14:textId="42D28909" w:rsidR="00FE4F9A" w:rsidRPr="00EF5B97" w:rsidDel="00AD20A3" w:rsidRDefault="00B44E58" w:rsidP="00147C87">
      <w:pPr>
        <w:rPr>
          <w:del w:id="4943" w:author="Mizener, Brendon J" w:date="2021-12-15T20:33:00Z"/>
          <w:rFonts w:ascii="Times New Roman" w:hAnsi="Times New Roman" w:cs="Times New Roman"/>
          <w:kern w:val="16"/>
        </w:rPr>
        <w:pPrChange w:id="4944" w:author="Mizener, Brendon J" w:date="2021-12-15T20:35:00Z">
          <w:pPr>
            <w:pStyle w:val="BodyText"/>
          </w:pPr>
        </w:pPrChange>
      </w:pPr>
      <w:del w:id="4945" w:author="Mizener, Brendon J" w:date="2021-12-15T20:33:00Z">
        <w:r w:rsidRPr="00EF5B97" w:rsidDel="00AD20A3">
          <w:rPr>
            <w:rFonts w:ascii="Times New Roman" w:hAnsi="Times New Roman" w:cs="Times New Roman"/>
            <w:noProof/>
            <w:kern w:val="16"/>
          </w:rPr>
          <w:drawing>
            <wp:anchor distT="0" distB="0" distL="0" distR="0" simplePos="0" relativeHeight="251656192" behindDoc="1" locked="0" layoutInCell="1" allowOverlap="1" wp14:anchorId="47051DBB" wp14:editId="2A525B36">
              <wp:simplePos x="0" y="0"/>
              <wp:positionH relativeFrom="page">
                <wp:posOffset>914438</wp:posOffset>
              </wp:positionH>
              <wp:positionV relativeFrom="paragraph">
                <wp:posOffset>642275</wp:posOffset>
              </wp:positionV>
              <wp:extent cx="5943546" cy="350460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7" cstate="print"/>
                      <a:stretch>
                        <a:fillRect/>
                      </a:stretch>
                    </pic:blipFill>
                    <pic:spPr>
                      <a:xfrm>
                        <a:off x="0" y="0"/>
                        <a:ext cx="5943546" cy="3504601"/>
                      </a:xfrm>
                      <a:prstGeom prst="rect">
                        <a:avLst/>
                      </a:prstGeom>
                    </pic:spPr>
                  </pic:pic>
                </a:graphicData>
              </a:graphic>
            </wp:anchor>
          </w:drawing>
        </w:r>
        <w:bookmarkStart w:id="4946" w:name="_bookmark7"/>
        <w:bookmarkEnd w:id="4946"/>
        <w:r w:rsidRPr="00EF5B97" w:rsidDel="00AD20A3">
          <w:rPr>
            <w:rFonts w:ascii="Times New Roman" w:hAnsi="Times New Roman" w:cs="Times New Roman"/>
            <w:i/>
            <w:kern w:val="16"/>
          </w:rPr>
          <w:delText>Figure 4</w:delText>
        </w:r>
        <w:r w:rsidRPr="00EF5B97" w:rsidDel="00AD20A3">
          <w:rPr>
            <w:rFonts w:ascii="Times New Roman" w:hAnsi="Times New Roman" w:cs="Times New Roman"/>
            <w:kern w:val="16"/>
          </w:rPr>
          <w:delText xml:space="preserve">. CA: Musical Qualities survey, important signed contributions for the first two di- mensions, colored similarly to Figure 3. The </w:delText>
        </w:r>
        <w:r w:rsidRPr="00EF5B97" w:rsidDel="00AD20A3">
          <w:rPr>
            <w:rFonts w:ascii="Cambria Math" w:eastAsia="Cambria" w:hAnsi="Cambria Math" w:cs="Cambria Math"/>
            <w:kern w:val="16"/>
          </w:rPr>
          <w:delText>𝑦</w:delText>
        </w:r>
        <w:r w:rsidRPr="00EF5B97" w:rsidDel="00AD20A3">
          <w:rPr>
            <w:rFonts w:ascii="Times New Roman" w:hAnsi="Times New Roman" w:cs="Times New Roman"/>
            <w:kern w:val="16"/>
          </w:rPr>
          <w:delText>-axis represents the value of the contributions.</w:delText>
        </w:r>
      </w:del>
    </w:p>
    <w:p w14:paraId="788BFD2F" w14:textId="21DFE454" w:rsidR="00FE4F9A" w:rsidRPr="00EF5B97" w:rsidDel="00AD20A3" w:rsidRDefault="00FE4F9A" w:rsidP="00147C87">
      <w:pPr>
        <w:rPr>
          <w:del w:id="4947" w:author="Mizener, Brendon J" w:date="2021-12-15T20:33:00Z"/>
          <w:rFonts w:ascii="Times New Roman" w:hAnsi="Times New Roman" w:cs="Times New Roman"/>
          <w:kern w:val="16"/>
        </w:rPr>
        <w:sectPr w:rsidR="00FE4F9A" w:rsidRPr="00EF5B97" w:rsidDel="00AD20A3" w:rsidSect="00147C87">
          <w:type w:val="continuous"/>
          <w:pgSz w:w="15840" w:h="12240" w:orient="landscape"/>
          <w:pgMar w:top="1360" w:right="1540" w:bottom="280" w:left="1400" w:header="0" w:footer="0" w:gutter="0"/>
          <w:cols w:space="40"/>
          <w:sectPrChange w:id="4948"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4949" w:author="Mizener, Brendon J" w:date="2021-12-15T20:35:00Z">
          <w:pPr>
            <w:spacing w:line="355" w:lineRule="auto"/>
          </w:pPr>
        </w:pPrChange>
      </w:pPr>
    </w:p>
    <w:p w14:paraId="2D7CDD80" w14:textId="25473DFD" w:rsidR="00FE4F9A" w:rsidRPr="00EF5B97" w:rsidDel="00AD20A3" w:rsidRDefault="00FE4F9A" w:rsidP="00147C87">
      <w:pPr>
        <w:rPr>
          <w:del w:id="4950" w:author="Mizener, Brendon J" w:date="2021-12-15T20:33:00Z"/>
          <w:rFonts w:ascii="Times New Roman" w:hAnsi="Times New Roman" w:cs="Times New Roman"/>
          <w:kern w:val="16"/>
          <w:sz w:val="20"/>
        </w:rPr>
        <w:pPrChange w:id="4951" w:author="Mizener, Brendon J" w:date="2021-12-15T20:35:00Z">
          <w:pPr>
            <w:pStyle w:val="BodyText"/>
          </w:pPr>
        </w:pPrChange>
      </w:pPr>
    </w:p>
    <w:p w14:paraId="2A4A40DB" w14:textId="3921D3B9" w:rsidR="00FE4F9A" w:rsidRPr="00EF5B97" w:rsidDel="00AD20A3" w:rsidRDefault="00FE4F9A" w:rsidP="00147C87">
      <w:pPr>
        <w:rPr>
          <w:del w:id="4952" w:author="Mizener, Brendon J" w:date="2021-12-15T20:33:00Z"/>
          <w:rFonts w:ascii="Times New Roman" w:hAnsi="Times New Roman" w:cs="Times New Roman"/>
          <w:kern w:val="16"/>
          <w:sz w:val="20"/>
        </w:rPr>
        <w:pPrChange w:id="4953" w:author="Mizener, Brendon J" w:date="2021-12-15T20:35:00Z">
          <w:pPr>
            <w:pStyle w:val="BodyText"/>
          </w:pPr>
        </w:pPrChange>
      </w:pPr>
    </w:p>
    <w:p w14:paraId="7DA6E4BA" w14:textId="61C43E9D" w:rsidR="00FE4F9A" w:rsidRPr="00EF5B97" w:rsidDel="00AD20A3" w:rsidRDefault="00FE4F9A" w:rsidP="00147C87">
      <w:pPr>
        <w:rPr>
          <w:del w:id="4954" w:author="Mizener, Brendon J" w:date="2021-12-15T20:33:00Z"/>
          <w:rFonts w:ascii="Times New Roman" w:hAnsi="Times New Roman" w:cs="Times New Roman"/>
          <w:kern w:val="16"/>
          <w:sz w:val="20"/>
        </w:rPr>
        <w:pPrChange w:id="4955" w:author="Mizener, Brendon J" w:date="2021-12-15T20:35:00Z">
          <w:pPr>
            <w:pStyle w:val="BodyText"/>
          </w:pPr>
        </w:pPrChange>
      </w:pPr>
    </w:p>
    <w:p w14:paraId="06A1A53E" w14:textId="40A30825" w:rsidR="00FE4F9A" w:rsidRPr="00EF5B97" w:rsidDel="00AD20A3" w:rsidRDefault="00FE4F9A" w:rsidP="00147C87">
      <w:pPr>
        <w:rPr>
          <w:del w:id="4956" w:author="Mizener, Brendon J" w:date="2021-12-15T20:33:00Z"/>
          <w:rFonts w:ascii="Times New Roman" w:hAnsi="Times New Roman" w:cs="Times New Roman"/>
          <w:kern w:val="16"/>
          <w:sz w:val="20"/>
        </w:rPr>
        <w:pPrChange w:id="4957" w:author="Mizener, Brendon J" w:date="2021-12-15T20:35:00Z">
          <w:pPr>
            <w:pStyle w:val="BodyText"/>
          </w:pPr>
        </w:pPrChange>
      </w:pPr>
    </w:p>
    <w:p w14:paraId="024CDDC5" w14:textId="497C37A0" w:rsidR="00FE4F9A" w:rsidRPr="00EF5B97" w:rsidDel="00AD20A3" w:rsidRDefault="00FE4F9A" w:rsidP="00147C87">
      <w:pPr>
        <w:rPr>
          <w:del w:id="4958" w:author="Mizener, Brendon J" w:date="2021-12-15T20:33:00Z"/>
          <w:rFonts w:ascii="Times New Roman" w:hAnsi="Times New Roman" w:cs="Times New Roman"/>
          <w:kern w:val="16"/>
          <w:sz w:val="20"/>
        </w:rPr>
        <w:pPrChange w:id="4959" w:author="Mizener, Brendon J" w:date="2021-12-15T20:35:00Z">
          <w:pPr>
            <w:pStyle w:val="BodyText"/>
          </w:pPr>
        </w:pPrChange>
      </w:pPr>
    </w:p>
    <w:p w14:paraId="59E4826A" w14:textId="3D6EDA34" w:rsidR="00FE4F9A" w:rsidRPr="00EF5B97" w:rsidDel="00AD20A3" w:rsidRDefault="00FE4F9A" w:rsidP="00147C87">
      <w:pPr>
        <w:rPr>
          <w:del w:id="4960" w:author="Mizener, Brendon J" w:date="2021-12-15T20:33:00Z"/>
          <w:rFonts w:ascii="Times New Roman" w:hAnsi="Times New Roman" w:cs="Times New Roman"/>
          <w:kern w:val="16"/>
          <w:sz w:val="20"/>
        </w:rPr>
        <w:pPrChange w:id="4961" w:author="Mizener, Brendon J" w:date="2021-12-15T20:35:00Z">
          <w:pPr>
            <w:pStyle w:val="BodyText"/>
          </w:pPr>
        </w:pPrChange>
      </w:pPr>
    </w:p>
    <w:p w14:paraId="2E6C1106" w14:textId="60B5D800" w:rsidR="00FE4F9A" w:rsidRPr="00EF5B97" w:rsidDel="00AD20A3" w:rsidRDefault="00FE4F9A" w:rsidP="00147C87">
      <w:pPr>
        <w:rPr>
          <w:del w:id="4962" w:author="Mizener, Brendon J" w:date="2021-12-15T20:33:00Z"/>
          <w:rFonts w:ascii="Times New Roman" w:hAnsi="Times New Roman" w:cs="Times New Roman"/>
          <w:kern w:val="16"/>
          <w:sz w:val="20"/>
        </w:rPr>
        <w:pPrChange w:id="4963" w:author="Mizener, Brendon J" w:date="2021-12-15T20:35:00Z">
          <w:pPr>
            <w:pStyle w:val="BodyText"/>
          </w:pPr>
        </w:pPrChange>
      </w:pPr>
    </w:p>
    <w:p w14:paraId="02D5EEF9" w14:textId="3B2C7368" w:rsidR="00FE4F9A" w:rsidRPr="00EF5B97" w:rsidDel="00AD20A3" w:rsidRDefault="00FE4F9A" w:rsidP="00147C87">
      <w:pPr>
        <w:rPr>
          <w:del w:id="4964" w:author="Mizener, Brendon J" w:date="2021-12-15T20:33:00Z"/>
          <w:rFonts w:ascii="Times New Roman" w:hAnsi="Times New Roman" w:cs="Times New Roman"/>
          <w:kern w:val="16"/>
          <w:sz w:val="27"/>
        </w:rPr>
        <w:pPrChange w:id="4965" w:author="Mizener, Brendon J" w:date="2021-12-15T20:35:00Z">
          <w:pPr>
            <w:pStyle w:val="BodyText"/>
            <w:spacing w:before="8"/>
          </w:pPr>
        </w:pPrChange>
      </w:pPr>
    </w:p>
    <w:p w14:paraId="643D6720" w14:textId="6BBC27A3" w:rsidR="00FE4F9A" w:rsidRPr="00EF5B97" w:rsidDel="00AD20A3" w:rsidRDefault="00B44E58" w:rsidP="00147C87">
      <w:pPr>
        <w:rPr>
          <w:del w:id="4966" w:author="Mizener, Brendon J" w:date="2021-12-15T20:33:00Z"/>
          <w:rFonts w:ascii="Times New Roman" w:hAnsi="Times New Roman" w:cs="Times New Roman"/>
          <w:kern w:val="16"/>
        </w:rPr>
        <w:pPrChange w:id="4967" w:author="Mizener, Brendon J" w:date="2021-12-15T20:35:00Z">
          <w:pPr>
            <w:pStyle w:val="BodyText"/>
            <w:spacing w:before="117"/>
            <w:ind w:left="107"/>
          </w:pPr>
        </w:pPrChange>
      </w:pPr>
      <w:bookmarkStart w:id="4968" w:name="_bookmark8"/>
      <w:bookmarkEnd w:id="4968"/>
      <w:del w:id="4969" w:author="Mizener, Brendon J" w:date="2021-12-15T20:33:00Z">
        <w:r w:rsidRPr="00EF5B97" w:rsidDel="00AD20A3">
          <w:rPr>
            <w:rFonts w:ascii="Times New Roman" w:hAnsi="Times New Roman" w:cs="Times New Roman"/>
            <w:i/>
            <w:kern w:val="16"/>
          </w:rPr>
          <w:delText>Figure 5</w:delText>
        </w:r>
        <w:r w:rsidRPr="00EF5B97" w:rsidDel="00AD20A3">
          <w:rPr>
            <w:rFonts w:ascii="Times New Roman" w:hAnsi="Times New Roman" w:cs="Times New Roman"/>
            <w:kern w:val="16"/>
          </w:rPr>
          <w:delText>. MFA: Data manipulation flowchart.</w:delText>
        </w:r>
      </w:del>
    </w:p>
    <w:p w14:paraId="22AA17F6" w14:textId="22293ADE" w:rsidR="00FE4F9A" w:rsidRPr="00EF5B97" w:rsidDel="00AD20A3" w:rsidRDefault="00B44E58" w:rsidP="00147C87">
      <w:pPr>
        <w:rPr>
          <w:del w:id="4970" w:author="Mizener, Brendon J" w:date="2021-12-15T20:33:00Z"/>
          <w:rFonts w:ascii="Times New Roman" w:hAnsi="Times New Roman" w:cs="Times New Roman"/>
          <w:kern w:val="16"/>
          <w:sz w:val="5"/>
        </w:rPr>
        <w:pPrChange w:id="4971" w:author="Mizener, Brendon J" w:date="2021-12-15T20:35:00Z">
          <w:pPr>
            <w:pStyle w:val="BodyText"/>
          </w:pPr>
        </w:pPrChange>
      </w:pPr>
      <w:del w:id="4972" w:author="Mizener, Brendon J" w:date="2021-12-15T20:33:00Z">
        <w:r w:rsidRPr="00EF5B97" w:rsidDel="00AD20A3">
          <w:rPr>
            <w:rFonts w:ascii="Times New Roman" w:hAnsi="Times New Roman" w:cs="Times New Roman"/>
            <w:noProof/>
            <w:kern w:val="16"/>
          </w:rPr>
          <w:drawing>
            <wp:anchor distT="0" distB="0" distL="0" distR="0" simplePos="0" relativeHeight="251651072" behindDoc="0" locked="0" layoutInCell="1" allowOverlap="1" wp14:anchorId="3481FD03" wp14:editId="79D4201F">
              <wp:simplePos x="0" y="0"/>
              <wp:positionH relativeFrom="page">
                <wp:posOffset>914603</wp:posOffset>
              </wp:positionH>
              <wp:positionV relativeFrom="paragraph">
                <wp:posOffset>58504</wp:posOffset>
              </wp:positionV>
              <wp:extent cx="5980176" cy="4090797"/>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48" cstate="print"/>
                      <a:stretch>
                        <a:fillRect/>
                      </a:stretch>
                    </pic:blipFill>
                    <pic:spPr>
                      <a:xfrm>
                        <a:off x="0" y="0"/>
                        <a:ext cx="5980176" cy="4090797"/>
                      </a:xfrm>
                      <a:prstGeom prst="rect">
                        <a:avLst/>
                      </a:prstGeom>
                    </pic:spPr>
                  </pic:pic>
                </a:graphicData>
              </a:graphic>
            </wp:anchor>
          </w:drawing>
        </w:r>
      </w:del>
    </w:p>
    <w:p w14:paraId="726600F8" w14:textId="22C41F55" w:rsidR="00FE4F9A" w:rsidRPr="00EF5B97" w:rsidDel="00AD20A3" w:rsidRDefault="00FE4F9A" w:rsidP="00147C87">
      <w:pPr>
        <w:rPr>
          <w:del w:id="4973" w:author="Mizener, Brendon J" w:date="2021-12-15T20:33:00Z"/>
          <w:rFonts w:ascii="Times New Roman" w:hAnsi="Times New Roman" w:cs="Times New Roman"/>
          <w:kern w:val="16"/>
          <w:sz w:val="34"/>
        </w:rPr>
        <w:pPrChange w:id="4974" w:author="Mizener, Brendon J" w:date="2021-12-15T20:35:00Z">
          <w:pPr>
            <w:pStyle w:val="BodyText"/>
          </w:pPr>
        </w:pPrChange>
      </w:pPr>
    </w:p>
    <w:p w14:paraId="4E402AAC" w14:textId="0A418854" w:rsidR="00FE4F9A" w:rsidRPr="00EF5B97" w:rsidDel="00AD20A3" w:rsidRDefault="00B44E58" w:rsidP="00147C87">
      <w:pPr>
        <w:rPr>
          <w:del w:id="4975" w:author="Mizener, Brendon J" w:date="2021-12-15T20:33:00Z"/>
          <w:rFonts w:ascii="Times New Roman" w:hAnsi="Times New Roman" w:cs="Times New Roman"/>
          <w:kern w:val="16"/>
          <w:sz w:val="20"/>
        </w:rPr>
        <w:pPrChange w:id="4976" w:author="Mizener, Brendon J" w:date="2021-12-15T20:35:00Z">
          <w:pPr>
            <w:pStyle w:val="BodyText"/>
          </w:pPr>
        </w:pPrChange>
      </w:pPr>
      <w:del w:id="4977" w:author="Mizener, Brendon J" w:date="2021-12-15T20:33:00Z">
        <w:r w:rsidRPr="00EF5B97" w:rsidDel="00AD20A3">
          <w:rPr>
            <w:rFonts w:ascii="Times New Roman" w:hAnsi="Times New Roman" w:cs="Times New Roman"/>
            <w:i/>
            <w:kern w:val="16"/>
            <w:sz w:val="20"/>
          </w:rPr>
          <w:delText xml:space="preserve">Note. </w:delText>
        </w:r>
        <w:r w:rsidRPr="00EF5B97" w:rsidDel="00AD20A3">
          <w:rPr>
            <w:rFonts w:ascii="Times New Roman" w:hAnsi="Times New Roman" w:cs="Times New Roman"/>
            <w:kern w:val="16"/>
            <w:sz w:val="20"/>
          </w:rPr>
          <w:delText>1. Brick separated by nationality. 2. Separate bricks summed across pages. 3. Tables transposed. Thin arrows: tables as blocks concatenated into large matrices and sent to MFA for analysis.</w:delText>
        </w:r>
      </w:del>
    </w:p>
    <w:p w14:paraId="0EB1D6A3" w14:textId="0F17AB07" w:rsidR="00FE4F9A" w:rsidRPr="00EF5B97" w:rsidDel="00AD20A3" w:rsidRDefault="00FE4F9A" w:rsidP="00147C87">
      <w:pPr>
        <w:rPr>
          <w:del w:id="4978" w:author="Mizener, Brendon J" w:date="2021-12-15T20:33:00Z"/>
          <w:rFonts w:ascii="Times New Roman" w:hAnsi="Times New Roman" w:cs="Times New Roman"/>
          <w:kern w:val="16"/>
          <w:sz w:val="20"/>
        </w:rPr>
        <w:sectPr w:rsidR="00FE4F9A" w:rsidRPr="00EF5B97" w:rsidDel="00AD20A3" w:rsidSect="00147C87">
          <w:type w:val="continuous"/>
          <w:pgSz w:w="15840" w:h="12240" w:orient="landscape"/>
          <w:pgMar w:top="1360" w:right="1540" w:bottom="280" w:left="1400" w:header="0" w:footer="0" w:gutter="0"/>
          <w:cols w:space="40"/>
          <w:sectPrChange w:id="4979"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4980" w:author="Mizener, Brendon J" w:date="2021-12-15T20:35:00Z">
          <w:pPr>
            <w:spacing w:line="352" w:lineRule="auto"/>
          </w:pPr>
        </w:pPrChange>
      </w:pPr>
    </w:p>
    <w:p w14:paraId="5783EFFF" w14:textId="1A08DAFA" w:rsidR="00FE4F9A" w:rsidRPr="00EF5B97" w:rsidDel="00AD20A3" w:rsidRDefault="00FE4F9A" w:rsidP="00147C87">
      <w:pPr>
        <w:rPr>
          <w:del w:id="4981" w:author="Mizener, Brendon J" w:date="2021-12-15T20:33:00Z"/>
          <w:rFonts w:ascii="Times New Roman" w:hAnsi="Times New Roman" w:cs="Times New Roman"/>
          <w:kern w:val="16"/>
          <w:sz w:val="20"/>
        </w:rPr>
        <w:pPrChange w:id="4982" w:author="Mizener, Brendon J" w:date="2021-12-15T20:35:00Z">
          <w:pPr>
            <w:pStyle w:val="BodyText"/>
          </w:pPr>
        </w:pPrChange>
      </w:pPr>
    </w:p>
    <w:p w14:paraId="7B9B0018" w14:textId="60C55B78" w:rsidR="00FE4F9A" w:rsidRPr="00EF5B97" w:rsidDel="00AD20A3" w:rsidRDefault="00FE4F9A" w:rsidP="00147C87">
      <w:pPr>
        <w:rPr>
          <w:del w:id="4983" w:author="Mizener, Brendon J" w:date="2021-12-15T20:33:00Z"/>
          <w:rFonts w:ascii="Times New Roman" w:hAnsi="Times New Roman" w:cs="Times New Roman"/>
          <w:kern w:val="16"/>
          <w:sz w:val="27"/>
        </w:rPr>
        <w:pPrChange w:id="4984" w:author="Mizener, Brendon J" w:date="2021-12-15T20:35:00Z">
          <w:pPr>
            <w:pStyle w:val="BodyText"/>
            <w:spacing w:before="9"/>
          </w:pPr>
        </w:pPrChange>
      </w:pPr>
    </w:p>
    <w:p w14:paraId="045F9F98" w14:textId="687FF6DA" w:rsidR="00FE4F9A" w:rsidRPr="00EF5B97" w:rsidDel="00AD20A3" w:rsidRDefault="00B44E58" w:rsidP="00147C87">
      <w:pPr>
        <w:rPr>
          <w:del w:id="4985" w:author="Mizener, Brendon J" w:date="2021-12-15T20:33:00Z"/>
          <w:rFonts w:ascii="Times New Roman" w:hAnsi="Times New Roman" w:cs="Times New Roman"/>
          <w:kern w:val="16"/>
        </w:rPr>
        <w:pPrChange w:id="4986" w:author="Mizener, Brendon J" w:date="2021-12-15T20:35:00Z">
          <w:pPr>
            <w:pStyle w:val="BodyText"/>
          </w:pPr>
        </w:pPrChange>
      </w:pPr>
      <w:del w:id="4987" w:author="Mizener, Brendon J" w:date="2021-12-15T20:33:00Z">
        <w:r w:rsidRPr="00EF5B97" w:rsidDel="00AD20A3">
          <w:rPr>
            <w:rFonts w:ascii="Times New Roman" w:hAnsi="Times New Roman" w:cs="Times New Roman"/>
            <w:i/>
            <w:kern w:val="16"/>
          </w:rPr>
          <w:delText>Figure 6</w:delText>
        </w:r>
        <w:r w:rsidRPr="00EF5B97" w:rsidDel="00AD20A3">
          <w:rPr>
            <w:rFonts w:ascii="Times New Roman" w:hAnsi="Times New Roman" w:cs="Times New Roman"/>
            <w:kern w:val="16"/>
          </w:rPr>
          <w:delText>. CA: Scree plot for Adjectives Survey, showing percentage of explained variance per dimension. Horizontal line indicates the average variance extracted per dimension.</w:delText>
        </w:r>
      </w:del>
    </w:p>
    <w:p w14:paraId="637A3BE5" w14:textId="4368CFD8" w:rsidR="00FE4F9A" w:rsidRPr="00EF5B97" w:rsidDel="00AD20A3" w:rsidRDefault="00306328" w:rsidP="00147C87">
      <w:pPr>
        <w:rPr>
          <w:del w:id="4988" w:author="Mizener, Brendon J" w:date="2021-12-15T20:33:00Z"/>
          <w:rFonts w:ascii="Times New Roman" w:hAnsi="Times New Roman" w:cs="Times New Roman"/>
          <w:kern w:val="16"/>
          <w:sz w:val="34"/>
        </w:rPr>
        <w:pPrChange w:id="4989" w:author="Mizener, Brendon J" w:date="2021-12-15T20:35:00Z">
          <w:pPr>
            <w:pStyle w:val="BodyText"/>
          </w:pPr>
        </w:pPrChange>
      </w:pPr>
      <w:del w:id="4990" w:author="Mizener, Brendon J" w:date="2021-12-15T20:33:00Z">
        <w:r w:rsidRPr="00EF5B97" w:rsidDel="00AD20A3">
          <w:rPr>
            <w:rFonts w:ascii="Times New Roman" w:hAnsi="Times New Roman" w:cs="Times New Roman"/>
            <w:noProof/>
            <w:kern w:val="16"/>
          </w:rPr>
          <w:drawing>
            <wp:anchor distT="0" distB="0" distL="0" distR="0" simplePos="0" relativeHeight="251657216" behindDoc="1" locked="0" layoutInCell="1" allowOverlap="1" wp14:anchorId="59E142C4" wp14:editId="7515B28B">
              <wp:simplePos x="0" y="0"/>
              <wp:positionH relativeFrom="page">
                <wp:posOffset>2165350</wp:posOffset>
              </wp:positionH>
              <wp:positionV relativeFrom="paragraph">
                <wp:posOffset>48260</wp:posOffset>
              </wp:positionV>
              <wp:extent cx="3022600" cy="1864995"/>
              <wp:effectExtent l="0" t="0" r="6350" b="1905"/>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49">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del>
    </w:p>
    <w:p w14:paraId="6358AA70" w14:textId="26FA7892" w:rsidR="00FE4F9A" w:rsidRPr="00EF5B97" w:rsidDel="00AD20A3" w:rsidRDefault="00FE4F9A" w:rsidP="00147C87">
      <w:pPr>
        <w:rPr>
          <w:del w:id="4991" w:author="Mizener, Brendon J" w:date="2021-12-15T20:33:00Z"/>
          <w:rFonts w:ascii="Times New Roman" w:hAnsi="Times New Roman" w:cs="Times New Roman"/>
          <w:kern w:val="16"/>
          <w:sz w:val="34"/>
        </w:rPr>
        <w:pPrChange w:id="4992" w:author="Mizener, Brendon J" w:date="2021-12-15T20:35:00Z">
          <w:pPr>
            <w:pStyle w:val="BodyText"/>
          </w:pPr>
        </w:pPrChange>
      </w:pPr>
    </w:p>
    <w:p w14:paraId="5B8F7A41" w14:textId="71F0507A" w:rsidR="00FE4F9A" w:rsidRPr="00EF5B97" w:rsidDel="00AD20A3" w:rsidRDefault="00FE4F9A" w:rsidP="00147C87">
      <w:pPr>
        <w:rPr>
          <w:del w:id="4993" w:author="Mizener, Brendon J" w:date="2021-12-15T20:33:00Z"/>
          <w:rFonts w:ascii="Times New Roman" w:hAnsi="Times New Roman" w:cs="Times New Roman"/>
          <w:kern w:val="16"/>
          <w:sz w:val="34"/>
        </w:rPr>
        <w:pPrChange w:id="4994" w:author="Mizener, Brendon J" w:date="2021-12-15T20:35:00Z">
          <w:pPr>
            <w:pStyle w:val="BodyText"/>
          </w:pPr>
        </w:pPrChange>
      </w:pPr>
    </w:p>
    <w:p w14:paraId="2A51FB36" w14:textId="2B4C578D" w:rsidR="00FE4F9A" w:rsidRPr="00EF5B97" w:rsidDel="00AD20A3" w:rsidRDefault="00FE4F9A" w:rsidP="00147C87">
      <w:pPr>
        <w:rPr>
          <w:del w:id="4995" w:author="Mizener, Brendon J" w:date="2021-12-15T20:33:00Z"/>
          <w:rFonts w:ascii="Times New Roman" w:hAnsi="Times New Roman" w:cs="Times New Roman"/>
          <w:kern w:val="16"/>
          <w:sz w:val="34"/>
        </w:rPr>
        <w:pPrChange w:id="4996" w:author="Mizener, Brendon J" w:date="2021-12-15T20:35:00Z">
          <w:pPr>
            <w:pStyle w:val="BodyText"/>
          </w:pPr>
        </w:pPrChange>
      </w:pPr>
    </w:p>
    <w:p w14:paraId="261F1A2A" w14:textId="2AC7802F" w:rsidR="00FE4F9A" w:rsidRPr="00EF5B97" w:rsidDel="00AD20A3" w:rsidRDefault="00FE4F9A" w:rsidP="00147C87">
      <w:pPr>
        <w:rPr>
          <w:del w:id="4997" w:author="Mizener, Brendon J" w:date="2021-12-15T20:33:00Z"/>
          <w:rFonts w:ascii="Times New Roman" w:hAnsi="Times New Roman" w:cs="Times New Roman"/>
          <w:kern w:val="16"/>
          <w:sz w:val="34"/>
        </w:rPr>
        <w:pPrChange w:id="4998" w:author="Mizener, Brendon J" w:date="2021-12-15T20:35:00Z">
          <w:pPr>
            <w:pStyle w:val="BodyText"/>
          </w:pPr>
        </w:pPrChange>
      </w:pPr>
    </w:p>
    <w:p w14:paraId="123B850B" w14:textId="428D5B3F" w:rsidR="00FE4F9A" w:rsidRPr="00EF5B97" w:rsidDel="00AD20A3" w:rsidRDefault="00FE4F9A" w:rsidP="00147C87">
      <w:pPr>
        <w:rPr>
          <w:del w:id="4999" w:author="Mizener, Brendon J" w:date="2021-12-15T20:33:00Z"/>
          <w:rFonts w:ascii="Times New Roman" w:hAnsi="Times New Roman" w:cs="Times New Roman"/>
          <w:kern w:val="16"/>
          <w:sz w:val="34"/>
        </w:rPr>
        <w:pPrChange w:id="5000" w:author="Mizener, Brendon J" w:date="2021-12-15T20:35:00Z">
          <w:pPr>
            <w:pStyle w:val="BodyText"/>
          </w:pPr>
        </w:pPrChange>
      </w:pPr>
    </w:p>
    <w:p w14:paraId="106BAAED" w14:textId="43F2675D" w:rsidR="00FE4F9A" w:rsidRPr="00EF5B97" w:rsidDel="00AD20A3" w:rsidRDefault="00FE4F9A" w:rsidP="00147C87">
      <w:pPr>
        <w:rPr>
          <w:del w:id="5001" w:author="Mizener, Brendon J" w:date="2021-12-15T20:33:00Z"/>
          <w:rFonts w:ascii="Times New Roman" w:hAnsi="Times New Roman" w:cs="Times New Roman"/>
          <w:kern w:val="16"/>
          <w:sz w:val="34"/>
        </w:rPr>
        <w:pPrChange w:id="5002" w:author="Mizener, Brendon J" w:date="2021-12-15T20:35:00Z">
          <w:pPr>
            <w:pStyle w:val="BodyText"/>
          </w:pPr>
        </w:pPrChange>
      </w:pPr>
    </w:p>
    <w:p w14:paraId="0D88F4DB" w14:textId="45742EB4" w:rsidR="00FE4F9A" w:rsidRPr="00EF5B97" w:rsidDel="00AD20A3" w:rsidRDefault="00FE4F9A" w:rsidP="00147C87">
      <w:pPr>
        <w:rPr>
          <w:del w:id="5003" w:author="Mizener, Brendon J" w:date="2021-12-15T20:33:00Z"/>
          <w:rFonts w:ascii="Times New Roman" w:hAnsi="Times New Roman" w:cs="Times New Roman"/>
          <w:kern w:val="16"/>
          <w:sz w:val="34"/>
        </w:rPr>
        <w:pPrChange w:id="5004" w:author="Mizener, Brendon J" w:date="2021-12-15T20:35:00Z">
          <w:pPr>
            <w:pStyle w:val="BodyText"/>
          </w:pPr>
        </w:pPrChange>
      </w:pPr>
    </w:p>
    <w:p w14:paraId="5A263638" w14:textId="15309A04" w:rsidR="00FE4F9A" w:rsidRPr="00EF5B97" w:rsidDel="00AD20A3" w:rsidRDefault="00FE4F9A" w:rsidP="00147C87">
      <w:pPr>
        <w:rPr>
          <w:del w:id="5005" w:author="Mizener, Brendon J" w:date="2021-12-15T20:33:00Z"/>
          <w:rFonts w:ascii="Times New Roman" w:hAnsi="Times New Roman" w:cs="Times New Roman"/>
          <w:kern w:val="16"/>
          <w:sz w:val="34"/>
        </w:rPr>
        <w:pPrChange w:id="5006" w:author="Mizener, Brendon J" w:date="2021-12-15T20:35:00Z">
          <w:pPr>
            <w:pStyle w:val="BodyText"/>
          </w:pPr>
        </w:pPrChange>
      </w:pPr>
    </w:p>
    <w:p w14:paraId="06FAF92F" w14:textId="04915124" w:rsidR="00FE4F9A" w:rsidRPr="00EF5B97" w:rsidDel="00AD20A3" w:rsidRDefault="00FE4F9A" w:rsidP="00147C87">
      <w:pPr>
        <w:rPr>
          <w:del w:id="5007" w:author="Mizener, Brendon J" w:date="2021-12-15T20:33:00Z"/>
          <w:rFonts w:ascii="Times New Roman" w:hAnsi="Times New Roman" w:cs="Times New Roman"/>
          <w:kern w:val="16"/>
          <w:sz w:val="48"/>
        </w:rPr>
        <w:pPrChange w:id="5008" w:author="Mizener, Brendon J" w:date="2021-12-15T20:35:00Z">
          <w:pPr>
            <w:pStyle w:val="BodyText"/>
            <w:spacing w:before="7"/>
          </w:pPr>
        </w:pPrChange>
      </w:pPr>
    </w:p>
    <w:p w14:paraId="653636B2" w14:textId="631252C4" w:rsidR="00FE4F9A" w:rsidRPr="00EF5B97" w:rsidDel="00AD20A3" w:rsidRDefault="00B44E58" w:rsidP="00147C87">
      <w:pPr>
        <w:rPr>
          <w:del w:id="5009" w:author="Mizener, Brendon J" w:date="2021-12-15T20:33:00Z"/>
          <w:rFonts w:ascii="Times New Roman" w:hAnsi="Times New Roman" w:cs="Times New Roman"/>
          <w:kern w:val="16"/>
        </w:rPr>
        <w:pPrChange w:id="5010" w:author="Mizener, Brendon J" w:date="2021-12-15T20:35:00Z">
          <w:pPr>
            <w:pStyle w:val="BodyText"/>
          </w:pPr>
        </w:pPrChange>
      </w:pPr>
      <w:del w:id="5011" w:author="Mizener, Brendon J" w:date="2021-12-15T20:33:00Z">
        <w:r w:rsidRPr="00EF5B97" w:rsidDel="00AD20A3">
          <w:rPr>
            <w:rFonts w:ascii="Times New Roman" w:hAnsi="Times New Roman" w:cs="Times New Roman"/>
            <w:noProof/>
            <w:kern w:val="16"/>
          </w:rPr>
          <w:drawing>
            <wp:anchor distT="0" distB="0" distL="0" distR="0" simplePos="0" relativeHeight="251658240" behindDoc="1" locked="0" layoutInCell="1" allowOverlap="1" wp14:anchorId="5CE1EE1D" wp14:editId="6278B183">
              <wp:simplePos x="0" y="0"/>
              <wp:positionH relativeFrom="page">
                <wp:posOffset>914400</wp:posOffset>
              </wp:positionH>
              <wp:positionV relativeFrom="paragraph">
                <wp:posOffset>870981</wp:posOffset>
              </wp:positionV>
              <wp:extent cx="5943734" cy="2532372"/>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0" cstate="print"/>
                      <a:stretch>
                        <a:fillRect/>
                      </a:stretch>
                    </pic:blipFill>
                    <pic:spPr>
                      <a:xfrm>
                        <a:off x="0" y="0"/>
                        <a:ext cx="5943734" cy="2532372"/>
                      </a:xfrm>
                      <a:prstGeom prst="rect">
                        <a:avLst/>
                      </a:prstGeom>
                    </pic:spPr>
                  </pic:pic>
                </a:graphicData>
              </a:graphic>
            </wp:anchor>
          </w:drawing>
        </w:r>
        <w:bookmarkStart w:id="5012" w:name="_bookmark9"/>
        <w:bookmarkEnd w:id="5012"/>
        <w:r w:rsidRPr="00EF5B97" w:rsidDel="00AD20A3">
          <w:rPr>
            <w:rFonts w:ascii="Times New Roman" w:hAnsi="Times New Roman" w:cs="Times New Roman"/>
            <w:i/>
            <w:kern w:val="16"/>
          </w:rPr>
          <w:delText xml:space="preserve">Figure 7 </w:delText>
        </w:r>
        <w:r w:rsidRPr="00EF5B97" w:rsidDel="00AD20A3">
          <w:rPr>
            <w:rFonts w:ascii="Times New Roman" w:hAnsi="Times New Roman" w:cs="Times New Roman"/>
            <w:kern w:val="16"/>
          </w:rPr>
          <w:delText>. CA: Adjective survey, factor plots for Excerpts and Adjectives, each colored according to clusters identified by their respective HCAs. Axis labels indicate dimension, eigenvalue, and explained variance for that dimension.</w:delText>
        </w:r>
      </w:del>
    </w:p>
    <w:p w14:paraId="6BDD3476" w14:textId="50FE1E9D" w:rsidR="00FE4F9A" w:rsidRPr="00EF5B97" w:rsidDel="00AD20A3" w:rsidRDefault="00FE4F9A" w:rsidP="00147C87">
      <w:pPr>
        <w:rPr>
          <w:del w:id="5013" w:author="Mizener, Brendon J" w:date="2021-12-15T20:33:00Z"/>
          <w:rFonts w:ascii="Times New Roman" w:hAnsi="Times New Roman" w:cs="Times New Roman"/>
          <w:kern w:val="16"/>
        </w:rPr>
        <w:sectPr w:rsidR="00FE4F9A" w:rsidRPr="00EF5B97" w:rsidDel="00AD20A3" w:rsidSect="00147C87">
          <w:type w:val="continuous"/>
          <w:pgSz w:w="15840" w:h="12240" w:orient="landscape"/>
          <w:pgMar w:top="1360" w:right="1540" w:bottom="280" w:left="1400" w:header="0" w:footer="0" w:gutter="0"/>
          <w:cols w:space="40"/>
          <w:sectPrChange w:id="5014"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5015" w:author="Mizener, Brendon J" w:date="2021-12-15T20:35:00Z">
          <w:pPr>
            <w:spacing w:line="355" w:lineRule="auto"/>
            <w:jc w:val="both"/>
          </w:pPr>
        </w:pPrChange>
      </w:pPr>
    </w:p>
    <w:p w14:paraId="20327EFE" w14:textId="3FE95F14" w:rsidR="00FE4F9A" w:rsidRPr="00EF5B97" w:rsidDel="00AD20A3" w:rsidRDefault="00FE4F9A" w:rsidP="00147C87">
      <w:pPr>
        <w:rPr>
          <w:del w:id="5016" w:author="Mizener, Brendon J" w:date="2021-12-15T20:33:00Z"/>
          <w:rFonts w:ascii="Times New Roman" w:hAnsi="Times New Roman" w:cs="Times New Roman"/>
          <w:kern w:val="16"/>
          <w:sz w:val="20"/>
        </w:rPr>
        <w:pPrChange w:id="5017" w:author="Mizener, Brendon J" w:date="2021-12-15T20:35:00Z">
          <w:pPr>
            <w:pStyle w:val="BodyText"/>
          </w:pPr>
        </w:pPrChange>
      </w:pPr>
    </w:p>
    <w:p w14:paraId="4C3E8DF2" w14:textId="76F14746" w:rsidR="00FE4F9A" w:rsidRPr="00EF5B97" w:rsidDel="00AD20A3" w:rsidRDefault="00FE4F9A" w:rsidP="00147C87">
      <w:pPr>
        <w:rPr>
          <w:del w:id="5018" w:author="Mizener, Brendon J" w:date="2021-12-15T20:33:00Z"/>
          <w:rFonts w:ascii="Times New Roman" w:hAnsi="Times New Roman" w:cs="Times New Roman"/>
          <w:kern w:val="16"/>
          <w:sz w:val="20"/>
        </w:rPr>
        <w:pPrChange w:id="5019" w:author="Mizener, Brendon J" w:date="2021-12-15T20:35:00Z">
          <w:pPr>
            <w:pStyle w:val="BodyText"/>
          </w:pPr>
        </w:pPrChange>
      </w:pPr>
    </w:p>
    <w:p w14:paraId="16D8552F" w14:textId="21482D6F" w:rsidR="00FE4F9A" w:rsidRPr="00EF5B97" w:rsidDel="00AD20A3" w:rsidRDefault="00FE4F9A" w:rsidP="00147C87">
      <w:pPr>
        <w:rPr>
          <w:del w:id="5020" w:author="Mizener, Brendon J" w:date="2021-12-15T20:33:00Z"/>
          <w:rFonts w:ascii="Times New Roman" w:hAnsi="Times New Roman" w:cs="Times New Roman"/>
          <w:kern w:val="16"/>
          <w:sz w:val="20"/>
        </w:rPr>
        <w:pPrChange w:id="5021" w:author="Mizener, Brendon J" w:date="2021-12-15T20:35:00Z">
          <w:pPr>
            <w:pStyle w:val="BodyText"/>
          </w:pPr>
        </w:pPrChange>
      </w:pPr>
    </w:p>
    <w:p w14:paraId="04489E81" w14:textId="6903CF77" w:rsidR="00FE4F9A" w:rsidRPr="00EF5B97" w:rsidDel="00AD20A3" w:rsidRDefault="00FE4F9A" w:rsidP="00147C87">
      <w:pPr>
        <w:rPr>
          <w:del w:id="5022" w:author="Mizener, Brendon J" w:date="2021-12-15T20:33:00Z"/>
          <w:rFonts w:ascii="Times New Roman" w:hAnsi="Times New Roman" w:cs="Times New Roman"/>
          <w:kern w:val="16"/>
          <w:sz w:val="20"/>
        </w:rPr>
        <w:pPrChange w:id="5023" w:author="Mizener, Brendon J" w:date="2021-12-15T20:35:00Z">
          <w:pPr>
            <w:pStyle w:val="BodyText"/>
          </w:pPr>
        </w:pPrChange>
      </w:pPr>
    </w:p>
    <w:p w14:paraId="70F577B4" w14:textId="523B07C2" w:rsidR="00FE4F9A" w:rsidRPr="00EF5B97" w:rsidDel="00AD20A3" w:rsidRDefault="00FE4F9A" w:rsidP="00147C87">
      <w:pPr>
        <w:rPr>
          <w:del w:id="5024" w:author="Mizener, Brendon J" w:date="2021-12-15T20:33:00Z"/>
          <w:rFonts w:ascii="Times New Roman" w:hAnsi="Times New Roman" w:cs="Times New Roman"/>
          <w:kern w:val="16"/>
          <w:sz w:val="20"/>
        </w:rPr>
        <w:pPrChange w:id="5025" w:author="Mizener, Brendon J" w:date="2021-12-15T20:35:00Z">
          <w:pPr>
            <w:pStyle w:val="BodyText"/>
          </w:pPr>
        </w:pPrChange>
      </w:pPr>
    </w:p>
    <w:p w14:paraId="13FE211D" w14:textId="3DA57D29" w:rsidR="00FE4F9A" w:rsidRPr="00EF5B97" w:rsidDel="00AD20A3" w:rsidRDefault="00FE4F9A" w:rsidP="00147C87">
      <w:pPr>
        <w:rPr>
          <w:del w:id="5026" w:author="Mizener, Brendon J" w:date="2021-12-15T20:33:00Z"/>
          <w:rFonts w:ascii="Times New Roman" w:hAnsi="Times New Roman" w:cs="Times New Roman"/>
          <w:kern w:val="16"/>
          <w:sz w:val="20"/>
        </w:rPr>
        <w:pPrChange w:id="5027" w:author="Mizener, Brendon J" w:date="2021-12-15T20:35:00Z">
          <w:pPr>
            <w:pStyle w:val="BodyText"/>
          </w:pPr>
        </w:pPrChange>
      </w:pPr>
    </w:p>
    <w:p w14:paraId="17491E98" w14:textId="10BF6603" w:rsidR="00FE4F9A" w:rsidRPr="00EF5B97" w:rsidDel="00AD20A3" w:rsidRDefault="00FE4F9A" w:rsidP="00147C87">
      <w:pPr>
        <w:rPr>
          <w:del w:id="5028" w:author="Mizener, Brendon J" w:date="2021-12-15T20:33:00Z"/>
          <w:rFonts w:ascii="Times New Roman" w:hAnsi="Times New Roman" w:cs="Times New Roman"/>
          <w:kern w:val="16"/>
          <w:sz w:val="20"/>
        </w:rPr>
        <w:pPrChange w:id="5029" w:author="Mizener, Brendon J" w:date="2021-12-15T20:35:00Z">
          <w:pPr>
            <w:pStyle w:val="BodyText"/>
          </w:pPr>
        </w:pPrChange>
      </w:pPr>
    </w:p>
    <w:p w14:paraId="6B276483" w14:textId="19B94BF2" w:rsidR="00FE4F9A" w:rsidRPr="00EF5B97" w:rsidDel="00AD20A3" w:rsidRDefault="00FE4F9A" w:rsidP="00147C87">
      <w:pPr>
        <w:rPr>
          <w:del w:id="5030" w:author="Mizener, Brendon J" w:date="2021-12-15T20:33:00Z"/>
          <w:rFonts w:ascii="Times New Roman" w:hAnsi="Times New Roman" w:cs="Times New Roman"/>
          <w:kern w:val="16"/>
          <w:sz w:val="20"/>
        </w:rPr>
        <w:pPrChange w:id="5031" w:author="Mizener, Brendon J" w:date="2021-12-15T20:35:00Z">
          <w:pPr>
            <w:pStyle w:val="BodyText"/>
          </w:pPr>
        </w:pPrChange>
      </w:pPr>
    </w:p>
    <w:p w14:paraId="6147F7BD" w14:textId="74A347FF" w:rsidR="00FE4F9A" w:rsidRPr="00EF5B97" w:rsidDel="00AD20A3" w:rsidRDefault="00FE4F9A" w:rsidP="00147C87">
      <w:pPr>
        <w:rPr>
          <w:del w:id="5032" w:author="Mizener, Brendon J" w:date="2021-12-15T20:33:00Z"/>
          <w:rFonts w:ascii="Times New Roman" w:hAnsi="Times New Roman" w:cs="Times New Roman"/>
          <w:kern w:val="16"/>
          <w:sz w:val="20"/>
        </w:rPr>
        <w:pPrChange w:id="5033" w:author="Mizener, Brendon J" w:date="2021-12-15T20:35:00Z">
          <w:pPr>
            <w:pStyle w:val="BodyText"/>
          </w:pPr>
        </w:pPrChange>
      </w:pPr>
    </w:p>
    <w:p w14:paraId="20F7FB22" w14:textId="370DED9C" w:rsidR="00FE4F9A" w:rsidRPr="00EF5B97" w:rsidDel="00AD20A3" w:rsidRDefault="00FE4F9A" w:rsidP="00147C87">
      <w:pPr>
        <w:rPr>
          <w:del w:id="5034" w:author="Mizener, Brendon J" w:date="2021-12-15T20:33:00Z"/>
          <w:rFonts w:ascii="Times New Roman" w:hAnsi="Times New Roman" w:cs="Times New Roman"/>
          <w:kern w:val="16"/>
          <w:sz w:val="20"/>
        </w:rPr>
        <w:pPrChange w:id="5035" w:author="Mizener, Brendon J" w:date="2021-12-15T20:35:00Z">
          <w:pPr>
            <w:pStyle w:val="BodyText"/>
          </w:pPr>
        </w:pPrChange>
      </w:pPr>
    </w:p>
    <w:p w14:paraId="646A0949" w14:textId="2C6149C6" w:rsidR="00FE4F9A" w:rsidRPr="00EF5B97" w:rsidDel="00AD20A3" w:rsidRDefault="00FE4F9A" w:rsidP="00147C87">
      <w:pPr>
        <w:rPr>
          <w:del w:id="5036" w:author="Mizener, Brendon J" w:date="2021-12-15T20:33:00Z"/>
          <w:rFonts w:ascii="Times New Roman" w:hAnsi="Times New Roman" w:cs="Times New Roman"/>
          <w:kern w:val="16"/>
          <w:sz w:val="20"/>
        </w:rPr>
        <w:pPrChange w:id="5037" w:author="Mizener, Brendon J" w:date="2021-12-15T20:35:00Z">
          <w:pPr>
            <w:pStyle w:val="BodyText"/>
          </w:pPr>
        </w:pPrChange>
      </w:pPr>
    </w:p>
    <w:p w14:paraId="52F32FBA" w14:textId="59B2FE32" w:rsidR="00FE4F9A" w:rsidRPr="00EF5B97" w:rsidDel="00AD20A3" w:rsidRDefault="00B44E58" w:rsidP="00147C87">
      <w:pPr>
        <w:rPr>
          <w:del w:id="5038" w:author="Mizener, Brendon J" w:date="2021-12-15T20:33:00Z"/>
          <w:rFonts w:ascii="Times New Roman" w:hAnsi="Times New Roman" w:cs="Times New Roman"/>
          <w:kern w:val="16"/>
        </w:rPr>
        <w:pPrChange w:id="5039" w:author="Mizener, Brendon J" w:date="2021-12-15T20:35:00Z">
          <w:pPr>
            <w:pStyle w:val="BodyText"/>
          </w:pPr>
        </w:pPrChange>
      </w:pPr>
      <w:del w:id="5040" w:author="Mizener, Brendon J" w:date="2021-12-15T20:33:00Z">
        <w:r w:rsidRPr="00EF5B97" w:rsidDel="00AD20A3">
          <w:rPr>
            <w:rFonts w:ascii="Times New Roman" w:hAnsi="Times New Roman" w:cs="Times New Roman"/>
            <w:noProof/>
            <w:kern w:val="16"/>
          </w:rPr>
          <w:drawing>
            <wp:anchor distT="0" distB="0" distL="0" distR="0" simplePos="0" relativeHeight="251659264" behindDoc="1" locked="0" layoutInCell="1" allowOverlap="1" wp14:anchorId="4B3EECC5" wp14:editId="480E16E9">
              <wp:simplePos x="0" y="0"/>
              <wp:positionH relativeFrom="page">
                <wp:posOffset>914438</wp:posOffset>
              </wp:positionH>
              <wp:positionV relativeFrom="paragraph">
                <wp:posOffset>1038624</wp:posOffset>
              </wp:positionV>
              <wp:extent cx="5943546" cy="2609852"/>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1" cstate="print"/>
                      <a:stretch>
                        <a:fillRect/>
                      </a:stretch>
                    </pic:blipFill>
                    <pic:spPr>
                      <a:xfrm>
                        <a:off x="0" y="0"/>
                        <a:ext cx="5943546" cy="2609852"/>
                      </a:xfrm>
                      <a:prstGeom prst="rect">
                        <a:avLst/>
                      </a:prstGeom>
                    </pic:spPr>
                  </pic:pic>
                </a:graphicData>
              </a:graphic>
            </wp:anchor>
          </w:drawing>
        </w:r>
        <w:bookmarkStart w:id="5041" w:name="_bookmark10"/>
        <w:bookmarkEnd w:id="5041"/>
        <w:r w:rsidRPr="00EF5B97" w:rsidDel="00AD20A3">
          <w:rPr>
            <w:rFonts w:ascii="Times New Roman" w:hAnsi="Times New Roman" w:cs="Times New Roman"/>
            <w:i/>
            <w:kern w:val="16"/>
          </w:rPr>
          <w:delText>Figure 8</w:delText>
        </w:r>
        <w:r w:rsidRPr="00EF5B97" w:rsidDel="00AD20A3">
          <w:rPr>
            <w:rFonts w:ascii="Times New Roman" w:hAnsi="Times New Roman" w:cs="Times New Roman"/>
            <w:kern w:val="16"/>
          </w:rPr>
          <w:delText xml:space="preserve">. CA: Adjective survey. Important signed contributions from rows and columns, colored according to clusters identified by their respective HCAs. The </w:delText>
        </w:r>
        <w:r w:rsidRPr="00EF5B97" w:rsidDel="00AD20A3">
          <w:rPr>
            <w:rFonts w:ascii="Cambria Math" w:eastAsia="Cambria" w:hAnsi="Cambria Math" w:cs="Cambria Math"/>
            <w:kern w:val="16"/>
          </w:rPr>
          <w:delText>𝑦</w:delText>
        </w:r>
        <w:r w:rsidRPr="00EF5B97" w:rsidDel="00AD20A3">
          <w:rPr>
            <w:rFonts w:ascii="Times New Roman" w:hAnsi="Times New Roman" w:cs="Times New Roman"/>
            <w:kern w:val="16"/>
          </w:rPr>
          <w:delText>-axis represents the value of the contributions.</w:delText>
        </w:r>
      </w:del>
    </w:p>
    <w:p w14:paraId="567AD639" w14:textId="42CEB049" w:rsidR="00FE4F9A" w:rsidRPr="00EF5B97" w:rsidDel="00AD20A3" w:rsidRDefault="00FE4F9A" w:rsidP="00147C87">
      <w:pPr>
        <w:rPr>
          <w:del w:id="5042" w:author="Mizener, Brendon J" w:date="2021-12-15T20:33:00Z"/>
          <w:rFonts w:ascii="Times New Roman" w:hAnsi="Times New Roman" w:cs="Times New Roman"/>
          <w:kern w:val="16"/>
        </w:rPr>
        <w:sectPr w:rsidR="00FE4F9A" w:rsidRPr="00EF5B97" w:rsidDel="00AD20A3" w:rsidSect="00147C87">
          <w:type w:val="continuous"/>
          <w:pgSz w:w="15840" w:h="12240" w:orient="landscape"/>
          <w:pgMar w:top="1360" w:right="1540" w:bottom="280" w:left="1400" w:header="0" w:footer="0" w:gutter="0"/>
          <w:cols w:space="40"/>
          <w:sectPrChange w:id="5043"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5044" w:author="Mizener, Brendon J" w:date="2021-12-15T20:35:00Z">
          <w:pPr>
            <w:spacing w:line="355" w:lineRule="auto"/>
            <w:jc w:val="both"/>
          </w:pPr>
        </w:pPrChange>
      </w:pPr>
    </w:p>
    <w:p w14:paraId="417938E0" w14:textId="0E4DBE7C" w:rsidR="00FE4F9A" w:rsidRPr="00EF5B97" w:rsidDel="00AD20A3" w:rsidRDefault="00FE4F9A" w:rsidP="00147C87">
      <w:pPr>
        <w:rPr>
          <w:del w:id="5045" w:author="Mizener, Brendon J" w:date="2021-12-15T20:33:00Z"/>
          <w:rFonts w:ascii="Times New Roman" w:hAnsi="Times New Roman" w:cs="Times New Roman"/>
          <w:kern w:val="16"/>
          <w:sz w:val="20"/>
        </w:rPr>
        <w:pPrChange w:id="5046" w:author="Mizener, Brendon J" w:date="2021-12-15T20:35:00Z">
          <w:pPr>
            <w:pStyle w:val="BodyText"/>
          </w:pPr>
        </w:pPrChange>
      </w:pPr>
    </w:p>
    <w:p w14:paraId="6287BFFE" w14:textId="579145FB" w:rsidR="00FE4F9A" w:rsidRPr="00EF5B97" w:rsidDel="00AD20A3" w:rsidRDefault="00FE4F9A" w:rsidP="00147C87">
      <w:pPr>
        <w:rPr>
          <w:del w:id="5047" w:author="Mizener, Brendon J" w:date="2021-12-15T20:33:00Z"/>
          <w:rFonts w:ascii="Times New Roman" w:hAnsi="Times New Roman" w:cs="Times New Roman"/>
          <w:kern w:val="16"/>
          <w:sz w:val="20"/>
        </w:rPr>
        <w:pPrChange w:id="5048" w:author="Mizener, Brendon J" w:date="2021-12-15T20:35:00Z">
          <w:pPr>
            <w:pStyle w:val="BodyText"/>
          </w:pPr>
        </w:pPrChange>
      </w:pPr>
    </w:p>
    <w:p w14:paraId="0CDD4C37" w14:textId="7B368B17" w:rsidR="00FE4F9A" w:rsidRPr="00EF5B97" w:rsidDel="00AD20A3" w:rsidRDefault="00FE4F9A" w:rsidP="00147C87">
      <w:pPr>
        <w:rPr>
          <w:del w:id="5049" w:author="Mizener, Brendon J" w:date="2021-12-15T20:33:00Z"/>
          <w:rFonts w:ascii="Times New Roman" w:hAnsi="Times New Roman" w:cs="Times New Roman"/>
          <w:kern w:val="16"/>
          <w:sz w:val="20"/>
        </w:rPr>
        <w:pPrChange w:id="5050" w:author="Mizener, Brendon J" w:date="2021-12-15T20:35:00Z">
          <w:pPr>
            <w:pStyle w:val="BodyText"/>
          </w:pPr>
        </w:pPrChange>
      </w:pPr>
    </w:p>
    <w:p w14:paraId="20C1A4C3" w14:textId="7682FA8C" w:rsidR="00FE4F9A" w:rsidRPr="00EF5B97" w:rsidDel="00AD20A3" w:rsidRDefault="00FE4F9A" w:rsidP="00147C87">
      <w:pPr>
        <w:rPr>
          <w:del w:id="5051" w:author="Mizener, Brendon J" w:date="2021-12-15T20:33:00Z"/>
          <w:rFonts w:ascii="Times New Roman" w:hAnsi="Times New Roman" w:cs="Times New Roman"/>
          <w:kern w:val="16"/>
          <w:sz w:val="20"/>
        </w:rPr>
        <w:pPrChange w:id="5052" w:author="Mizener, Brendon J" w:date="2021-12-15T20:35:00Z">
          <w:pPr>
            <w:pStyle w:val="BodyText"/>
          </w:pPr>
        </w:pPrChange>
      </w:pPr>
    </w:p>
    <w:p w14:paraId="3FDA8AF5" w14:textId="19D2BD2E" w:rsidR="00FE4F9A" w:rsidRPr="00EF5B97" w:rsidDel="00AD20A3" w:rsidRDefault="00FE4F9A" w:rsidP="00147C87">
      <w:pPr>
        <w:rPr>
          <w:del w:id="5053" w:author="Mizener, Brendon J" w:date="2021-12-15T20:33:00Z"/>
          <w:rFonts w:ascii="Times New Roman" w:hAnsi="Times New Roman" w:cs="Times New Roman"/>
          <w:kern w:val="16"/>
          <w:sz w:val="20"/>
        </w:rPr>
        <w:pPrChange w:id="5054" w:author="Mizener, Brendon J" w:date="2021-12-15T20:35:00Z">
          <w:pPr>
            <w:pStyle w:val="BodyText"/>
          </w:pPr>
        </w:pPrChange>
      </w:pPr>
    </w:p>
    <w:p w14:paraId="3E11A2BC" w14:textId="44B04BFA" w:rsidR="00FE4F9A" w:rsidRPr="00EF5B97" w:rsidDel="00AD20A3" w:rsidRDefault="00FE4F9A" w:rsidP="00147C87">
      <w:pPr>
        <w:rPr>
          <w:del w:id="5055" w:author="Mizener, Brendon J" w:date="2021-12-15T20:33:00Z"/>
          <w:rFonts w:ascii="Times New Roman" w:hAnsi="Times New Roman" w:cs="Times New Roman"/>
          <w:kern w:val="16"/>
          <w:sz w:val="20"/>
        </w:rPr>
        <w:pPrChange w:id="5056" w:author="Mizener, Brendon J" w:date="2021-12-15T20:35:00Z">
          <w:pPr>
            <w:pStyle w:val="BodyText"/>
          </w:pPr>
        </w:pPrChange>
      </w:pPr>
    </w:p>
    <w:p w14:paraId="459CD5F2" w14:textId="3A5F8D7D" w:rsidR="00FE4F9A" w:rsidRPr="00EF5B97" w:rsidDel="00AD20A3" w:rsidRDefault="00FE4F9A" w:rsidP="00147C87">
      <w:pPr>
        <w:rPr>
          <w:del w:id="5057" w:author="Mizener, Brendon J" w:date="2021-12-15T20:33:00Z"/>
          <w:rFonts w:ascii="Times New Roman" w:hAnsi="Times New Roman" w:cs="Times New Roman"/>
          <w:kern w:val="16"/>
          <w:sz w:val="20"/>
        </w:rPr>
        <w:pPrChange w:id="5058" w:author="Mizener, Brendon J" w:date="2021-12-15T20:35:00Z">
          <w:pPr>
            <w:pStyle w:val="BodyText"/>
          </w:pPr>
        </w:pPrChange>
      </w:pPr>
    </w:p>
    <w:p w14:paraId="2CC881FA" w14:textId="7EC3BBD0" w:rsidR="00FE4F9A" w:rsidRPr="00EF5B97" w:rsidDel="00AD20A3" w:rsidRDefault="00FE4F9A" w:rsidP="00147C87">
      <w:pPr>
        <w:rPr>
          <w:del w:id="5059" w:author="Mizener, Brendon J" w:date="2021-12-15T20:33:00Z"/>
          <w:rFonts w:ascii="Times New Roman" w:hAnsi="Times New Roman" w:cs="Times New Roman"/>
          <w:kern w:val="16"/>
          <w:sz w:val="20"/>
        </w:rPr>
        <w:pPrChange w:id="5060" w:author="Mizener, Brendon J" w:date="2021-12-15T20:35:00Z">
          <w:pPr>
            <w:pStyle w:val="BodyText"/>
          </w:pPr>
        </w:pPrChange>
      </w:pPr>
    </w:p>
    <w:p w14:paraId="232F1E3A" w14:textId="36091EBD" w:rsidR="00FE4F9A" w:rsidRPr="00EF5B97" w:rsidDel="00AD20A3" w:rsidRDefault="00FE4F9A" w:rsidP="00147C87">
      <w:pPr>
        <w:rPr>
          <w:del w:id="5061" w:author="Mizener, Brendon J" w:date="2021-12-15T20:33:00Z"/>
          <w:rFonts w:ascii="Times New Roman" w:hAnsi="Times New Roman" w:cs="Times New Roman"/>
          <w:kern w:val="16"/>
          <w:sz w:val="20"/>
        </w:rPr>
        <w:pPrChange w:id="5062" w:author="Mizener, Brendon J" w:date="2021-12-15T20:35:00Z">
          <w:pPr>
            <w:pStyle w:val="BodyText"/>
          </w:pPr>
        </w:pPrChange>
      </w:pPr>
    </w:p>
    <w:p w14:paraId="61A758B5" w14:textId="16ECFC06" w:rsidR="00FE4F9A" w:rsidRPr="00EF5B97" w:rsidDel="00AD20A3" w:rsidRDefault="00FE4F9A" w:rsidP="00147C87">
      <w:pPr>
        <w:rPr>
          <w:del w:id="5063" w:author="Mizener, Brendon J" w:date="2021-12-15T20:33:00Z"/>
          <w:rFonts w:ascii="Times New Roman" w:hAnsi="Times New Roman" w:cs="Times New Roman"/>
          <w:kern w:val="16"/>
          <w:sz w:val="21"/>
        </w:rPr>
        <w:pPrChange w:id="5064" w:author="Mizener, Brendon J" w:date="2021-12-15T20:35:00Z">
          <w:pPr>
            <w:pStyle w:val="BodyText"/>
            <w:spacing w:before="11"/>
          </w:pPr>
        </w:pPrChange>
      </w:pPr>
    </w:p>
    <w:p w14:paraId="6C02F616" w14:textId="05D58681" w:rsidR="00FE4F9A" w:rsidRPr="00EF5B97" w:rsidDel="00AD20A3" w:rsidRDefault="00B44E58" w:rsidP="00147C87">
      <w:pPr>
        <w:rPr>
          <w:del w:id="5065" w:author="Mizener, Brendon J" w:date="2021-12-15T20:33:00Z"/>
          <w:rFonts w:ascii="Times New Roman" w:hAnsi="Times New Roman" w:cs="Times New Roman"/>
          <w:kern w:val="16"/>
        </w:rPr>
        <w:pPrChange w:id="5066" w:author="Mizener, Brendon J" w:date="2021-12-15T20:35:00Z">
          <w:pPr>
            <w:pStyle w:val="BodyText"/>
          </w:pPr>
        </w:pPrChange>
      </w:pPr>
      <w:bookmarkStart w:id="5067" w:name="_bookmark11"/>
      <w:bookmarkEnd w:id="5067"/>
      <w:del w:id="5068" w:author="Mizener, Brendon J" w:date="2021-12-15T20:33:00Z">
        <w:r w:rsidRPr="00EF5B97" w:rsidDel="00AD20A3">
          <w:rPr>
            <w:rFonts w:ascii="Times New Roman" w:hAnsi="Times New Roman" w:cs="Times New Roman"/>
            <w:i/>
            <w:kern w:val="16"/>
          </w:rPr>
          <w:delText>Figure 9</w:delText>
        </w:r>
        <w:r w:rsidRPr="00EF5B97" w:rsidDel="00AD20A3">
          <w:rPr>
            <w:rFonts w:ascii="Times New Roman" w:hAnsi="Times New Roman" w:cs="Times New Roman"/>
            <w:kern w:val="16"/>
          </w:rPr>
          <w:delText>. MDS: Distance analysis of the co-occurrence matrix for the adjectives survey, including group means and bootstrap-derived confidence intervals, colored by nationality. Axis labels indicate dimension, eigenvalue, and explained variance for that dimension.</w:delText>
        </w:r>
      </w:del>
    </w:p>
    <w:p w14:paraId="48A79E21" w14:textId="75393671" w:rsidR="00FE4F9A" w:rsidRPr="00EF5B97" w:rsidDel="00AD20A3" w:rsidRDefault="00C25EBC" w:rsidP="00147C87">
      <w:pPr>
        <w:rPr>
          <w:del w:id="5069" w:author="Mizener, Brendon J" w:date="2021-12-15T20:33:00Z"/>
          <w:rFonts w:ascii="Times New Roman" w:hAnsi="Times New Roman" w:cs="Times New Roman"/>
          <w:kern w:val="16"/>
          <w:sz w:val="20"/>
        </w:rPr>
        <w:pPrChange w:id="5070" w:author="Mizener, Brendon J" w:date="2021-12-15T20:35:00Z">
          <w:pPr>
            <w:pStyle w:val="BodyText"/>
          </w:pPr>
        </w:pPrChange>
      </w:pPr>
      <w:del w:id="5071" w:author="Mizener, Brendon J" w:date="2021-12-15T20:33:00Z">
        <w:r w:rsidRPr="00EF5B97" w:rsidDel="00AD20A3">
          <w:rPr>
            <w:rFonts w:ascii="Times New Roman" w:hAnsi="Times New Roman" w:cs="Times New Roman"/>
            <w:noProof/>
            <w:kern w:val="16"/>
            <w:sz w:val="18"/>
          </w:rPr>
          <w:drawing>
            <wp:anchor distT="0" distB="0" distL="114300" distR="114300" simplePos="0" relativeHeight="251664384" behindDoc="0" locked="0" layoutInCell="1" allowOverlap="1" wp14:anchorId="6C731D0E" wp14:editId="31E51CDF">
              <wp:simplePos x="0" y="0"/>
              <wp:positionH relativeFrom="page">
                <wp:posOffset>1562100</wp:posOffset>
              </wp:positionH>
              <wp:positionV relativeFrom="paragraph">
                <wp:posOffset>15875</wp:posOffset>
              </wp:positionV>
              <wp:extent cx="3952875" cy="4354195"/>
              <wp:effectExtent l="0" t="0" r="9525"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2">
                        <a:extLst>
                          <a:ext uri="{28A0092B-C50C-407E-A947-70E740481C1C}">
                            <a14:useLocalDpi xmlns:a14="http://schemas.microsoft.com/office/drawing/2010/main" val="0"/>
                          </a:ext>
                        </a:extLst>
                      </a:blip>
                      <a:srcRect l="22195" r="21640"/>
                      <a:stretch/>
                    </pic:blipFill>
                    <pic:spPr bwMode="auto">
                      <a:xfrm>
                        <a:off x="0" y="0"/>
                        <a:ext cx="3953397" cy="435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16A46CE" w14:textId="2EEA92F3" w:rsidR="00FE4F9A" w:rsidRPr="00EF5B97" w:rsidDel="00AD20A3" w:rsidRDefault="00FE4F9A" w:rsidP="00147C87">
      <w:pPr>
        <w:rPr>
          <w:del w:id="5072" w:author="Mizener, Brendon J" w:date="2021-12-15T20:33:00Z"/>
          <w:rFonts w:ascii="Times New Roman" w:hAnsi="Times New Roman" w:cs="Times New Roman"/>
          <w:kern w:val="16"/>
          <w:sz w:val="20"/>
        </w:rPr>
        <w:pPrChange w:id="5073" w:author="Mizener, Brendon J" w:date="2021-12-15T20:35:00Z">
          <w:pPr>
            <w:pStyle w:val="BodyText"/>
          </w:pPr>
        </w:pPrChange>
      </w:pPr>
    </w:p>
    <w:p w14:paraId="3BC93CF3" w14:textId="78143E87" w:rsidR="00FE4F9A" w:rsidRPr="00EF5B97" w:rsidDel="00AD20A3" w:rsidRDefault="00FE4F9A" w:rsidP="00147C87">
      <w:pPr>
        <w:rPr>
          <w:del w:id="5074" w:author="Mizener, Brendon J" w:date="2021-12-15T20:33:00Z"/>
          <w:rFonts w:ascii="Times New Roman" w:hAnsi="Times New Roman" w:cs="Times New Roman"/>
          <w:kern w:val="16"/>
          <w:sz w:val="18"/>
        </w:rPr>
        <w:sectPr w:rsidR="00FE4F9A" w:rsidRPr="00EF5B97" w:rsidDel="00AD20A3" w:rsidSect="00147C87">
          <w:type w:val="continuous"/>
          <w:pgSz w:w="15840" w:h="12240" w:orient="landscape"/>
          <w:pgMar w:top="1360" w:right="1540" w:bottom="280" w:left="1400" w:header="0" w:footer="0" w:gutter="0"/>
          <w:cols w:space="40"/>
          <w:sectPrChange w:id="5075"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5076" w:author="Mizener, Brendon J" w:date="2021-12-15T20:35:00Z">
          <w:pPr>
            <w:spacing w:line="218" w:lineRule="exact"/>
            <w:jc w:val="center"/>
          </w:pPr>
        </w:pPrChange>
      </w:pPr>
    </w:p>
    <w:p w14:paraId="3234057A" w14:textId="3BAFC178" w:rsidR="00FE4F9A" w:rsidRPr="00EF5B97" w:rsidDel="00AD20A3" w:rsidRDefault="00FE4F9A" w:rsidP="00147C87">
      <w:pPr>
        <w:rPr>
          <w:del w:id="5077" w:author="Mizener, Brendon J" w:date="2021-12-15T20:33:00Z"/>
          <w:rFonts w:ascii="Times New Roman" w:hAnsi="Times New Roman" w:cs="Times New Roman"/>
          <w:kern w:val="16"/>
          <w:sz w:val="20"/>
        </w:rPr>
        <w:pPrChange w:id="5078" w:author="Mizener, Brendon J" w:date="2021-12-15T20:35:00Z">
          <w:pPr>
            <w:pStyle w:val="BodyText"/>
          </w:pPr>
        </w:pPrChange>
      </w:pPr>
    </w:p>
    <w:p w14:paraId="10C2F2F0" w14:textId="609DFF52" w:rsidR="00FE4F9A" w:rsidRPr="00EF5B97" w:rsidDel="00AD20A3" w:rsidRDefault="00FE4F9A" w:rsidP="00147C87">
      <w:pPr>
        <w:rPr>
          <w:del w:id="5079" w:author="Mizener, Brendon J" w:date="2021-12-15T20:33:00Z"/>
          <w:rFonts w:ascii="Times New Roman" w:hAnsi="Times New Roman" w:cs="Times New Roman"/>
          <w:kern w:val="16"/>
          <w:sz w:val="20"/>
        </w:rPr>
        <w:pPrChange w:id="5080" w:author="Mizener, Brendon J" w:date="2021-12-15T20:35:00Z">
          <w:pPr>
            <w:pStyle w:val="BodyText"/>
          </w:pPr>
        </w:pPrChange>
      </w:pPr>
    </w:p>
    <w:p w14:paraId="21EE9DF5" w14:textId="2858C7C1" w:rsidR="00FE4F9A" w:rsidRPr="00EF5B97" w:rsidDel="00AD20A3" w:rsidRDefault="00FE4F9A" w:rsidP="00147C87">
      <w:pPr>
        <w:rPr>
          <w:del w:id="5081" w:author="Mizener, Brendon J" w:date="2021-12-15T20:33:00Z"/>
          <w:rFonts w:ascii="Times New Roman" w:hAnsi="Times New Roman" w:cs="Times New Roman"/>
          <w:kern w:val="16"/>
        </w:rPr>
        <w:pPrChange w:id="5082" w:author="Mizener, Brendon J" w:date="2021-12-15T20:35:00Z">
          <w:pPr>
            <w:pStyle w:val="BodyText"/>
            <w:spacing w:before="4"/>
          </w:pPr>
        </w:pPrChange>
      </w:pPr>
    </w:p>
    <w:p w14:paraId="5A2E7F64" w14:textId="1CFC6AAB" w:rsidR="00FE4F9A" w:rsidRPr="00EF5B97" w:rsidDel="00AD20A3" w:rsidRDefault="00B44E58" w:rsidP="00147C87">
      <w:pPr>
        <w:rPr>
          <w:del w:id="5083" w:author="Mizener, Brendon J" w:date="2021-12-15T20:33:00Z"/>
          <w:rFonts w:ascii="Times New Roman" w:hAnsi="Times New Roman" w:cs="Times New Roman"/>
          <w:kern w:val="16"/>
        </w:rPr>
        <w:pPrChange w:id="5084" w:author="Mizener, Brendon J" w:date="2021-12-15T20:35:00Z">
          <w:pPr>
            <w:pStyle w:val="BodyText"/>
          </w:pPr>
        </w:pPrChange>
      </w:pPr>
      <w:del w:id="5085" w:author="Mizener, Brendon J" w:date="2021-12-15T20:33:00Z">
        <w:r w:rsidRPr="00EF5B97" w:rsidDel="00AD20A3">
          <w:rPr>
            <w:rFonts w:ascii="Times New Roman" w:hAnsi="Times New Roman" w:cs="Times New Roman"/>
            <w:noProof/>
            <w:kern w:val="16"/>
          </w:rPr>
          <w:drawing>
            <wp:anchor distT="0" distB="0" distL="0" distR="0" simplePos="0" relativeHeight="251660288" behindDoc="1" locked="0" layoutInCell="1" allowOverlap="1" wp14:anchorId="74B23876" wp14:editId="742D0C76">
              <wp:simplePos x="0" y="0"/>
              <wp:positionH relativeFrom="page">
                <wp:posOffset>914400</wp:posOffset>
              </wp:positionH>
              <wp:positionV relativeFrom="paragraph">
                <wp:posOffset>945917</wp:posOffset>
              </wp:positionV>
              <wp:extent cx="5943711" cy="2344534"/>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53" cstate="print"/>
                      <a:stretch>
                        <a:fillRect/>
                      </a:stretch>
                    </pic:blipFill>
                    <pic:spPr>
                      <a:xfrm>
                        <a:off x="0" y="0"/>
                        <a:ext cx="5943711" cy="2344534"/>
                      </a:xfrm>
                      <a:prstGeom prst="rect">
                        <a:avLst/>
                      </a:prstGeom>
                    </pic:spPr>
                  </pic:pic>
                </a:graphicData>
              </a:graphic>
            </wp:anchor>
          </w:drawing>
        </w:r>
        <w:bookmarkStart w:id="5086" w:name="_bookmark12"/>
        <w:bookmarkEnd w:id="5086"/>
        <w:r w:rsidRPr="00EF5B97" w:rsidDel="00AD20A3">
          <w:rPr>
            <w:rFonts w:ascii="Times New Roman" w:hAnsi="Times New Roman" w:cs="Times New Roman"/>
            <w:i/>
            <w:kern w:val="16"/>
          </w:rPr>
          <w:delText>Figure 10</w:delText>
        </w:r>
        <w:r w:rsidRPr="00EF5B97" w:rsidDel="00AD20A3">
          <w:rPr>
            <w:rFonts w:ascii="Times New Roman" w:hAnsi="Times New Roman" w:cs="Times New Roman"/>
            <w:kern w:val="16"/>
          </w:rPr>
          <w:delText>. Compromise (diamonds) and partial factor scores (small circles) for MFA analyses on the Excerpts and Adjectives, colored according to clusters identified by the respective HCAs. Axis labels include dimension, eigenvalue, and explained variance for that dimension.</w:delText>
        </w:r>
      </w:del>
    </w:p>
    <w:p w14:paraId="44DA12CB" w14:textId="1A94D79F" w:rsidR="00FE4F9A" w:rsidRPr="00EF5B97" w:rsidDel="00AD20A3" w:rsidRDefault="00FE4F9A" w:rsidP="00147C87">
      <w:pPr>
        <w:rPr>
          <w:del w:id="5087" w:author="Mizener, Brendon J" w:date="2021-12-15T20:33:00Z"/>
          <w:rFonts w:ascii="Times New Roman" w:hAnsi="Times New Roman" w:cs="Times New Roman"/>
          <w:kern w:val="16"/>
          <w:sz w:val="34"/>
        </w:rPr>
        <w:pPrChange w:id="5088" w:author="Mizener, Brendon J" w:date="2021-12-15T20:35:00Z">
          <w:pPr>
            <w:pStyle w:val="BodyText"/>
          </w:pPr>
        </w:pPrChange>
      </w:pPr>
    </w:p>
    <w:p w14:paraId="7D0FCC0F" w14:textId="5B20BCC3" w:rsidR="00FE4F9A" w:rsidRPr="00EF5B97" w:rsidDel="00AD20A3" w:rsidRDefault="00FE4F9A" w:rsidP="00147C87">
      <w:pPr>
        <w:rPr>
          <w:del w:id="5089" w:author="Mizener, Brendon J" w:date="2021-12-15T20:33:00Z"/>
          <w:rFonts w:ascii="Times New Roman" w:hAnsi="Times New Roman" w:cs="Times New Roman"/>
          <w:kern w:val="16"/>
          <w:sz w:val="34"/>
        </w:rPr>
        <w:pPrChange w:id="5090" w:author="Mizener, Brendon J" w:date="2021-12-15T20:35:00Z">
          <w:pPr>
            <w:pStyle w:val="BodyText"/>
          </w:pPr>
        </w:pPrChange>
      </w:pPr>
    </w:p>
    <w:p w14:paraId="6214653E" w14:textId="11F6620E" w:rsidR="00FE4F9A" w:rsidRPr="00EF5B97" w:rsidDel="00AD20A3" w:rsidRDefault="00FE4F9A" w:rsidP="00147C87">
      <w:pPr>
        <w:rPr>
          <w:del w:id="5091" w:author="Mizener, Brendon J" w:date="2021-12-15T20:33:00Z"/>
          <w:rFonts w:ascii="Times New Roman" w:hAnsi="Times New Roman" w:cs="Times New Roman"/>
          <w:kern w:val="16"/>
          <w:sz w:val="34"/>
        </w:rPr>
        <w:pPrChange w:id="5092" w:author="Mizener, Brendon J" w:date="2021-12-15T20:35:00Z">
          <w:pPr>
            <w:pStyle w:val="BodyText"/>
          </w:pPr>
        </w:pPrChange>
      </w:pPr>
    </w:p>
    <w:p w14:paraId="437CD6DC" w14:textId="341C6510" w:rsidR="00FE4F9A" w:rsidRPr="00EF5B97" w:rsidDel="00AD20A3" w:rsidRDefault="00FE4F9A" w:rsidP="00147C87">
      <w:pPr>
        <w:rPr>
          <w:del w:id="5093" w:author="Mizener, Brendon J" w:date="2021-12-15T20:33:00Z"/>
          <w:rFonts w:ascii="Times New Roman" w:hAnsi="Times New Roman" w:cs="Times New Roman"/>
          <w:kern w:val="16"/>
          <w:sz w:val="34"/>
        </w:rPr>
        <w:pPrChange w:id="5094" w:author="Mizener, Brendon J" w:date="2021-12-15T20:35:00Z">
          <w:pPr>
            <w:pStyle w:val="BodyText"/>
          </w:pPr>
        </w:pPrChange>
      </w:pPr>
    </w:p>
    <w:p w14:paraId="274B9FDF" w14:textId="405DF692" w:rsidR="00FE4F9A" w:rsidRPr="00EF5B97" w:rsidDel="00AD20A3" w:rsidRDefault="00FE4F9A" w:rsidP="00147C87">
      <w:pPr>
        <w:rPr>
          <w:del w:id="5095" w:author="Mizener, Brendon J" w:date="2021-12-15T20:33:00Z"/>
          <w:rFonts w:ascii="Times New Roman" w:hAnsi="Times New Roman" w:cs="Times New Roman"/>
          <w:kern w:val="16"/>
          <w:sz w:val="34"/>
        </w:rPr>
        <w:pPrChange w:id="5096" w:author="Mizener, Brendon J" w:date="2021-12-15T20:35:00Z">
          <w:pPr>
            <w:pStyle w:val="BodyText"/>
          </w:pPr>
        </w:pPrChange>
      </w:pPr>
    </w:p>
    <w:p w14:paraId="1B4101B6" w14:textId="6FC91E1F" w:rsidR="00FE4F9A" w:rsidRPr="00EF5B97" w:rsidDel="00AD20A3" w:rsidRDefault="00FE4F9A" w:rsidP="00147C87">
      <w:pPr>
        <w:rPr>
          <w:del w:id="5097" w:author="Mizener, Brendon J" w:date="2021-12-15T20:33:00Z"/>
          <w:rFonts w:ascii="Times New Roman" w:hAnsi="Times New Roman" w:cs="Times New Roman"/>
          <w:kern w:val="16"/>
          <w:sz w:val="34"/>
        </w:rPr>
        <w:pPrChange w:id="5098" w:author="Mizener, Brendon J" w:date="2021-12-15T20:35:00Z">
          <w:pPr>
            <w:pStyle w:val="BodyText"/>
          </w:pPr>
        </w:pPrChange>
      </w:pPr>
    </w:p>
    <w:p w14:paraId="27EB5279" w14:textId="1195785C" w:rsidR="00FE4F9A" w:rsidRPr="00EF5B97" w:rsidDel="00AD20A3" w:rsidRDefault="00FE4F9A" w:rsidP="00147C87">
      <w:pPr>
        <w:rPr>
          <w:del w:id="5099" w:author="Mizener, Brendon J" w:date="2021-12-15T20:33:00Z"/>
          <w:rFonts w:ascii="Times New Roman" w:hAnsi="Times New Roman" w:cs="Times New Roman"/>
          <w:kern w:val="16"/>
          <w:sz w:val="34"/>
        </w:rPr>
        <w:pPrChange w:id="5100" w:author="Mizener, Brendon J" w:date="2021-12-15T20:35:00Z">
          <w:pPr>
            <w:pStyle w:val="BodyText"/>
          </w:pPr>
        </w:pPrChange>
      </w:pPr>
    </w:p>
    <w:p w14:paraId="09C7BE02" w14:textId="2E3726E2" w:rsidR="00FE4F9A" w:rsidRPr="00EF5B97" w:rsidDel="00AD20A3" w:rsidRDefault="00FE4F9A" w:rsidP="00147C87">
      <w:pPr>
        <w:rPr>
          <w:del w:id="5101" w:author="Mizener, Brendon J" w:date="2021-12-15T20:33:00Z"/>
          <w:rFonts w:ascii="Times New Roman" w:hAnsi="Times New Roman" w:cs="Times New Roman"/>
          <w:kern w:val="16"/>
          <w:sz w:val="34"/>
        </w:rPr>
        <w:pPrChange w:id="5102" w:author="Mizener, Brendon J" w:date="2021-12-15T20:35:00Z">
          <w:pPr>
            <w:pStyle w:val="BodyText"/>
          </w:pPr>
        </w:pPrChange>
      </w:pPr>
    </w:p>
    <w:p w14:paraId="4ED1023B" w14:textId="14DB6E31" w:rsidR="00FE4F9A" w:rsidRPr="00EF5B97" w:rsidDel="00AD20A3" w:rsidRDefault="00FE4F9A" w:rsidP="00147C87">
      <w:pPr>
        <w:rPr>
          <w:del w:id="5103" w:author="Mizener, Brendon J" w:date="2021-12-15T20:33:00Z"/>
          <w:rFonts w:ascii="Times New Roman" w:hAnsi="Times New Roman" w:cs="Times New Roman"/>
          <w:kern w:val="16"/>
          <w:sz w:val="34"/>
        </w:rPr>
        <w:pPrChange w:id="5104" w:author="Mizener, Brendon J" w:date="2021-12-15T20:35:00Z">
          <w:pPr>
            <w:pStyle w:val="BodyText"/>
          </w:pPr>
        </w:pPrChange>
      </w:pPr>
    </w:p>
    <w:p w14:paraId="434F716B" w14:textId="411F0938" w:rsidR="00FE4F9A" w:rsidRPr="00EF5B97" w:rsidDel="00AD20A3" w:rsidRDefault="00FE4F9A" w:rsidP="00147C87">
      <w:pPr>
        <w:rPr>
          <w:del w:id="5105" w:author="Mizener, Brendon J" w:date="2021-12-15T20:33:00Z"/>
          <w:rFonts w:ascii="Times New Roman" w:hAnsi="Times New Roman" w:cs="Times New Roman"/>
          <w:kern w:val="16"/>
          <w:sz w:val="34"/>
        </w:rPr>
        <w:pPrChange w:id="5106" w:author="Mizener, Brendon J" w:date="2021-12-15T20:35:00Z">
          <w:pPr>
            <w:pStyle w:val="BodyText"/>
          </w:pPr>
        </w:pPrChange>
      </w:pPr>
    </w:p>
    <w:p w14:paraId="59BEE37F" w14:textId="5EB184C1" w:rsidR="00FE4F9A" w:rsidRPr="00EF5B97" w:rsidDel="00AD20A3" w:rsidRDefault="00FE4F9A" w:rsidP="00147C87">
      <w:pPr>
        <w:rPr>
          <w:del w:id="5107" w:author="Mizener, Brendon J" w:date="2021-12-15T20:33:00Z"/>
          <w:rFonts w:ascii="Times New Roman" w:hAnsi="Times New Roman" w:cs="Times New Roman"/>
          <w:kern w:val="16"/>
          <w:sz w:val="34"/>
        </w:rPr>
        <w:pPrChange w:id="5108" w:author="Mizener, Brendon J" w:date="2021-12-15T20:35:00Z">
          <w:pPr>
            <w:pStyle w:val="BodyText"/>
          </w:pPr>
        </w:pPrChange>
      </w:pPr>
    </w:p>
    <w:p w14:paraId="0B2A5FDF" w14:textId="5B3ED107" w:rsidR="00FE4F9A" w:rsidRPr="00EF5B97" w:rsidDel="00AD20A3" w:rsidRDefault="00FE4F9A" w:rsidP="00147C87">
      <w:pPr>
        <w:rPr>
          <w:del w:id="5109" w:author="Mizener, Brendon J" w:date="2021-12-15T20:33:00Z"/>
          <w:rFonts w:ascii="Times New Roman" w:hAnsi="Times New Roman" w:cs="Times New Roman"/>
          <w:kern w:val="16"/>
          <w:sz w:val="34"/>
        </w:rPr>
        <w:pPrChange w:id="5110" w:author="Mizener, Brendon J" w:date="2021-12-15T20:35:00Z">
          <w:pPr>
            <w:pStyle w:val="BodyText"/>
          </w:pPr>
        </w:pPrChange>
      </w:pPr>
    </w:p>
    <w:p w14:paraId="73ACB497" w14:textId="13E5EF7C" w:rsidR="00FE4F9A" w:rsidRPr="00EF5B97" w:rsidDel="00AD20A3" w:rsidRDefault="00FE4F9A" w:rsidP="00147C87">
      <w:pPr>
        <w:rPr>
          <w:del w:id="5111" w:author="Mizener, Brendon J" w:date="2021-12-15T20:33:00Z"/>
          <w:rFonts w:ascii="Times New Roman" w:hAnsi="Times New Roman" w:cs="Times New Roman"/>
          <w:kern w:val="16"/>
        </w:rPr>
        <w:pPrChange w:id="5112" w:author="Mizener, Brendon J" w:date="2021-12-15T20:35:00Z">
          <w:pPr>
            <w:pStyle w:val="BodyText"/>
            <w:spacing w:before="3"/>
          </w:pPr>
        </w:pPrChange>
      </w:pPr>
    </w:p>
    <w:p w14:paraId="4399091B" w14:textId="3AC0EB39" w:rsidR="00FE4F9A" w:rsidRPr="00EF5B97" w:rsidDel="00AD20A3" w:rsidRDefault="00B44E58" w:rsidP="00147C87">
      <w:pPr>
        <w:rPr>
          <w:del w:id="5113" w:author="Mizener, Brendon J" w:date="2021-12-15T20:33:00Z"/>
          <w:rFonts w:ascii="Times New Roman" w:hAnsi="Times New Roman" w:cs="Times New Roman"/>
          <w:kern w:val="16"/>
        </w:rPr>
        <w:pPrChange w:id="5114" w:author="Mizener, Brendon J" w:date="2021-12-15T20:35:00Z">
          <w:pPr>
            <w:pStyle w:val="BodyText"/>
          </w:pPr>
        </w:pPrChange>
      </w:pPr>
      <w:del w:id="5115" w:author="Mizener, Brendon J" w:date="2021-12-15T20:33:00Z">
        <w:r w:rsidRPr="00EF5B97" w:rsidDel="00AD20A3">
          <w:rPr>
            <w:rFonts w:ascii="Times New Roman" w:hAnsi="Times New Roman" w:cs="Times New Roman"/>
            <w:noProof/>
            <w:kern w:val="16"/>
          </w:rPr>
          <w:drawing>
            <wp:anchor distT="0" distB="0" distL="0" distR="0" simplePos="0" relativeHeight="251661312" behindDoc="1" locked="0" layoutInCell="1" allowOverlap="1" wp14:anchorId="7F4405F9" wp14:editId="4973979B">
              <wp:simplePos x="0" y="0"/>
              <wp:positionH relativeFrom="page">
                <wp:posOffset>2165350</wp:posOffset>
              </wp:positionH>
              <wp:positionV relativeFrom="paragraph">
                <wp:posOffset>565150</wp:posOffset>
              </wp:positionV>
              <wp:extent cx="3022600" cy="1865376"/>
              <wp:effectExtent l="0" t="0" r="6350" b="1905"/>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pic:nvPicPr>
                    <pic:blipFill>
                      <a:blip r:embed="rId54">
                        <a:extLst>
                          <a:ext uri="{28A0092B-C50C-407E-A947-70E740481C1C}">
                            <a14:useLocalDpi xmlns:a14="http://schemas.microsoft.com/office/drawing/2010/main" val="0"/>
                          </a:ext>
                        </a:extLst>
                      </a:blip>
                      <a:stretch>
                        <a:fillRect/>
                      </a:stretch>
                    </pic:blipFill>
                    <pic:spPr>
                      <a:xfrm>
                        <a:off x="0" y="0"/>
                        <a:ext cx="3022600" cy="1865376"/>
                      </a:xfrm>
                      <a:prstGeom prst="rect">
                        <a:avLst/>
                      </a:prstGeom>
                    </pic:spPr>
                  </pic:pic>
                </a:graphicData>
              </a:graphic>
              <wp14:sizeRelH relativeFrom="margin">
                <wp14:pctWidth>0</wp14:pctWidth>
              </wp14:sizeRelH>
              <wp14:sizeRelV relativeFrom="margin">
                <wp14:pctHeight>0</wp14:pctHeight>
              </wp14:sizeRelV>
            </wp:anchor>
          </w:drawing>
        </w:r>
        <w:r w:rsidRPr="00EF5B97" w:rsidDel="00AD20A3">
          <w:rPr>
            <w:rFonts w:ascii="Times New Roman" w:hAnsi="Times New Roman" w:cs="Times New Roman"/>
            <w:i/>
            <w:kern w:val="16"/>
          </w:rPr>
          <w:delText>Figure 11</w:delText>
        </w:r>
        <w:r w:rsidRPr="00EF5B97" w:rsidDel="00AD20A3">
          <w:rPr>
            <w:rFonts w:ascii="Times New Roman" w:hAnsi="Times New Roman" w:cs="Times New Roman"/>
            <w:kern w:val="16"/>
          </w:rPr>
          <w:delText>. PLSC: Scree plot showing explained variance per dimension. Horizontal line represents the average variance extracted per dimension.</w:delText>
        </w:r>
      </w:del>
    </w:p>
    <w:p w14:paraId="60FF1B36" w14:textId="160CC4AC" w:rsidR="00FE4F9A" w:rsidRPr="00EF5B97" w:rsidDel="00AD20A3" w:rsidRDefault="00FE4F9A" w:rsidP="00147C87">
      <w:pPr>
        <w:rPr>
          <w:del w:id="5116" w:author="Mizener, Brendon J" w:date="2021-12-15T20:33:00Z"/>
          <w:rFonts w:ascii="Times New Roman" w:hAnsi="Times New Roman" w:cs="Times New Roman"/>
          <w:kern w:val="16"/>
        </w:rPr>
        <w:sectPr w:rsidR="00FE4F9A" w:rsidRPr="00EF5B97" w:rsidDel="00AD20A3" w:rsidSect="00147C87">
          <w:type w:val="continuous"/>
          <w:pgSz w:w="15840" w:h="12240" w:orient="landscape"/>
          <w:pgMar w:top="1360" w:right="1540" w:bottom="280" w:left="1400" w:header="0" w:footer="0" w:gutter="0"/>
          <w:cols w:space="40"/>
          <w:sectPrChange w:id="5117"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5118" w:author="Mizener, Brendon J" w:date="2021-12-15T20:35:00Z">
          <w:pPr>
            <w:spacing w:line="355" w:lineRule="auto"/>
            <w:jc w:val="both"/>
          </w:pPr>
        </w:pPrChange>
      </w:pPr>
    </w:p>
    <w:p w14:paraId="35C3CE9E" w14:textId="02E1C198" w:rsidR="00FE4F9A" w:rsidRPr="00EF5B97" w:rsidDel="00AD20A3" w:rsidRDefault="00FE4F9A" w:rsidP="00147C87">
      <w:pPr>
        <w:rPr>
          <w:del w:id="5119" w:author="Mizener, Brendon J" w:date="2021-12-15T20:33:00Z"/>
          <w:rFonts w:ascii="Times New Roman" w:hAnsi="Times New Roman" w:cs="Times New Roman"/>
          <w:kern w:val="16"/>
          <w:sz w:val="20"/>
        </w:rPr>
        <w:pPrChange w:id="5120" w:author="Mizener, Brendon J" w:date="2021-12-15T20:35:00Z">
          <w:pPr>
            <w:pStyle w:val="BodyText"/>
          </w:pPr>
        </w:pPrChange>
      </w:pPr>
    </w:p>
    <w:p w14:paraId="33DA61BC" w14:textId="29CCA628" w:rsidR="00FE4F9A" w:rsidRPr="00EF5B97" w:rsidDel="00AD20A3" w:rsidRDefault="00FE4F9A" w:rsidP="00147C87">
      <w:pPr>
        <w:rPr>
          <w:del w:id="5121" w:author="Mizener, Brendon J" w:date="2021-12-15T20:33:00Z"/>
          <w:rFonts w:ascii="Times New Roman" w:hAnsi="Times New Roman" w:cs="Times New Roman"/>
          <w:kern w:val="16"/>
          <w:sz w:val="20"/>
        </w:rPr>
        <w:pPrChange w:id="5122" w:author="Mizener, Brendon J" w:date="2021-12-15T20:35:00Z">
          <w:pPr>
            <w:pStyle w:val="BodyText"/>
          </w:pPr>
        </w:pPrChange>
      </w:pPr>
    </w:p>
    <w:p w14:paraId="5BE43712" w14:textId="2B0F2061" w:rsidR="00FE4F9A" w:rsidRPr="00EF5B97" w:rsidDel="00AD20A3" w:rsidRDefault="00FE4F9A" w:rsidP="00147C87">
      <w:pPr>
        <w:rPr>
          <w:del w:id="5123" w:author="Mizener, Brendon J" w:date="2021-12-15T20:33:00Z"/>
          <w:rFonts w:ascii="Times New Roman" w:hAnsi="Times New Roman" w:cs="Times New Roman"/>
          <w:kern w:val="16"/>
          <w:sz w:val="20"/>
        </w:rPr>
        <w:pPrChange w:id="5124" w:author="Mizener, Brendon J" w:date="2021-12-15T20:35:00Z">
          <w:pPr>
            <w:pStyle w:val="BodyText"/>
          </w:pPr>
        </w:pPrChange>
      </w:pPr>
    </w:p>
    <w:p w14:paraId="5D219C35" w14:textId="7E59FD87" w:rsidR="00FE4F9A" w:rsidRPr="00EF5B97" w:rsidDel="00AD20A3" w:rsidRDefault="00FE4F9A" w:rsidP="00147C87">
      <w:pPr>
        <w:rPr>
          <w:del w:id="5125" w:author="Mizener, Brendon J" w:date="2021-12-15T20:33:00Z"/>
          <w:rFonts w:ascii="Times New Roman" w:hAnsi="Times New Roman" w:cs="Times New Roman"/>
          <w:kern w:val="16"/>
          <w:sz w:val="20"/>
        </w:rPr>
        <w:pPrChange w:id="5126" w:author="Mizener, Brendon J" w:date="2021-12-15T20:35:00Z">
          <w:pPr>
            <w:pStyle w:val="BodyText"/>
          </w:pPr>
        </w:pPrChange>
      </w:pPr>
    </w:p>
    <w:p w14:paraId="6D7281F5" w14:textId="5D603182" w:rsidR="00FE4F9A" w:rsidRPr="00EF5B97" w:rsidDel="00AD20A3" w:rsidRDefault="00FE4F9A" w:rsidP="00147C87">
      <w:pPr>
        <w:rPr>
          <w:del w:id="5127" w:author="Mizener, Brendon J" w:date="2021-12-15T20:33:00Z"/>
          <w:rFonts w:ascii="Times New Roman" w:hAnsi="Times New Roman" w:cs="Times New Roman"/>
          <w:kern w:val="16"/>
          <w:sz w:val="20"/>
        </w:rPr>
        <w:pPrChange w:id="5128" w:author="Mizener, Brendon J" w:date="2021-12-15T20:35:00Z">
          <w:pPr>
            <w:pStyle w:val="BodyText"/>
          </w:pPr>
        </w:pPrChange>
      </w:pPr>
    </w:p>
    <w:p w14:paraId="5CF072A3" w14:textId="4E581FAB" w:rsidR="00FE4F9A" w:rsidRPr="00EF5B97" w:rsidDel="00AD20A3" w:rsidRDefault="00FE4F9A" w:rsidP="00147C87">
      <w:pPr>
        <w:rPr>
          <w:del w:id="5129" w:author="Mizener, Brendon J" w:date="2021-12-15T20:33:00Z"/>
          <w:rFonts w:ascii="Times New Roman" w:hAnsi="Times New Roman" w:cs="Times New Roman"/>
          <w:kern w:val="16"/>
          <w:sz w:val="20"/>
        </w:rPr>
        <w:pPrChange w:id="5130" w:author="Mizener, Brendon J" w:date="2021-12-15T20:35:00Z">
          <w:pPr>
            <w:pStyle w:val="BodyText"/>
          </w:pPr>
        </w:pPrChange>
      </w:pPr>
    </w:p>
    <w:p w14:paraId="0F6AC0F1" w14:textId="25C3BBFD" w:rsidR="00FE4F9A" w:rsidRPr="00EF5B97" w:rsidDel="00AD20A3" w:rsidRDefault="00FE4F9A" w:rsidP="00147C87">
      <w:pPr>
        <w:rPr>
          <w:del w:id="5131" w:author="Mizener, Brendon J" w:date="2021-12-15T20:33:00Z"/>
          <w:rFonts w:ascii="Times New Roman" w:hAnsi="Times New Roman" w:cs="Times New Roman"/>
          <w:kern w:val="16"/>
          <w:sz w:val="20"/>
        </w:rPr>
        <w:pPrChange w:id="5132" w:author="Mizener, Brendon J" w:date="2021-12-15T20:35:00Z">
          <w:pPr>
            <w:pStyle w:val="BodyText"/>
          </w:pPr>
        </w:pPrChange>
      </w:pPr>
    </w:p>
    <w:p w14:paraId="0D789C58" w14:textId="610F9CB8" w:rsidR="00FE4F9A" w:rsidRPr="00EF5B97" w:rsidDel="00AD20A3" w:rsidRDefault="00FE4F9A" w:rsidP="00147C87">
      <w:pPr>
        <w:rPr>
          <w:del w:id="5133" w:author="Mizener, Brendon J" w:date="2021-12-15T20:33:00Z"/>
          <w:rFonts w:ascii="Times New Roman" w:hAnsi="Times New Roman" w:cs="Times New Roman"/>
          <w:kern w:val="16"/>
          <w:sz w:val="20"/>
        </w:rPr>
        <w:pPrChange w:id="5134" w:author="Mizener, Brendon J" w:date="2021-12-15T20:35:00Z">
          <w:pPr>
            <w:pStyle w:val="BodyText"/>
          </w:pPr>
        </w:pPrChange>
      </w:pPr>
    </w:p>
    <w:p w14:paraId="671297AF" w14:textId="2EFC2772" w:rsidR="00FE4F9A" w:rsidRPr="00EF5B97" w:rsidDel="00AD20A3" w:rsidRDefault="00FE4F9A" w:rsidP="00147C87">
      <w:pPr>
        <w:rPr>
          <w:del w:id="5135" w:author="Mizener, Brendon J" w:date="2021-12-15T20:33:00Z"/>
          <w:rFonts w:ascii="Times New Roman" w:hAnsi="Times New Roman" w:cs="Times New Roman"/>
          <w:kern w:val="16"/>
          <w:sz w:val="20"/>
        </w:rPr>
        <w:pPrChange w:id="5136" w:author="Mizener, Brendon J" w:date="2021-12-15T20:35:00Z">
          <w:pPr>
            <w:pStyle w:val="BodyText"/>
          </w:pPr>
        </w:pPrChange>
      </w:pPr>
    </w:p>
    <w:p w14:paraId="4F520BDC" w14:textId="1A8209C5" w:rsidR="00FE4F9A" w:rsidRPr="00EF5B97" w:rsidDel="00AD20A3" w:rsidRDefault="00FE4F9A" w:rsidP="00147C87">
      <w:pPr>
        <w:rPr>
          <w:del w:id="5137" w:author="Mizener, Brendon J" w:date="2021-12-15T20:33:00Z"/>
          <w:rFonts w:ascii="Times New Roman" w:hAnsi="Times New Roman" w:cs="Times New Roman"/>
          <w:kern w:val="16"/>
          <w:sz w:val="20"/>
        </w:rPr>
        <w:pPrChange w:id="5138" w:author="Mizener, Brendon J" w:date="2021-12-15T20:35:00Z">
          <w:pPr>
            <w:pStyle w:val="BodyText"/>
          </w:pPr>
        </w:pPrChange>
      </w:pPr>
    </w:p>
    <w:p w14:paraId="199DD75B" w14:textId="09BD9DBE" w:rsidR="00FE4F9A" w:rsidRPr="00EF5B97" w:rsidDel="00AD20A3" w:rsidRDefault="00FE4F9A" w:rsidP="00147C87">
      <w:pPr>
        <w:rPr>
          <w:del w:id="5139" w:author="Mizener, Brendon J" w:date="2021-12-15T20:33:00Z"/>
          <w:rFonts w:ascii="Times New Roman" w:hAnsi="Times New Roman" w:cs="Times New Roman"/>
          <w:kern w:val="16"/>
          <w:sz w:val="20"/>
        </w:rPr>
        <w:pPrChange w:id="5140" w:author="Mizener, Brendon J" w:date="2021-12-15T20:35:00Z">
          <w:pPr>
            <w:pStyle w:val="BodyText"/>
            <w:spacing w:before="9"/>
          </w:pPr>
        </w:pPrChange>
      </w:pPr>
    </w:p>
    <w:p w14:paraId="575B8F21" w14:textId="2D6FF708" w:rsidR="00FE4F9A" w:rsidRPr="00EF5B97" w:rsidDel="00AD20A3" w:rsidRDefault="00B44E58" w:rsidP="00147C87">
      <w:pPr>
        <w:rPr>
          <w:del w:id="5141" w:author="Mizener, Brendon J" w:date="2021-12-15T20:33:00Z"/>
          <w:rFonts w:ascii="Times New Roman" w:hAnsi="Times New Roman" w:cs="Times New Roman"/>
          <w:kern w:val="16"/>
        </w:rPr>
        <w:pPrChange w:id="5142" w:author="Mizener, Brendon J" w:date="2021-12-15T20:35:00Z">
          <w:pPr>
            <w:pStyle w:val="BodyText"/>
          </w:pPr>
        </w:pPrChange>
      </w:pPr>
      <w:del w:id="5143" w:author="Mizener, Brendon J" w:date="2021-12-15T20:33:00Z">
        <w:r w:rsidRPr="00EF5B97" w:rsidDel="00AD20A3">
          <w:rPr>
            <w:rFonts w:ascii="Times New Roman" w:hAnsi="Times New Roman" w:cs="Times New Roman"/>
            <w:noProof/>
            <w:kern w:val="16"/>
          </w:rPr>
          <w:drawing>
            <wp:anchor distT="0" distB="0" distL="0" distR="0" simplePos="0" relativeHeight="251662336" behindDoc="1" locked="0" layoutInCell="1" allowOverlap="1" wp14:anchorId="502A4763" wp14:editId="01017F01">
              <wp:simplePos x="0" y="0"/>
              <wp:positionH relativeFrom="page">
                <wp:posOffset>914400</wp:posOffset>
              </wp:positionH>
              <wp:positionV relativeFrom="paragraph">
                <wp:posOffset>945921</wp:posOffset>
              </wp:positionV>
              <wp:extent cx="5943712" cy="3087619"/>
              <wp:effectExtent l="0" t="0" r="0" b="0"/>
              <wp:wrapNone/>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55" cstate="print"/>
                      <a:stretch>
                        <a:fillRect/>
                      </a:stretch>
                    </pic:blipFill>
                    <pic:spPr>
                      <a:xfrm>
                        <a:off x="0" y="0"/>
                        <a:ext cx="5943712" cy="3087619"/>
                      </a:xfrm>
                      <a:prstGeom prst="rect">
                        <a:avLst/>
                      </a:prstGeom>
                    </pic:spPr>
                  </pic:pic>
                </a:graphicData>
              </a:graphic>
            </wp:anchor>
          </w:drawing>
        </w:r>
        <w:bookmarkStart w:id="5144" w:name="_bookmark13"/>
        <w:bookmarkEnd w:id="5144"/>
        <w:r w:rsidRPr="00EF5B97" w:rsidDel="00AD20A3">
          <w:rPr>
            <w:rFonts w:ascii="Times New Roman" w:hAnsi="Times New Roman" w:cs="Times New Roman"/>
            <w:i/>
            <w:kern w:val="16"/>
          </w:rPr>
          <w:delText>Figure 12</w:delText>
        </w:r>
        <w:r w:rsidRPr="00EF5B97" w:rsidDel="00AD20A3">
          <w:rPr>
            <w:rFonts w:ascii="Times New Roman" w:hAnsi="Times New Roman" w:cs="Times New Roman"/>
            <w:kern w:val="16"/>
          </w:rPr>
          <w:delText xml:space="preserve">. PLSC: Latent variables for Experiment 1 contingency table (horizontal, </w:delText>
        </w:r>
        <w:r w:rsidRPr="00EF5B97" w:rsidDel="00AD20A3">
          <w:rPr>
            <w:rFonts w:ascii="Cambria Math" w:eastAsia="Cambria" w:hAnsi="Cambria Math" w:cs="Cambria Math"/>
            <w:kern w:val="16"/>
          </w:rPr>
          <w:delText>𝑥</w:delText>
        </w:r>
        <w:r w:rsidRPr="00EF5B97" w:rsidDel="00AD20A3">
          <w:rPr>
            <w:rFonts w:ascii="Times New Roman" w:hAnsi="Times New Roman" w:cs="Times New Roman"/>
            <w:kern w:val="16"/>
          </w:rPr>
          <w:delText xml:space="preserve">) plotted against latent variables for Experiment 2 contingency table (vertical, </w:delText>
        </w:r>
        <w:r w:rsidRPr="00EF5B97" w:rsidDel="00AD20A3">
          <w:rPr>
            <w:rFonts w:ascii="Cambria Math" w:eastAsia="Cambria" w:hAnsi="Cambria Math" w:cs="Cambria Math"/>
            <w:kern w:val="16"/>
          </w:rPr>
          <w:delText>𝑦</w:delText>
        </w:r>
        <w:r w:rsidRPr="00EF5B97" w:rsidDel="00AD20A3">
          <w:rPr>
            <w:rFonts w:ascii="Times New Roman" w:hAnsi="Times New Roman" w:cs="Times New Roman"/>
            <w:kern w:val="16"/>
          </w:rPr>
          <w:delText>), including tolerance intervals, colored according to the groups revealed by Experiment 2.</w:delText>
        </w:r>
      </w:del>
    </w:p>
    <w:p w14:paraId="6E8ED35B" w14:textId="3B64BEC1" w:rsidR="00FE4F9A" w:rsidRPr="00EF5B97" w:rsidDel="00AD20A3" w:rsidRDefault="00FE4F9A" w:rsidP="00147C87">
      <w:pPr>
        <w:rPr>
          <w:del w:id="5145" w:author="Mizener, Brendon J" w:date="2021-12-15T20:33:00Z"/>
          <w:rFonts w:ascii="Times New Roman" w:hAnsi="Times New Roman" w:cs="Times New Roman"/>
          <w:kern w:val="16"/>
        </w:rPr>
        <w:sectPr w:rsidR="00FE4F9A" w:rsidRPr="00EF5B97" w:rsidDel="00AD20A3" w:rsidSect="00147C87">
          <w:type w:val="continuous"/>
          <w:pgSz w:w="15840" w:h="12240" w:orient="landscape"/>
          <w:pgMar w:top="1360" w:right="1540" w:bottom="280" w:left="1400" w:header="0" w:footer="0" w:gutter="0"/>
          <w:cols w:space="40"/>
          <w:sectPrChange w:id="5146" w:author="Mizener, Brendon J" w:date="2021-12-15T20:35:00Z">
            <w:sectPr w:rsidR="00FE4F9A" w:rsidRPr="00EF5B97" w:rsidDel="00AD20A3" w:rsidSect="00147C87">
              <w:type w:val="nextPage"/>
              <w:pgSz w:w="12240" w:h="15840" w:orient="portrait"/>
              <w:pgMar w:top="1560" w:right="1280" w:bottom="280" w:left="1320" w:header="649" w:footer="0" w:gutter="0"/>
              <w:cols w:space="720"/>
            </w:sectPr>
          </w:sectPrChange>
        </w:sectPr>
        <w:pPrChange w:id="5147" w:author="Mizener, Brendon J" w:date="2021-12-15T20:35:00Z">
          <w:pPr>
            <w:spacing w:line="355" w:lineRule="auto"/>
            <w:jc w:val="both"/>
          </w:pPr>
        </w:pPrChange>
      </w:pPr>
    </w:p>
    <w:p w14:paraId="784F3940" w14:textId="22F6CB94" w:rsidR="00FE4F9A" w:rsidRPr="00EF5B97" w:rsidDel="00AD20A3" w:rsidRDefault="00FE4F9A" w:rsidP="00147C87">
      <w:pPr>
        <w:rPr>
          <w:del w:id="5148" w:author="Mizener, Brendon J" w:date="2021-12-15T20:33:00Z"/>
          <w:rFonts w:ascii="Times New Roman" w:hAnsi="Times New Roman" w:cs="Times New Roman"/>
          <w:kern w:val="16"/>
          <w:sz w:val="20"/>
        </w:rPr>
        <w:pPrChange w:id="5149" w:author="Mizener, Brendon J" w:date="2021-12-15T20:35:00Z">
          <w:pPr>
            <w:pStyle w:val="BodyText"/>
          </w:pPr>
        </w:pPrChange>
      </w:pPr>
    </w:p>
    <w:p w14:paraId="12543B5F" w14:textId="70ECC1F5" w:rsidR="00FE4F9A" w:rsidRPr="00EF5B97" w:rsidDel="00AD20A3" w:rsidRDefault="00FE4F9A" w:rsidP="00147C87">
      <w:pPr>
        <w:rPr>
          <w:del w:id="5150" w:author="Mizener, Brendon J" w:date="2021-12-15T20:33:00Z"/>
          <w:rFonts w:ascii="Times New Roman" w:hAnsi="Times New Roman" w:cs="Times New Roman"/>
          <w:kern w:val="16"/>
          <w:sz w:val="20"/>
        </w:rPr>
        <w:pPrChange w:id="5151" w:author="Mizener, Brendon J" w:date="2021-12-15T20:35:00Z">
          <w:pPr>
            <w:pStyle w:val="BodyText"/>
          </w:pPr>
        </w:pPrChange>
      </w:pPr>
    </w:p>
    <w:p w14:paraId="44766D60" w14:textId="45D9C200" w:rsidR="00FE4F9A" w:rsidRPr="00EF5B97" w:rsidDel="00AD20A3" w:rsidRDefault="00FE4F9A" w:rsidP="00147C87">
      <w:pPr>
        <w:rPr>
          <w:del w:id="5152" w:author="Mizener, Brendon J" w:date="2021-12-15T20:33:00Z"/>
          <w:rFonts w:ascii="Times New Roman" w:hAnsi="Times New Roman" w:cs="Times New Roman"/>
          <w:kern w:val="16"/>
          <w:sz w:val="20"/>
        </w:rPr>
        <w:pPrChange w:id="5153" w:author="Mizener, Brendon J" w:date="2021-12-15T20:35:00Z">
          <w:pPr>
            <w:pStyle w:val="BodyText"/>
          </w:pPr>
        </w:pPrChange>
      </w:pPr>
    </w:p>
    <w:p w14:paraId="0E4EC8C1" w14:textId="4DF4465A" w:rsidR="00FE4F9A" w:rsidRPr="00EF5B97" w:rsidDel="00AD20A3" w:rsidRDefault="00FE4F9A" w:rsidP="00147C87">
      <w:pPr>
        <w:rPr>
          <w:del w:id="5154" w:author="Mizener, Brendon J" w:date="2021-12-15T20:33:00Z"/>
          <w:rFonts w:ascii="Times New Roman" w:hAnsi="Times New Roman" w:cs="Times New Roman"/>
          <w:kern w:val="16"/>
          <w:sz w:val="20"/>
        </w:rPr>
        <w:pPrChange w:id="5155" w:author="Mizener, Brendon J" w:date="2021-12-15T20:35:00Z">
          <w:pPr>
            <w:pStyle w:val="BodyText"/>
          </w:pPr>
        </w:pPrChange>
      </w:pPr>
    </w:p>
    <w:p w14:paraId="7F785586" w14:textId="2F3BC80F" w:rsidR="00FE4F9A" w:rsidRPr="00EF5B97" w:rsidDel="00AD20A3" w:rsidRDefault="00FE4F9A" w:rsidP="00147C87">
      <w:pPr>
        <w:rPr>
          <w:del w:id="5156" w:author="Mizener, Brendon J" w:date="2021-12-15T20:33:00Z"/>
          <w:rFonts w:ascii="Times New Roman" w:hAnsi="Times New Roman" w:cs="Times New Roman"/>
          <w:kern w:val="16"/>
          <w:sz w:val="20"/>
        </w:rPr>
        <w:pPrChange w:id="5157" w:author="Mizener, Brendon J" w:date="2021-12-15T20:35:00Z">
          <w:pPr>
            <w:pStyle w:val="BodyText"/>
          </w:pPr>
        </w:pPrChange>
      </w:pPr>
    </w:p>
    <w:p w14:paraId="4675E579" w14:textId="2376A75D" w:rsidR="00FE4F9A" w:rsidRPr="00EF5B97" w:rsidDel="00AD20A3" w:rsidRDefault="00FE4F9A" w:rsidP="00147C87">
      <w:pPr>
        <w:rPr>
          <w:del w:id="5158" w:author="Mizener, Brendon J" w:date="2021-12-15T20:33:00Z"/>
          <w:rFonts w:ascii="Times New Roman" w:hAnsi="Times New Roman" w:cs="Times New Roman"/>
          <w:kern w:val="16"/>
          <w:sz w:val="20"/>
        </w:rPr>
        <w:pPrChange w:id="5159" w:author="Mizener, Brendon J" w:date="2021-12-15T20:35:00Z">
          <w:pPr>
            <w:pStyle w:val="BodyText"/>
          </w:pPr>
        </w:pPrChange>
      </w:pPr>
    </w:p>
    <w:p w14:paraId="33F12D19" w14:textId="19FF724E" w:rsidR="00FE4F9A" w:rsidRPr="00EF5B97" w:rsidDel="00AD20A3" w:rsidRDefault="00FE4F9A" w:rsidP="00147C87">
      <w:pPr>
        <w:rPr>
          <w:del w:id="5160" w:author="Mizener, Brendon J" w:date="2021-12-15T20:33:00Z"/>
          <w:rFonts w:ascii="Times New Roman" w:hAnsi="Times New Roman" w:cs="Times New Roman"/>
          <w:kern w:val="16"/>
          <w:sz w:val="20"/>
        </w:rPr>
        <w:pPrChange w:id="5161" w:author="Mizener, Brendon J" w:date="2021-12-15T20:35:00Z">
          <w:pPr>
            <w:pStyle w:val="BodyText"/>
          </w:pPr>
        </w:pPrChange>
      </w:pPr>
    </w:p>
    <w:p w14:paraId="465BDF44" w14:textId="77D0D3CE" w:rsidR="00FE4F9A" w:rsidRPr="00EF5B97" w:rsidDel="00AD20A3" w:rsidRDefault="00FE4F9A" w:rsidP="00147C87">
      <w:pPr>
        <w:rPr>
          <w:del w:id="5162" w:author="Mizener, Brendon J" w:date="2021-12-15T20:33:00Z"/>
          <w:rFonts w:ascii="Times New Roman" w:hAnsi="Times New Roman" w:cs="Times New Roman"/>
          <w:kern w:val="16"/>
          <w:sz w:val="20"/>
        </w:rPr>
        <w:pPrChange w:id="5163" w:author="Mizener, Brendon J" w:date="2021-12-15T20:35:00Z">
          <w:pPr>
            <w:pStyle w:val="BodyText"/>
          </w:pPr>
        </w:pPrChange>
      </w:pPr>
    </w:p>
    <w:p w14:paraId="4D90FC9C" w14:textId="215A6BE4" w:rsidR="00FE4F9A" w:rsidRPr="00EF5B97" w:rsidDel="00AD20A3" w:rsidRDefault="00FE4F9A" w:rsidP="00147C87">
      <w:pPr>
        <w:rPr>
          <w:del w:id="5164" w:author="Mizener, Brendon J" w:date="2021-12-15T20:33:00Z"/>
          <w:rFonts w:ascii="Times New Roman" w:hAnsi="Times New Roman" w:cs="Times New Roman"/>
          <w:kern w:val="16"/>
          <w:sz w:val="20"/>
        </w:rPr>
        <w:pPrChange w:id="5165" w:author="Mizener, Brendon J" w:date="2021-12-15T20:35:00Z">
          <w:pPr>
            <w:pStyle w:val="BodyText"/>
          </w:pPr>
        </w:pPrChange>
      </w:pPr>
    </w:p>
    <w:p w14:paraId="4E37BC65" w14:textId="24E9CC97" w:rsidR="00FE4F9A" w:rsidRPr="00EF5B97" w:rsidDel="00AD20A3" w:rsidRDefault="00FE4F9A" w:rsidP="00147C87">
      <w:pPr>
        <w:rPr>
          <w:del w:id="5166" w:author="Mizener, Brendon J" w:date="2021-12-15T20:33:00Z"/>
          <w:rFonts w:ascii="Times New Roman" w:hAnsi="Times New Roman" w:cs="Times New Roman"/>
          <w:kern w:val="16"/>
          <w:sz w:val="16"/>
        </w:rPr>
        <w:pPrChange w:id="5167" w:author="Mizener, Brendon J" w:date="2021-12-15T20:35:00Z">
          <w:pPr>
            <w:pStyle w:val="BodyText"/>
            <w:spacing w:before="4"/>
          </w:pPr>
        </w:pPrChange>
      </w:pPr>
    </w:p>
    <w:p w14:paraId="4B4352B8" w14:textId="1147DC1E" w:rsidR="00FE4F9A" w:rsidRPr="00EF5B97" w:rsidRDefault="00B44E58" w:rsidP="00147C87">
      <w:pPr>
        <w:rPr>
          <w:rFonts w:ascii="Times New Roman" w:hAnsi="Times New Roman" w:cs="Times New Roman"/>
          <w:kern w:val="16"/>
        </w:rPr>
        <w:pPrChange w:id="5168" w:author="Mizener, Brendon J" w:date="2021-12-15T20:35:00Z">
          <w:pPr>
            <w:pStyle w:val="BodyText"/>
          </w:pPr>
        </w:pPrChange>
      </w:pPr>
      <w:del w:id="5169" w:author="Mizener, Brendon J" w:date="2021-12-15T20:33:00Z">
        <w:r w:rsidRPr="00EF5B97" w:rsidDel="00AD20A3">
          <w:rPr>
            <w:rFonts w:ascii="Times New Roman" w:hAnsi="Times New Roman" w:cs="Times New Roman"/>
            <w:noProof/>
            <w:kern w:val="16"/>
          </w:rPr>
          <w:drawing>
            <wp:anchor distT="0" distB="0" distL="0" distR="0" simplePos="0" relativeHeight="251663360" behindDoc="1" locked="0" layoutInCell="1" allowOverlap="1" wp14:anchorId="3171FB44" wp14:editId="7CC1387E">
              <wp:simplePos x="0" y="0"/>
              <wp:positionH relativeFrom="page">
                <wp:posOffset>914438</wp:posOffset>
              </wp:positionH>
              <wp:positionV relativeFrom="paragraph">
                <wp:posOffset>642275</wp:posOffset>
              </wp:positionV>
              <wp:extent cx="5943546" cy="3504601"/>
              <wp:effectExtent l="0" t="0" r="0" b="0"/>
              <wp:wrapNone/>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56" cstate="print"/>
                      <a:stretch>
                        <a:fillRect/>
                      </a:stretch>
                    </pic:blipFill>
                    <pic:spPr>
                      <a:xfrm>
                        <a:off x="0" y="0"/>
                        <a:ext cx="5943546" cy="3504601"/>
                      </a:xfrm>
                      <a:prstGeom prst="rect">
                        <a:avLst/>
                      </a:prstGeom>
                    </pic:spPr>
                  </pic:pic>
                </a:graphicData>
              </a:graphic>
            </wp:anchor>
          </w:drawing>
        </w:r>
        <w:bookmarkStart w:id="5170" w:name="_bookmark14"/>
        <w:bookmarkEnd w:id="5170"/>
        <w:r w:rsidRPr="00EF5B97" w:rsidDel="00AD20A3">
          <w:rPr>
            <w:rFonts w:ascii="Times New Roman" w:hAnsi="Times New Roman" w:cs="Times New Roman"/>
            <w:i/>
            <w:kern w:val="16"/>
          </w:rPr>
          <w:delText>Figure 13</w:delText>
        </w:r>
        <w:r w:rsidRPr="00EF5B97" w:rsidDel="00AD20A3">
          <w:rPr>
            <w:rFonts w:ascii="Times New Roman" w:hAnsi="Times New Roman" w:cs="Times New Roman"/>
            <w:kern w:val="16"/>
          </w:rPr>
          <w:delText>. PLSC: Signed contributions important for the first and second latent variables, colored by survey of origin.</w:delText>
        </w:r>
      </w:del>
    </w:p>
    <w:sectPr w:rsidR="00FE4F9A" w:rsidRPr="00EF5B97" w:rsidSect="00147C87">
      <w:type w:val="continuous"/>
      <w:pgSz w:w="15840" w:h="12240" w:orient="landscape"/>
      <w:pgMar w:top="1360" w:right="1540" w:bottom="280" w:left="1400" w:header="0" w:footer="0" w:gutter="0"/>
      <w:cols w:space="40"/>
      <w:sectPrChange w:id="5171" w:author="Mizener, Brendon J" w:date="2021-12-15T20:35:00Z">
        <w:sectPr w:rsidR="00FE4F9A" w:rsidRPr="00EF5B97" w:rsidSect="00147C87">
          <w:type w:val="nextPage"/>
          <w:pgSz w:w="12240" w:h="15840" w:orient="portrait"/>
          <w:pgMar w:top="1560" w:right="1280" w:bottom="280" w:left="1320" w:header="649" w:footer="0" w:gutter="0"/>
          <w:cols w:space="72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5CE84" w14:textId="77777777" w:rsidR="00FF0648" w:rsidRDefault="00FF0648">
      <w:r>
        <w:separator/>
      </w:r>
    </w:p>
  </w:endnote>
  <w:endnote w:type="continuationSeparator" w:id="0">
    <w:p w14:paraId="3E8D68C9" w14:textId="77777777" w:rsidR="00FF0648" w:rsidRDefault="00FF0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DDE88" w14:textId="77777777" w:rsidR="00FF0648" w:rsidRDefault="00FF0648">
      <w:r>
        <w:separator/>
      </w:r>
    </w:p>
  </w:footnote>
  <w:footnote w:type="continuationSeparator" w:id="0">
    <w:p w14:paraId="4179325E" w14:textId="77777777" w:rsidR="00FF0648" w:rsidRDefault="00FF0648">
      <w:r>
        <w:continuationSeparator/>
      </w:r>
    </w:p>
  </w:footnote>
  <w:footnote w:id="1">
    <w:p w14:paraId="12044305" w14:textId="02E7099F" w:rsidR="001458FE" w:rsidRPr="00E70183" w:rsidRDefault="001458FE">
      <w:pPr>
        <w:pStyle w:val="FootnoteText"/>
      </w:pPr>
      <w:r w:rsidRPr="00315E4A">
        <w:rPr>
          <w:rStyle w:val="FootnoteReference"/>
          <w:color w:val="5F497A" w:themeColor="accent4" w:themeShade="BF"/>
          <w:rPrChange w:id="617" w:author="Mizener, Brendon J" w:date="2021-12-09T10:12:00Z">
            <w:rPr>
              <w:rStyle w:val="FootnoteReference"/>
            </w:rPr>
          </w:rPrChange>
        </w:rPr>
        <w:footnoteRef/>
      </w:r>
      <w:r w:rsidRPr="00315E4A">
        <w:rPr>
          <w:color w:val="5F497A" w:themeColor="accent4" w:themeShade="BF"/>
          <w:rPrChange w:id="618" w:author="Mizener, Brendon J" w:date="2021-12-09T10:12:00Z">
            <w:rPr/>
          </w:rPrChange>
        </w:rPr>
        <w:t xml:space="preserve"> </w:t>
      </w:r>
      <w:del w:id="619" w:author="Hervé" w:date="2021-11-09T17:22:00Z">
        <w:r w:rsidRPr="00315E4A" w:rsidDel="0004771A">
          <w:rPr>
            <w:rFonts w:ascii="Times New Roman" w:hAnsi="Times New Roman" w:cs="Times New Roman"/>
            <w:color w:val="5F497A" w:themeColor="accent4" w:themeShade="BF"/>
            <w:sz w:val="24"/>
            <w:szCs w:val="24"/>
            <w:rPrChange w:id="620" w:author="Mizener, Brendon J" w:date="2021-12-09T10:12:00Z">
              <w:rPr>
                <w:rFonts w:ascii="Times New Roman" w:hAnsi="Times New Roman" w:cs="Times New Roman"/>
                <w:sz w:val="24"/>
                <w:szCs w:val="24"/>
              </w:rPr>
            </w:rPrChange>
          </w:rPr>
          <w:delText>Whereas,</w:delText>
        </w:r>
        <w:r w:rsidRPr="00315E4A" w:rsidDel="0004771A">
          <w:rPr>
            <w:rFonts w:ascii="Times New Roman" w:hAnsi="Times New Roman" w:cs="Times New Roman"/>
            <w:color w:val="5F497A" w:themeColor="accent4" w:themeShade="BF"/>
            <w:sz w:val="24"/>
            <w:szCs w:val="24"/>
            <w:rPrChange w:id="621" w:author="Mizener, Brendon J" w:date="2021-12-09T10:12:00Z">
              <w:rPr>
                <w:rFonts w:ascii="Times New Roman" w:hAnsi="Times New Roman" w:cs="Times New Roman"/>
                <w:spacing w:val="3"/>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22" w:author="Mizener, Brendon J" w:date="2021-12-09T10:12:00Z">
              <w:rPr>
                <w:rFonts w:ascii="Times New Roman" w:hAnsi="Times New Roman" w:cs="Times New Roman"/>
                <w:sz w:val="24"/>
                <w:szCs w:val="24"/>
              </w:rPr>
            </w:rPrChange>
          </w:rPr>
          <w:delText>in</w:delText>
        </w:r>
        <w:r w:rsidRPr="00315E4A" w:rsidDel="0004771A">
          <w:rPr>
            <w:rFonts w:ascii="Times New Roman" w:hAnsi="Times New Roman" w:cs="Times New Roman"/>
            <w:color w:val="5F497A" w:themeColor="accent4" w:themeShade="BF"/>
            <w:sz w:val="24"/>
            <w:szCs w:val="24"/>
            <w:rPrChange w:id="62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24" w:author="Mizener, Brendon J" w:date="2021-12-09T10:12:00Z">
              <w:rPr>
                <w:rFonts w:ascii="Times New Roman" w:hAnsi="Times New Roman" w:cs="Times New Roman"/>
                <w:sz w:val="24"/>
                <w:szCs w:val="24"/>
              </w:rPr>
            </w:rPrChange>
          </w:rPr>
          <w:delText>a</w:delText>
        </w:r>
        <w:r w:rsidRPr="00315E4A" w:rsidDel="0004771A">
          <w:rPr>
            <w:rFonts w:ascii="Times New Roman" w:hAnsi="Times New Roman" w:cs="Times New Roman"/>
            <w:color w:val="5F497A" w:themeColor="accent4" w:themeShade="BF"/>
            <w:sz w:val="24"/>
            <w:szCs w:val="24"/>
            <w:rPrChange w:id="625"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26" w:author="Mizener, Brendon J" w:date="2021-12-09T10:12:00Z">
              <w:rPr>
                <w:rFonts w:ascii="Times New Roman" w:hAnsi="Times New Roman" w:cs="Times New Roman"/>
                <w:sz w:val="24"/>
                <w:szCs w:val="24"/>
              </w:rPr>
            </w:rPrChange>
          </w:rPr>
          <w:delText>contingency</w:delText>
        </w:r>
        <w:r w:rsidRPr="00315E4A" w:rsidDel="0004771A">
          <w:rPr>
            <w:rFonts w:ascii="Times New Roman" w:hAnsi="Times New Roman" w:cs="Times New Roman"/>
            <w:color w:val="5F497A" w:themeColor="accent4" w:themeShade="BF"/>
            <w:sz w:val="24"/>
            <w:szCs w:val="24"/>
            <w:rPrChange w:id="627"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28" w:author="Mizener, Brendon J" w:date="2021-12-09T10:12:00Z">
              <w:rPr>
                <w:rFonts w:ascii="Times New Roman" w:hAnsi="Times New Roman" w:cs="Times New Roman"/>
                <w:sz w:val="24"/>
                <w:szCs w:val="24"/>
              </w:rPr>
            </w:rPrChange>
          </w:rPr>
          <w:delText>table,</w:delText>
        </w:r>
        <w:r w:rsidRPr="00315E4A" w:rsidDel="0004771A">
          <w:rPr>
            <w:rFonts w:ascii="Times New Roman" w:hAnsi="Times New Roman" w:cs="Times New Roman"/>
            <w:color w:val="5F497A" w:themeColor="accent4" w:themeShade="BF"/>
            <w:sz w:val="24"/>
            <w:szCs w:val="24"/>
            <w:rPrChange w:id="62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30" w:author="Mizener, Brendon J" w:date="2021-12-09T10:12:00Z">
              <w:rPr>
                <w:rFonts w:ascii="Times New Roman" w:hAnsi="Times New Roman" w:cs="Times New Roman"/>
                <w:sz w:val="24"/>
                <w:szCs w:val="24"/>
              </w:rPr>
            </w:rPrChange>
          </w:rPr>
          <w:delText>there</w:delText>
        </w:r>
        <w:r w:rsidRPr="00315E4A" w:rsidDel="0004771A">
          <w:rPr>
            <w:rFonts w:ascii="Times New Roman" w:hAnsi="Times New Roman" w:cs="Times New Roman"/>
            <w:color w:val="5F497A" w:themeColor="accent4" w:themeShade="BF"/>
            <w:sz w:val="24"/>
            <w:szCs w:val="24"/>
            <w:rPrChange w:id="631"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32" w:author="Mizener, Brendon J" w:date="2021-12-09T10:12:00Z">
              <w:rPr>
                <w:rFonts w:ascii="Times New Roman" w:hAnsi="Times New Roman" w:cs="Times New Roman"/>
                <w:sz w:val="24"/>
                <w:szCs w:val="24"/>
              </w:rPr>
            </w:rPrChange>
          </w:rPr>
          <w:delText>is</w:delText>
        </w:r>
        <w:r w:rsidRPr="00315E4A" w:rsidDel="0004771A">
          <w:rPr>
            <w:rFonts w:ascii="Times New Roman" w:hAnsi="Times New Roman" w:cs="Times New Roman"/>
            <w:color w:val="5F497A" w:themeColor="accent4" w:themeShade="BF"/>
            <w:sz w:val="24"/>
            <w:szCs w:val="24"/>
            <w:rPrChange w:id="63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34" w:author="Mizener, Brendon J" w:date="2021-12-09T10:12:00Z">
              <w:rPr>
                <w:rFonts w:ascii="Times New Roman" w:hAnsi="Times New Roman" w:cs="Times New Roman"/>
                <w:sz w:val="24"/>
                <w:szCs w:val="24"/>
              </w:rPr>
            </w:rPrChange>
          </w:rPr>
          <w:delText>one</w:delText>
        </w:r>
        <w:r w:rsidRPr="00315E4A" w:rsidDel="0004771A">
          <w:rPr>
            <w:rFonts w:ascii="Times New Roman" w:hAnsi="Times New Roman" w:cs="Times New Roman"/>
            <w:color w:val="5F497A" w:themeColor="accent4" w:themeShade="BF"/>
            <w:sz w:val="24"/>
            <w:szCs w:val="24"/>
            <w:rPrChange w:id="635" w:author="Mizener, Brendon J" w:date="2021-12-09T10:12:00Z">
              <w:rPr>
                <w:rFonts w:ascii="Times New Roman" w:hAnsi="Times New Roman" w:cs="Times New Roman"/>
                <w:spacing w:val="3"/>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36" w:author="Mizener, Brendon J" w:date="2021-12-09T10:12:00Z">
              <w:rPr>
                <w:rFonts w:ascii="Times New Roman" w:hAnsi="Times New Roman" w:cs="Times New Roman"/>
                <w:sz w:val="24"/>
                <w:szCs w:val="24"/>
              </w:rPr>
            </w:rPrChange>
          </w:rPr>
          <w:delText>and</w:delText>
        </w:r>
        <w:r w:rsidRPr="00315E4A" w:rsidDel="0004771A">
          <w:rPr>
            <w:rFonts w:ascii="Times New Roman" w:hAnsi="Times New Roman" w:cs="Times New Roman"/>
            <w:color w:val="5F497A" w:themeColor="accent4" w:themeShade="BF"/>
            <w:sz w:val="24"/>
            <w:szCs w:val="24"/>
            <w:rPrChange w:id="637"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38" w:author="Mizener, Brendon J" w:date="2021-12-09T10:12:00Z">
              <w:rPr>
                <w:rFonts w:ascii="Times New Roman" w:hAnsi="Times New Roman" w:cs="Times New Roman"/>
                <w:sz w:val="24"/>
                <w:szCs w:val="24"/>
              </w:rPr>
            </w:rPrChange>
          </w:rPr>
          <w:delText>only</w:delText>
        </w:r>
        <w:r w:rsidRPr="00315E4A" w:rsidDel="0004771A">
          <w:rPr>
            <w:rFonts w:ascii="Times New Roman" w:hAnsi="Times New Roman" w:cs="Times New Roman"/>
            <w:color w:val="5F497A" w:themeColor="accent4" w:themeShade="BF"/>
            <w:sz w:val="24"/>
            <w:szCs w:val="24"/>
            <w:rPrChange w:id="63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0" w:author="Mizener, Brendon J" w:date="2021-12-09T10:12:00Z">
              <w:rPr>
                <w:rFonts w:ascii="Times New Roman" w:hAnsi="Times New Roman" w:cs="Times New Roman"/>
                <w:sz w:val="24"/>
                <w:szCs w:val="24"/>
              </w:rPr>
            </w:rPrChange>
          </w:rPr>
          <w:delText>one</w:delText>
        </w:r>
        <w:r w:rsidRPr="00315E4A" w:rsidDel="0004771A">
          <w:rPr>
            <w:rFonts w:ascii="Times New Roman" w:hAnsi="Times New Roman" w:cs="Times New Roman"/>
            <w:color w:val="5F497A" w:themeColor="accent4" w:themeShade="BF"/>
            <w:sz w:val="24"/>
            <w:szCs w:val="24"/>
            <w:rPrChange w:id="641"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2" w:author="Mizener, Brendon J" w:date="2021-12-09T10:12:00Z">
              <w:rPr>
                <w:rFonts w:ascii="Times New Roman" w:hAnsi="Times New Roman" w:cs="Times New Roman"/>
                <w:sz w:val="24"/>
                <w:szCs w:val="24"/>
              </w:rPr>
            </w:rPrChange>
          </w:rPr>
          <w:delText>“1”</w:delText>
        </w:r>
        <w:r w:rsidRPr="00315E4A" w:rsidDel="0004771A">
          <w:rPr>
            <w:rFonts w:ascii="Times New Roman" w:hAnsi="Times New Roman" w:cs="Times New Roman"/>
            <w:color w:val="5F497A" w:themeColor="accent4" w:themeShade="BF"/>
            <w:sz w:val="24"/>
            <w:szCs w:val="24"/>
            <w:rPrChange w:id="64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4" w:author="Mizener, Brendon J" w:date="2021-12-09T10:12:00Z">
              <w:rPr>
                <w:rFonts w:ascii="Times New Roman" w:hAnsi="Times New Roman" w:cs="Times New Roman"/>
                <w:sz w:val="24"/>
                <w:szCs w:val="24"/>
              </w:rPr>
            </w:rPrChange>
          </w:rPr>
          <w:delText>in</w:delText>
        </w:r>
        <w:r w:rsidRPr="00315E4A" w:rsidDel="0004771A">
          <w:rPr>
            <w:rFonts w:ascii="Times New Roman" w:hAnsi="Times New Roman" w:cs="Times New Roman"/>
            <w:color w:val="5F497A" w:themeColor="accent4" w:themeShade="BF"/>
            <w:sz w:val="24"/>
            <w:szCs w:val="24"/>
            <w:rPrChange w:id="645"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6" w:author="Mizener, Brendon J" w:date="2021-12-09T10:12:00Z">
              <w:rPr>
                <w:rFonts w:ascii="Times New Roman" w:hAnsi="Times New Roman" w:cs="Times New Roman"/>
                <w:sz w:val="24"/>
                <w:szCs w:val="24"/>
              </w:rPr>
            </w:rPrChange>
          </w:rPr>
          <w:delText>each</w:delText>
        </w:r>
        <w:r w:rsidRPr="00315E4A" w:rsidDel="0004771A">
          <w:rPr>
            <w:rFonts w:ascii="Times New Roman" w:hAnsi="Times New Roman" w:cs="Times New Roman"/>
            <w:color w:val="5F497A" w:themeColor="accent4" w:themeShade="BF"/>
            <w:sz w:val="24"/>
            <w:szCs w:val="24"/>
            <w:rPrChange w:id="647"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8" w:author="Mizener, Brendon J" w:date="2021-12-09T10:12:00Z">
              <w:rPr>
                <w:rFonts w:ascii="Times New Roman" w:hAnsi="Times New Roman" w:cs="Times New Roman"/>
                <w:sz w:val="24"/>
                <w:szCs w:val="24"/>
              </w:rPr>
            </w:rPrChange>
          </w:rPr>
          <w:delText>row—a</w:delText>
        </w:r>
        <w:r w:rsidRPr="00315E4A" w:rsidDel="0004771A">
          <w:rPr>
            <w:rFonts w:ascii="Times New Roman" w:hAnsi="Times New Roman" w:cs="Times New Roman"/>
            <w:color w:val="5F497A" w:themeColor="accent4" w:themeShade="BF"/>
            <w:sz w:val="24"/>
            <w:szCs w:val="24"/>
            <w:rPrChange w:id="64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0" w:author="Mizener, Brendon J" w:date="2021-12-09T10:12:00Z">
              <w:rPr>
                <w:rFonts w:ascii="Times New Roman" w:hAnsi="Times New Roman" w:cs="Times New Roman"/>
                <w:sz w:val="24"/>
                <w:szCs w:val="24"/>
              </w:rPr>
            </w:rPrChange>
          </w:rPr>
          <w:delText>pattern</w:delText>
        </w:r>
        <w:r w:rsidRPr="00315E4A" w:rsidDel="0004771A">
          <w:rPr>
            <w:rFonts w:ascii="Times New Roman" w:hAnsi="Times New Roman" w:cs="Times New Roman"/>
            <w:color w:val="5F497A" w:themeColor="accent4" w:themeShade="BF"/>
            <w:sz w:val="24"/>
            <w:szCs w:val="24"/>
            <w:rPrChange w:id="651" w:author="Mizener, Brendon J" w:date="2021-12-09T10:12:00Z">
              <w:rPr>
                <w:rFonts w:ascii="Times New Roman" w:hAnsi="Times New Roman" w:cs="Times New Roman"/>
                <w:spacing w:val="3"/>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2" w:author="Mizener, Brendon J" w:date="2021-12-09T10:12:00Z">
              <w:rPr>
                <w:rFonts w:ascii="Times New Roman" w:hAnsi="Times New Roman" w:cs="Times New Roman"/>
                <w:sz w:val="24"/>
                <w:szCs w:val="24"/>
              </w:rPr>
            </w:rPrChange>
          </w:rPr>
          <w:delText>indicating</w:delText>
        </w:r>
        <w:r w:rsidRPr="00315E4A" w:rsidDel="0004771A">
          <w:rPr>
            <w:rFonts w:ascii="Times New Roman" w:hAnsi="Times New Roman" w:cs="Times New Roman"/>
            <w:color w:val="5F497A" w:themeColor="accent4" w:themeShade="BF"/>
            <w:sz w:val="24"/>
            <w:szCs w:val="24"/>
            <w:rPrChange w:id="65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4" w:author="Mizener, Brendon J" w:date="2021-12-09T10:12:00Z">
              <w:rPr>
                <w:rFonts w:ascii="Times New Roman" w:hAnsi="Times New Roman" w:cs="Times New Roman"/>
                <w:sz w:val="24"/>
                <w:szCs w:val="24"/>
              </w:rPr>
            </w:rPrChange>
          </w:rPr>
          <w:delText>that</w:delText>
        </w:r>
        <w:r w:rsidRPr="00315E4A" w:rsidDel="0004771A">
          <w:rPr>
            <w:rFonts w:ascii="Times New Roman" w:hAnsi="Times New Roman" w:cs="Times New Roman"/>
            <w:color w:val="5F497A" w:themeColor="accent4" w:themeShade="BF"/>
            <w:sz w:val="24"/>
            <w:szCs w:val="24"/>
            <w:rPrChange w:id="655" w:author="Mizener, Brendon J" w:date="2021-12-09T10:12:00Z">
              <w:rPr>
                <w:rFonts w:ascii="Times New Roman" w:hAnsi="Times New Roman" w:cs="Times New Roman"/>
                <w:spacing w:val="1"/>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6" w:author="Mizener, Brendon J" w:date="2021-12-09T10:12:00Z">
              <w:rPr>
                <w:rFonts w:ascii="Times New Roman" w:hAnsi="Times New Roman" w:cs="Times New Roman"/>
                <w:spacing w:val="-1"/>
                <w:sz w:val="24"/>
                <w:szCs w:val="24"/>
              </w:rPr>
            </w:rPrChange>
          </w:rPr>
          <w:delText>each</w:delText>
        </w:r>
        <w:r w:rsidRPr="00315E4A" w:rsidDel="0004771A">
          <w:rPr>
            <w:rFonts w:ascii="Times New Roman" w:hAnsi="Times New Roman" w:cs="Times New Roman"/>
            <w:color w:val="5F497A" w:themeColor="accent4" w:themeShade="BF"/>
            <w:sz w:val="24"/>
            <w:szCs w:val="24"/>
            <w:rPrChange w:id="657"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8" w:author="Mizener, Brendon J" w:date="2021-12-09T10:12:00Z">
              <w:rPr>
                <w:rFonts w:ascii="Times New Roman" w:hAnsi="Times New Roman" w:cs="Times New Roman"/>
                <w:spacing w:val="-1"/>
                <w:sz w:val="24"/>
                <w:szCs w:val="24"/>
              </w:rPr>
            </w:rPrChange>
          </w:rPr>
          <w:delText>observation</w:delText>
        </w:r>
        <w:r w:rsidRPr="00315E4A" w:rsidDel="0004771A">
          <w:rPr>
            <w:rFonts w:ascii="Times New Roman" w:hAnsi="Times New Roman" w:cs="Times New Roman"/>
            <w:color w:val="5F497A" w:themeColor="accent4" w:themeShade="BF"/>
            <w:sz w:val="24"/>
            <w:szCs w:val="24"/>
            <w:rPrChange w:id="659"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0" w:author="Mizener, Brendon J" w:date="2021-12-09T10:12:00Z">
              <w:rPr>
                <w:rFonts w:ascii="Times New Roman" w:hAnsi="Times New Roman" w:cs="Times New Roman"/>
                <w:spacing w:val="-1"/>
                <w:sz w:val="24"/>
                <w:szCs w:val="24"/>
              </w:rPr>
            </w:rPrChange>
          </w:rPr>
          <w:delText>(row)</w:delText>
        </w:r>
        <w:r w:rsidRPr="00315E4A" w:rsidDel="0004771A">
          <w:rPr>
            <w:rFonts w:ascii="Times New Roman" w:hAnsi="Times New Roman" w:cs="Times New Roman"/>
            <w:color w:val="5F497A" w:themeColor="accent4" w:themeShade="BF"/>
            <w:sz w:val="24"/>
            <w:szCs w:val="24"/>
            <w:rPrChange w:id="661"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2" w:author="Mizener, Brendon J" w:date="2021-12-09T10:12:00Z">
              <w:rPr>
                <w:rFonts w:ascii="Times New Roman" w:hAnsi="Times New Roman" w:cs="Times New Roman"/>
                <w:spacing w:val="-1"/>
                <w:sz w:val="24"/>
                <w:szCs w:val="24"/>
              </w:rPr>
            </w:rPrChange>
          </w:rPr>
          <w:delText>is</w:delText>
        </w:r>
        <w:r w:rsidRPr="00315E4A" w:rsidDel="0004771A">
          <w:rPr>
            <w:rFonts w:ascii="Times New Roman" w:hAnsi="Times New Roman" w:cs="Times New Roman"/>
            <w:color w:val="5F497A" w:themeColor="accent4" w:themeShade="BF"/>
            <w:sz w:val="24"/>
            <w:szCs w:val="24"/>
            <w:rPrChange w:id="663"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4" w:author="Mizener, Brendon J" w:date="2021-12-09T10:12:00Z">
              <w:rPr>
                <w:rFonts w:ascii="Times New Roman" w:hAnsi="Times New Roman" w:cs="Times New Roman"/>
                <w:spacing w:val="-1"/>
                <w:sz w:val="24"/>
                <w:szCs w:val="24"/>
              </w:rPr>
            </w:rPrChange>
          </w:rPr>
          <w:delText>associated</w:delText>
        </w:r>
        <w:r w:rsidRPr="00315E4A" w:rsidDel="0004771A">
          <w:rPr>
            <w:rFonts w:ascii="Times New Roman" w:hAnsi="Times New Roman" w:cs="Times New Roman"/>
            <w:color w:val="5F497A" w:themeColor="accent4" w:themeShade="BF"/>
            <w:sz w:val="24"/>
            <w:szCs w:val="24"/>
            <w:rPrChange w:id="665"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6" w:author="Mizener, Brendon J" w:date="2021-12-09T10:12:00Z">
              <w:rPr>
                <w:rFonts w:ascii="Times New Roman" w:hAnsi="Times New Roman" w:cs="Times New Roman"/>
                <w:spacing w:val="-1"/>
                <w:sz w:val="24"/>
                <w:szCs w:val="24"/>
              </w:rPr>
            </w:rPrChange>
          </w:rPr>
          <w:delText>with</w:delText>
        </w:r>
        <w:r w:rsidRPr="00315E4A" w:rsidDel="0004771A">
          <w:rPr>
            <w:rFonts w:ascii="Times New Roman" w:hAnsi="Times New Roman" w:cs="Times New Roman"/>
            <w:color w:val="5F497A" w:themeColor="accent4" w:themeShade="BF"/>
            <w:sz w:val="24"/>
            <w:szCs w:val="24"/>
            <w:rPrChange w:id="667"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8" w:author="Mizener, Brendon J" w:date="2021-12-09T10:12:00Z">
              <w:rPr>
                <w:rFonts w:ascii="Times New Roman" w:hAnsi="Times New Roman" w:cs="Times New Roman"/>
                <w:spacing w:val="-1"/>
                <w:sz w:val="24"/>
                <w:szCs w:val="24"/>
              </w:rPr>
            </w:rPrChange>
          </w:rPr>
          <w:delText>a</w:delText>
        </w:r>
        <w:r w:rsidRPr="00315E4A" w:rsidDel="0004771A">
          <w:rPr>
            <w:rFonts w:ascii="Times New Roman" w:hAnsi="Times New Roman" w:cs="Times New Roman"/>
            <w:color w:val="5F497A" w:themeColor="accent4" w:themeShade="BF"/>
            <w:sz w:val="24"/>
            <w:szCs w:val="24"/>
            <w:rPrChange w:id="669" w:author="Mizener, Brendon J" w:date="2021-12-09T10:12:00Z">
              <w:rPr>
                <w:rFonts w:ascii="Times New Roman" w:hAnsi="Times New Roman" w:cs="Times New Roman"/>
                <w:spacing w:val="-6"/>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0" w:author="Mizener, Brendon J" w:date="2021-12-09T10:12:00Z">
              <w:rPr>
                <w:rFonts w:ascii="Times New Roman" w:hAnsi="Times New Roman" w:cs="Times New Roman"/>
                <w:spacing w:val="-1"/>
                <w:sz w:val="24"/>
                <w:szCs w:val="24"/>
              </w:rPr>
            </w:rPrChange>
          </w:rPr>
          <w:delText>single</w:delText>
        </w:r>
        <w:r w:rsidRPr="00315E4A" w:rsidDel="0004771A">
          <w:rPr>
            <w:rFonts w:ascii="Times New Roman" w:hAnsi="Times New Roman" w:cs="Times New Roman"/>
            <w:color w:val="5F497A" w:themeColor="accent4" w:themeShade="BF"/>
            <w:sz w:val="24"/>
            <w:szCs w:val="24"/>
            <w:rPrChange w:id="671"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2" w:author="Mizener, Brendon J" w:date="2021-12-09T10:12:00Z">
              <w:rPr>
                <w:rFonts w:ascii="Times New Roman" w:hAnsi="Times New Roman" w:cs="Times New Roman"/>
                <w:spacing w:val="-1"/>
                <w:sz w:val="24"/>
                <w:szCs w:val="24"/>
              </w:rPr>
            </w:rPrChange>
          </w:rPr>
          <w:delText>variable</w:delText>
        </w:r>
        <w:r w:rsidRPr="00315E4A" w:rsidDel="0004771A">
          <w:rPr>
            <w:rFonts w:ascii="Times New Roman" w:hAnsi="Times New Roman" w:cs="Times New Roman"/>
            <w:color w:val="5F497A" w:themeColor="accent4" w:themeShade="BF"/>
            <w:sz w:val="24"/>
            <w:szCs w:val="24"/>
            <w:rPrChange w:id="673"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4" w:author="Mizener, Brendon J" w:date="2021-12-09T10:12:00Z">
              <w:rPr>
                <w:rFonts w:ascii="Times New Roman" w:hAnsi="Times New Roman" w:cs="Times New Roman"/>
                <w:sz w:val="24"/>
                <w:szCs w:val="24"/>
              </w:rPr>
            </w:rPrChange>
          </w:rPr>
          <w:delText>(column)—</w:delText>
        </w:r>
      </w:del>
      <w:del w:id="675" w:author="Mizener, Brendon J" w:date="2021-11-15T09:26:00Z">
        <w:r w:rsidRPr="00315E4A" w:rsidDel="00646210">
          <w:rPr>
            <w:rFonts w:ascii="Times New Roman" w:hAnsi="Times New Roman" w:cs="Times New Roman"/>
            <w:color w:val="5F497A" w:themeColor="accent4" w:themeShade="BF"/>
            <w:sz w:val="24"/>
            <w:szCs w:val="24"/>
            <w:rPrChange w:id="676" w:author="Mizener, Brendon J" w:date="2021-12-09T10:12:00Z">
              <w:rPr>
                <w:rFonts w:ascii="Times New Roman" w:hAnsi="Times New Roman" w:cs="Times New Roman"/>
                <w:sz w:val="24"/>
                <w:szCs w:val="24"/>
              </w:rPr>
            </w:rPrChange>
          </w:rPr>
          <w:delText>by</w:delText>
        </w:r>
        <w:r w:rsidRPr="00315E4A" w:rsidDel="00646210">
          <w:rPr>
            <w:rFonts w:ascii="Times New Roman" w:hAnsi="Times New Roman" w:cs="Times New Roman"/>
            <w:color w:val="5F497A" w:themeColor="accent4" w:themeShade="BF"/>
            <w:sz w:val="24"/>
            <w:szCs w:val="24"/>
            <w:rPrChange w:id="677"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78" w:author="Mizener, Brendon J" w:date="2021-12-09T10:12:00Z">
              <w:rPr>
                <w:rFonts w:ascii="Times New Roman" w:hAnsi="Times New Roman" w:cs="Times New Roman"/>
                <w:sz w:val="24"/>
                <w:szCs w:val="24"/>
              </w:rPr>
            </w:rPrChange>
          </w:rPr>
          <w:delText>contrast,</w:delText>
        </w:r>
        <w:r w:rsidRPr="00315E4A" w:rsidDel="00646210">
          <w:rPr>
            <w:rFonts w:ascii="Times New Roman" w:hAnsi="Times New Roman" w:cs="Times New Roman"/>
            <w:color w:val="5F497A" w:themeColor="accent4" w:themeShade="BF"/>
            <w:sz w:val="24"/>
            <w:szCs w:val="24"/>
            <w:rPrChange w:id="679"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80" w:author="Mizener, Brendon J" w:date="2021-12-09T10:12:00Z">
              <w:rPr>
                <w:rFonts w:ascii="Times New Roman" w:hAnsi="Times New Roman" w:cs="Times New Roman"/>
                <w:sz w:val="24"/>
                <w:szCs w:val="24"/>
              </w:rPr>
            </w:rPrChange>
          </w:rPr>
          <w:delText>in</w:delText>
        </w:r>
        <w:r w:rsidRPr="00315E4A" w:rsidDel="00646210">
          <w:rPr>
            <w:rFonts w:ascii="Times New Roman" w:hAnsi="Times New Roman" w:cs="Times New Roman"/>
            <w:color w:val="5F497A" w:themeColor="accent4" w:themeShade="BF"/>
            <w:sz w:val="24"/>
            <w:szCs w:val="24"/>
            <w:rPrChange w:id="681"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82" w:author="Mizener, Brendon J" w:date="2021-12-09T10:12:00Z">
              <w:rPr>
                <w:rFonts w:ascii="Times New Roman" w:hAnsi="Times New Roman" w:cs="Times New Roman"/>
                <w:sz w:val="24"/>
                <w:szCs w:val="24"/>
              </w:rPr>
            </w:rPrChange>
          </w:rPr>
          <w:delText>a</w:delText>
        </w:r>
        <w:r w:rsidRPr="00315E4A" w:rsidDel="00646210">
          <w:rPr>
            <w:rFonts w:ascii="Times New Roman" w:hAnsi="Times New Roman" w:cs="Times New Roman"/>
            <w:color w:val="5F497A" w:themeColor="accent4" w:themeShade="BF"/>
            <w:sz w:val="24"/>
            <w:szCs w:val="24"/>
            <w:rPrChange w:id="683"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84" w:author="Mizener, Brendon J" w:date="2021-12-09T10:12:00Z">
              <w:rPr>
                <w:rFonts w:ascii="Times New Roman" w:hAnsi="Times New Roman" w:cs="Times New Roman"/>
                <w:sz w:val="24"/>
                <w:szCs w:val="24"/>
              </w:rPr>
            </w:rPrChange>
          </w:rPr>
          <w:delText>pseudo-contingency</w:delText>
        </w:r>
        <w:r w:rsidRPr="00315E4A" w:rsidDel="00646210">
          <w:rPr>
            <w:rFonts w:ascii="Times New Roman" w:hAnsi="Times New Roman" w:cs="Times New Roman"/>
            <w:color w:val="5F497A" w:themeColor="accent4" w:themeShade="BF"/>
            <w:sz w:val="24"/>
            <w:szCs w:val="24"/>
            <w:rPrChange w:id="685" w:author="Mizener, Brendon J" w:date="2021-12-09T10:12:00Z">
              <w:rPr>
                <w:rFonts w:ascii="Times New Roman" w:hAnsi="Times New Roman" w:cs="Times New Roman"/>
                <w:spacing w:val="-4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86" w:author="Mizener, Brendon J" w:date="2021-12-09T10:12:00Z">
              <w:rPr>
                <w:rFonts w:ascii="Times New Roman" w:hAnsi="Times New Roman" w:cs="Times New Roman"/>
                <w:sz w:val="24"/>
                <w:szCs w:val="24"/>
              </w:rPr>
            </w:rPrChange>
          </w:rPr>
          <w:delText>table,</w:delText>
        </w:r>
        <w:r w:rsidRPr="00315E4A" w:rsidDel="00646210">
          <w:rPr>
            <w:rFonts w:ascii="Times New Roman" w:hAnsi="Times New Roman" w:cs="Times New Roman"/>
            <w:color w:val="5F497A" w:themeColor="accent4" w:themeShade="BF"/>
            <w:sz w:val="24"/>
            <w:szCs w:val="24"/>
            <w:rPrChange w:id="687" w:author="Mizener, Brendon J" w:date="2021-12-09T10:12:00Z">
              <w:rPr>
                <w:rFonts w:ascii="Times New Roman" w:hAnsi="Times New Roman" w:cs="Times New Roman"/>
                <w:spacing w:val="-2"/>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88" w:author="Mizener, Brendon J" w:date="2021-12-09T10:12:00Z">
              <w:rPr>
                <w:rFonts w:ascii="Times New Roman" w:hAnsi="Times New Roman" w:cs="Times New Roman"/>
                <w:sz w:val="24"/>
                <w:szCs w:val="24"/>
              </w:rPr>
            </w:rPrChange>
          </w:rPr>
          <w:delText>there</w:delText>
        </w:r>
        <w:r w:rsidRPr="00315E4A" w:rsidDel="00646210">
          <w:rPr>
            <w:rFonts w:ascii="Times New Roman" w:hAnsi="Times New Roman" w:cs="Times New Roman"/>
            <w:color w:val="5F497A" w:themeColor="accent4" w:themeShade="BF"/>
            <w:sz w:val="24"/>
            <w:szCs w:val="24"/>
            <w:rPrChange w:id="689"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0" w:author="Mizener, Brendon J" w:date="2021-12-09T10:12:00Z">
              <w:rPr>
                <w:rFonts w:ascii="Times New Roman" w:hAnsi="Times New Roman" w:cs="Times New Roman"/>
                <w:sz w:val="24"/>
                <w:szCs w:val="24"/>
              </w:rPr>
            </w:rPrChange>
          </w:rPr>
          <w:delText>are</w:delText>
        </w:r>
        <w:r w:rsidRPr="00315E4A" w:rsidDel="00646210">
          <w:rPr>
            <w:rFonts w:ascii="Times New Roman" w:hAnsi="Times New Roman" w:cs="Times New Roman"/>
            <w:color w:val="5F497A" w:themeColor="accent4" w:themeShade="BF"/>
            <w:sz w:val="24"/>
            <w:szCs w:val="24"/>
            <w:rPrChange w:id="691"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2" w:author="Mizener, Brendon J" w:date="2021-12-09T10:12:00Z">
              <w:rPr>
                <w:rFonts w:ascii="Times New Roman" w:hAnsi="Times New Roman" w:cs="Times New Roman"/>
                <w:sz w:val="24"/>
                <w:szCs w:val="24"/>
              </w:rPr>
            </w:rPrChange>
          </w:rPr>
          <w:delText>as</w:delText>
        </w:r>
        <w:r w:rsidRPr="00315E4A" w:rsidDel="00646210">
          <w:rPr>
            <w:rFonts w:ascii="Times New Roman" w:hAnsi="Times New Roman" w:cs="Times New Roman"/>
            <w:color w:val="5F497A" w:themeColor="accent4" w:themeShade="BF"/>
            <w:sz w:val="24"/>
            <w:szCs w:val="24"/>
            <w:rPrChange w:id="693"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4" w:author="Mizener, Brendon J" w:date="2021-12-09T10:12:00Z">
              <w:rPr>
                <w:rFonts w:ascii="Times New Roman" w:hAnsi="Times New Roman" w:cs="Times New Roman"/>
                <w:sz w:val="24"/>
                <w:szCs w:val="24"/>
              </w:rPr>
            </w:rPrChange>
          </w:rPr>
          <w:delText>many</w:delText>
        </w:r>
        <w:r w:rsidRPr="00315E4A" w:rsidDel="00646210">
          <w:rPr>
            <w:rFonts w:ascii="Times New Roman" w:hAnsi="Times New Roman" w:cs="Times New Roman"/>
            <w:color w:val="5F497A" w:themeColor="accent4" w:themeShade="BF"/>
            <w:sz w:val="24"/>
            <w:szCs w:val="24"/>
            <w:rPrChange w:id="695"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6" w:author="Mizener, Brendon J" w:date="2021-12-09T10:12:00Z">
              <w:rPr>
                <w:rFonts w:ascii="Times New Roman" w:hAnsi="Times New Roman" w:cs="Times New Roman"/>
                <w:sz w:val="24"/>
                <w:szCs w:val="24"/>
              </w:rPr>
            </w:rPrChange>
          </w:rPr>
          <w:delText>ones</w:delText>
        </w:r>
        <w:r w:rsidRPr="00315E4A" w:rsidDel="00646210">
          <w:rPr>
            <w:rFonts w:ascii="Times New Roman" w:hAnsi="Times New Roman" w:cs="Times New Roman"/>
            <w:color w:val="5F497A" w:themeColor="accent4" w:themeShade="BF"/>
            <w:sz w:val="24"/>
            <w:szCs w:val="24"/>
            <w:rPrChange w:id="697"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8" w:author="Mizener, Brendon J" w:date="2021-12-09T10:12:00Z">
              <w:rPr>
                <w:rFonts w:ascii="Times New Roman" w:hAnsi="Times New Roman" w:cs="Times New Roman"/>
                <w:sz w:val="24"/>
                <w:szCs w:val="24"/>
              </w:rPr>
            </w:rPrChange>
          </w:rPr>
          <w:delText>as</w:delText>
        </w:r>
        <w:r w:rsidRPr="00315E4A" w:rsidDel="00646210">
          <w:rPr>
            <w:rFonts w:ascii="Times New Roman" w:hAnsi="Times New Roman" w:cs="Times New Roman"/>
            <w:color w:val="5F497A" w:themeColor="accent4" w:themeShade="BF"/>
            <w:sz w:val="24"/>
            <w:szCs w:val="24"/>
            <w:rPrChange w:id="699"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0" w:author="Mizener, Brendon J" w:date="2021-12-09T10:12:00Z">
              <w:rPr>
                <w:rFonts w:ascii="Times New Roman" w:hAnsi="Times New Roman" w:cs="Times New Roman"/>
                <w:sz w:val="24"/>
                <w:szCs w:val="24"/>
              </w:rPr>
            </w:rPrChange>
          </w:rPr>
          <w:delText>variables</w:delText>
        </w:r>
        <w:r w:rsidRPr="00315E4A" w:rsidDel="00646210">
          <w:rPr>
            <w:rFonts w:ascii="Times New Roman" w:hAnsi="Times New Roman" w:cs="Times New Roman"/>
            <w:color w:val="5F497A" w:themeColor="accent4" w:themeShade="BF"/>
            <w:sz w:val="24"/>
            <w:szCs w:val="24"/>
            <w:rPrChange w:id="701"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2" w:author="Mizener, Brendon J" w:date="2021-12-09T10:12:00Z">
              <w:rPr>
                <w:rFonts w:ascii="Times New Roman" w:hAnsi="Times New Roman" w:cs="Times New Roman"/>
                <w:sz w:val="24"/>
                <w:szCs w:val="24"/>
              </w:rPr>
            </w:rPrChange>
          </w:rPr>
          <w:delText>the</w:delText>
        </w:r>
        <w:r w:rsidRPr="00315E4A" w:rsidDel="00646210">
          <w:rPr>
            <w:rFonts w:ascii="Times New Roman" w:hAnsi="Times New Roman" w:cs="Times New Roman"/>
            <w:color w:val="5F497A" w:themeColor="accent4" w:themeShade="BF"/>
            <w:sz w:val="24"/>
            <w:szCs w:val="24"/>
            <w:rPrChange w:id="703"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4" w:author="Mizener, Brendon J" w:date="2021-12-09T10:12:00Z">
              <w:rPr>
                <w:rFonts w:ascii="Times New Roman" w:hAnsi="Times New Roman" w:cs="Times New Roman"/>
                <w:sz w:val="24"/>
                <w:szCs w:val="24"/>
              </w:rPr>
            </w:rPrChange>
          </w:rPr>
          <w:delText>participant</w:delText>
        </w:r>
        <w:r w:rsidRPr="00315E4A" w:rsidDel="00646210">
          <w:rPr>
            <w:rFonts w:ascii="Times New Roman" w:hAnsi="Times New Roman" w:cs="Times New Roman"/>
            <w:color w:val="5F497A" w:themeColor="accent4" w:themeShade="BF"/>
            <w:sz w:val="24"/>
            <w:szCs w:val="24"/>
            <w:rPrChange w:id="705"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6" w:author="Mizener, Brendon J" w:date="2021-12-09T10:12:00Z">
              <w:rPr>
                <w:rFonts w:ascii="Times New Roman" w:hAnsi="Times New Roman" w:cs="Times New Roman"/>
                <w:sz w:val="24"/>
                <w:szCs w:val="24"/>
              </w:rPr>
            </w:rPrChange>
          </w:rPr>
          <w:delText>decided</w:delText>
        </w:r>
        <w:r w:rsidRPr="00315E4A" w:rsidDel="00646210">
          <w:rPr>
            <w:rFonts w:ascii="Times New Roman" w:hAnsi="Times New Roman" w:cs="Times New Roman"/>
            <w:color w:val="5F497A" w:themeColor="accent4" w:themeShade="BF"/>
            <w:sz w:val="24"/>
            <w:szCs w:val="24"/>
            <w:rPrChange w:id="707"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8" w:author="Mizener, Brendon J" w:date="2021-12-09T10:12:00Z">
              <w:rPr>
                <w:rFonts w:ascii="Times New Roman" w:hAnsi="Times New Roman" w:cs="Times New Roman"/>
                <w:sz w:val="24"/>
                <w:szCs w:val="24"/>
              </w:rPr>
            </w:rPrChange>
          </w:rPr>
          <w:delText>were</w:delText>
        </w:r>
        <w:r w:rsidRPr="00315E4A" w:rsidDel="00646210">
          <w:rPr>
            <w:rFonts w:ascii="Times New Roman" w:hAnsi="Times New Roman" w:cs="Times New Roman"/>
            <w:color w:val="5F497A" w:themeColor="accent4" w:themeShade="BF"/>
            <w:sz w:val="24"/>
            <w:szCs w:val="24"/>
            <w:rPrChange w:id="709"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0" w:author="Mizener, Brendon J" w:date="2021-12-09T10:12:00Z">
              <w:rPr>
                <w:rFonts w:ascii="Times New Roman" w:hAnsi="Times New Roman" w:cs="Times New Roman"/>
                <w:sz w:val="24"/>
                <w:szCs w:val="24"/>
              </w:rPr>
            </w:rPrChange>
          </w:rPr>
          <w:delText>associated</w:delText>
        </w:r>
        <w:r w:rsidRPr="00315E4A" w:rsidDel="00646210">
          <w:rPr>
            <w:rFonts w:ascii="Times New Roman" w:hAnsi="Times New Roman" w:cs="Times New Roman"/>
            <w:color w:val="5F497A" w:themeColor="accent4" w:themeShade="BF"/>
            <w:sz w:val="24"/>
            <w:szCs w:val="24"/>
            <w:rPrChange w:id="711"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2" w:author="Mizener, Brendon J" w:date="2021-12-09T10:12:00Z">
              <w:rPr>
                <w:rFonts w:ascii="Times New Roman" w:hAnsi="Times New Roman" w:cs="Times New Roman"/>
                <w:sz w:val="24"/>
                <w:szCs w:val="24"/>
              </w:rPr>
            </w:rPrChange>
          </w:rPr>
          <w:delText>with</w:delText>
        </w:r>
        <w:r w:rsidRPr="00315E4A" w:rsidDel="00646210">
          <w:rPr>
            <w:rFonts w:ascii="Times New Roman" w:hAnsi="Times New Roman" w:cs="Times New Roman"/>
            <w:color w:val="5F497A" w:themeColor="accent4" w:themeShade="BF"/>
            <w:sz w:val="24"/>
            <w:szCs w:val="24"/>
            <w:rPrChange w:id="713"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4" w:author="Mizener, Brendon J" w:date="2021-12-09T10:12:00Z">
              <w:rPr>
                <w:rFonts w:ascii="Times New Roman" w:hAnsi="Times New Roman" w:cs="Times New Roman"/>
                <w:sz w:val="24"/>
                <w:szCs w:val="24"/>
              </w:rPr>
            </w:rPrChange>
          </w:rPr>
          <w:delText>th</w:delText>
        </w:r>
      </w:del>
      <w:ins w:id="715" w:author="Hervé" w:date="2021-11-09T17:22:00Z">
        <w:del w:id="716" w:author="Mizener, Brendon J" w:date="2021-11-15T09:26:00Z">
          <w:r w:rsidR="0004771A" w:rsidRPr="00315E4A" w:rsidDel="00646210">
            <w:rPr>
              <w:rFonts w:ascii="Times New Roman" w:hAnsi="Times New Roman" w:cs="Times New Roman"/>
              <w:color w:val="5F497A" w:themeColor="accent4" w:themeShade="BF"/>
              <w:sz w:val="24"/>
              <w:szCs w:val="24"/>
              <w:rPrChange w:id="717" w:author="Mizener, Brendon J" w:date="2021-12-09T10:12:00Z">
                <w:rPr>
                  <w:rFonts w:ascii="Times New Roman" w:hAnsi="Times New Roman" w:cs="Times New Roman"/>
                  <w:sz w:val="24"/>
                  <w:szCs w:val="24"/>
                </w:rPr>
              </w:rPrChange>
            </w:rPr>
            <w:delText>is</w:delText>
          </w:r>
        </w:del>
      </w:ins>
      <w:del w:id="718" w:author="Mizener, Brendon J" w:date="2021-11-15T09:26:00Z">
        <w:r w:rsidRPr="00315E4A" w:rsidDel="00646210">
          <w:rPr>
            <w:rFonts w:ascii="Times New Roman" w:hAnsi="Times New Roman" w:cs="Times New Roman"/>
            <w:color w:val="5F497A" w:themeColor="accent4" w:themeShade="BF"/>
            <w:sz w:val="24"/>
            <w:szCs w:val="24"/>
            <w:rPrChange w:id="719" w:author="Mizener, Brendon J" w:date="2021-12-09T10:12:00Z">
              <w:rPr>
                <w:rFonts w:ascii="Times New Roman" w:hAnsi="Times New Roman" w:cs="Times New Roman"/>
                <w:sz w:val="24"/>
                <w:szCs w:val="24"/>
              </w:rPr>
            </w:rPrChange>
          </w:rPr>
          <w:delText>at</w:delText>
        </w:r>
        <w:r w:rsidRPr="00315E4A" w:rsidDel="00646210">
          <w:rPr>
            <w:rFonts w:ascii="Times New Roman" w:hAnsi="Times New Roman" w:cs="Times New Roman"/>
            <w:color w:val="5F497A" w:themeColor="accent4" w:themeShade="BF"/>
            <w:sz w:val="24"/>
            <w:szCs w:val="24"/>
            <w:rPrChange w:id="720"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21" w:author="Mizener, Brendon J" w:date="2021-12-09T10:12:00Z">
              <w:rPr>
                <w:rFonts w:ascii="Times New Roman" w:hAnsi="Times New Roman" w:cs="Times New Roman"/>
                <w:sz w:val="24"/>
                <w:szCs w:val="24"/>
              </w:rPr>
            </w:rPrChange>
          </w:rPr>
          <w:delText>observation</w:delText>
        </w:r>
      </w:del>
      <w:ins w:id="722" w:author="Hervé" w:date="2021-11-09T17:23:00Z">
        <w:del w:id="723" w:author="Mizener, Brendon J" w:date="2021-11-15T09:26:00Z">
          <w:r w:rsidR="0004771A" w:rsidRPr="00315E4A" w:rsidDel="00646210">
            <w:rPr>
              <w:rFonts w:ascii="Times New Roman" w:hAnsi="Times New Roman" w:cs="Times New Roman"/>
              <w:color w:val="5F497A" w:themeColor="accent4" w:themeShade="BF"/>
              <w:sz w:val="24"/>
              <w:szCs w:val="24"/>
              <w:rPrChange w:id="724" w:author="Mizener, Brendon J" w:date="2021-12-09T10:12:00Z">
                <w:rPr>
                  <w:rFonts w:ascii="Times New Roman" w:hAnsi="Times New Roman" w:cs="Times New Roman"/>
                  <w:sz w:val="24"/>
                  <w:szCs w:val="24"/>
                </w:rPr>
              </w:rPrChange>
            </w:rPr>
            <w:delText xml:space="preserve"> *** the footnote needs to b rewritten </w:delText>
          </w:r>
        </w:del>
      </w:ins>
      <w:ins w:id="725" w:author="Hervé" w:date="2021-11-09T17:27:00Z">
        <w:del w:id="726" w:author="Mizener, Brendon J" w:date="2021-11-15T09:26:00Z">
          <w:r w:rsidR="00E70183" w:rsidRPr="00315E4A" w:rsidDel="00646210">
            <w:rPr>
              <w:rFonts w:ascii="Times New Roman" w:hAnsi="Times New Roman" w:cs="Times New Roman"/>
              <w:color w:val="5F497A" w:themeColor="accent4" w:themeShade="BF"/>
              <w:sz w:val="24"/>
              <w:szCs w:val="24"/>
              <w:rPrChange w:id="727" w:author="Mizener, Brendon J" w:date="2021-12-09T10:12:00Z">
                <w:rPr>
                  <w:rFonts w:ascii="Times New Roman" w:hAnsi="Times New Roman" w:cs="Times New Roman"/>
                  <w:sz w:val="24"/>
                  <w:szCs w:val="24"/>
                </w:rPr>
              </w:rPrChange>
            </w:rPr>
            <w:delText xml:space="preserve"> maybe something like</w:delText>
          </w:r>
        </w:del>
      </w:ins>
      <w:ins w:id="728" w:author="Hervé" w:date="2021-11-09T17:23:00Z">
        <w:del w:id="729" w:author="Mizener, Brendon J" w:date="2021-11-15T09:26:00Z">
          <w:r w:rsidR="0004771A" w:rsidRPr="00315E4A" w:rsidDel="00646210">
            <w:rPr>
              <w:rFonts w:ascii="Times New Roman" w:hAnsi="Times New Roman" w:cs="Times New Roman"/>
              <w:color w:val="5F497A" w:themeColor="accent4" w:themeShade="BF"/>
              <w:sz w:val="24"/>
              <w:szCs w:val="24"/>
              <w:rPrChange w:id="730" w:author="Mizener, Brendon J" w:date="2021-12-09T10:12:00Z">
                <w:rPr>
                  <w:rFonts w:ascii="Times New Roman" w:hAnsi="Times New Roman" w:cs="Times New Roman"/>
                  <w:sz w:val="24"/>
                  <w:szCs w:val="24"/>
                </w:rPr>
              </w:rPrChange>
            </w:rPr>
            <w:delText>***</w:delText>
          </w:r>
        </w:del>
      </w:ins>
      <w:del w:id="731" w:author="Mizener, Brendon J" w:date="2021-11-15T09:26:00Z">
        <w:r w:rsidRPr="00315E4A" w:rsidDel="00646210">
          <w:rPr>
            <w:rFonts w:ascii="Times New Roman" w:hAnsi="Times New Roman" w:cs="Times New Roman"/>
            <w:color w:val="5F497A" w:themeColor="accent4" w:themeShade="BF"/>
            <w:sz w:val="24"/>
            <w:szCs w:val="24"/>
            <w:rPrChange w:id="732" w:author="Mizener, Brendon J" w:date="2021-12-09T10:12:00Z">
              <w:rPr>
                <w:rFonts w:ascii="Times New Roman" w:hAnsi="Times New Roman" w:cs="Times New Roman"/>
                <w:sz w:val="24"/>
                <w:szCs w:val="24"/>
              </w:rPr>
            </w:rPrChange>
          </w:rPr>
          <w:delText>.</w:delText>
        </w:r>
      </w:del>
      <w:ins w:id="733" w:author="Hervé" w:date="2021-11-09T17:25:00Z">
        <w:del w:id="734" w:author="Mizener, Brendon J" w:date="2021-11-15T09:26:00Z">
          <w:r w:rsidR="00F804FE" w:rsidRPr="00315E4A" w:rsidDel="00646210">
            <w:rPr>
              <w:rFonts w:ascii="Times New Roman" w:hAnsi="Times New Roman" w:cs="Times New Roman"/>
              <w:color w:val="5F497A" w:themeColor="accent4" w:themeShade="BF"/>
              <w:sz w:val="24"/>
              <w:szCs w:val="24"/>
              <w:rPrChange w:id="735" w:author="Mizener, Brendon J" w:date="2021-12-09T10:12:00Z">
                <w:rPr>
                  <w:rFonts w:ascii="Times New Roman" w:hAnsi="Times New Roman" w:cs="Times New Roman"/>
                  <w:sz w:val="24"/>
                  <w:szCs w:val="24"/>
                </w:rPr>
              </w:rPrChange>
            </w:rPr>
            <w:delText xml:space="preserve"> </w:delText>
          </w:r>
        </w:del>
        <w:r w:rsidR="00F804FE" w:rsidRPr="00315E4A">
          <w:rPr>
            <w:rFonts w:ascii="Times New Roman" w:hAnsi="Times New Roman" w:cs="Times New Roman"/>
            <w:color w:val="5F497A" w:themeColor="accent4" w:themeShade="BF"/>
            <w:sz w:val="24"/>
            <w:szCs w:val="24"/>
            <w:rPrChange w:id="736" w:author="Mizener, Brendon J" w:date="2021-12-09T10:12:00Z">
              <w:rPr>
                <w:rFonts w:ascii="Times New Roman" w:hAnsi="Times New Roman" w:cs="Times New Roman"/>
                <w:sz w:val="24"/>
                <w:szCs w:val="24"/>
              </w:rPr>
            </w:rPrChange>
          </w:rPr>
          <w:t xml:space="preserve">In a </w:t>
        </w:r>
        <w:r w:rsidR="00E70183" w:rsidRPr="00315E4A">
          <w:rPr>
            <w:rFonts w:ascii="Times New Roman" w:hAnsi="Times New Roman" w:cs="Times New Roman"/>
            <w:color w:val="5F497A" w:themeColor="accent4" w:themeShade="BF"/>
            <w:sz w:val="24"/>
            <w:szCs w:val="24"/>
            <w:rPrChange w:id="737" w:author="Mizener, Brendon J" w:date="2021-12-09T10:12:00Z">
              <w:rPr>
                <w:rFonts w:ascii="Times New Roman" w:hAnsi="Times New Roman" w:cs="Times New Roman"/>
                <w:sz w:val="24"/>
                <w:szCs w:val="24"/>
              </w:rPr>
            </w:rPrChange>
          </w:rPr>
          <w:t>real conti</w:t>
        </w:r>
        <w:del w:id="738" w:author="Mizener, Brendon J" w:date="2021-11-15T09:27:00Z">
          <w:r w:rsidR="00E70183" w:rsidRPr="00315E4A" w:rsidDel="00646210">
            <w:rPr>
              <w:rFonts w:ascii="Times New Roman" w:hAnsi="Times New Roman" w:cs="Times New Roman"/>
              <w:color w:val="5F497A" w:themeColor="accent4" w:themeShade="BF"/>
              <w:sz w:val="24"/>
              <w:szCs w:val="24"/>
              <w:rPrChange w:id="739" w:author="Mizener, Brendon J" w:date="2021-12-09T10:12:00Z">
                <w:rPr>
                  <w:rFonts w:ascii="Times New Roman" w:hAnsi="Times New Roman" w:cs="Times New Roman"/>
                  <w:sz w:val="24"/>
                  <w:szCs w:val="24"/>
                </w:rPr>
              </w:rPrChange>
            </w:rPr>
            <w:delText>e</w:delText>
          </w:r>
        </w:del>
        <w:r w:rsidR="00E70183" w:rsidRPr="00315E4A">
          <w:rPr>
            <w:rFonts w:ascii="Times New Roman" w:hAnsi="Times New Roman" w:cs="Times New Roman"/>
            <w:color w:val="5F497A" w:themeColor="accent4" w:themeShade="BF"/>
            <w:sz w:val="24"/>
            <w:szCs w:val="24"/>
            <w:rPrChange w:id="740" w:author="Mizener, Brendon J" w:date="2021-12-09T10:12:00Z">
              <w:rPr>
                <w:rFonts w:ascii="Times New Roman" w:hAnsi="Times New Roman" w:cs="Times New Roman"/>
                <w:sz w:val="24"/>
                <w:szCs w:val="24"/>
              </w:rPr>
            </w:rPrChange>
          </w:rPr>
          <w:t>ngency table the observations are independent of each other and therefore one ob</w:t>
        </w:r>
      </w:ins>
      <w:ins w:id="741" w:author="Hervé" w:date="2021-11-09T17:26:00Z">
        <w:r w:rsidR="00E70183" w:rsidRPr="00315E4A">
          <w:rPr>
            <w:rFonts w:ascii="Times New Roman" w:hAnsi="Times New Roman" w:cs="Times New Roman"/>
            <w:color w:val="5F497A" w:themeColor="accent4" w:themeShade="BF"/>
            <w:sz w:val="24"/>
            <w:szCs w:val="24"/>
            <w:rPrChange w:id="742" w:author="Mizener, Brendon J" w:date="2021-12-09T10:12:00Z">
              <w:rPr>
                <w:rFonts w:ascii="Times New Roman" w:hAnsi="Times New Roman" w:cs="Times New Roman"/>
                <w:sz w:val="24"/>
                <w:szCs w:val="24"/>
              </w:rPr>
            </w:rPrChange>
          </w:rPr>
          <w:t>servation contributes to one and only cell of the table. By contrast with CATA one respondent provide</w:t>
        </w:r>
      </w:ins>
      <w:ins w:id="743" w:author="Hervé" w:date="2021-11-09T17:27:00Z">
        <w:r w:rsidR="00E70183" w:rsidRPr="00315E4A">
          <w:rPr>
            <w:rFonts w:ascii="Times New Roman" w:hAnsi="Times New Roman" w:cs="Times New Roman"/>
            <w:color w:val="5F497A" w:themeColor="accent4" w:themeShade="BF"/>
            <w:sz w:val="24"/>
            <w:szCs w:val="24"/>
            <w:rPrChange w:id="744" w:author="Mizener, Brendon J" w:date="2021-12-09T10:12:00Z">
              <w:rPr>
                <w:rFonts w:ascii="Times New Roman" w:hAnsi="Times New Roman" w:cs="Times New Roman"/>
                <w:sz w:val="24"/>
                <w:szCs w:val="24"/>
              </w:rPr>
            </w:rPrChange>
          </w:rPr>
          <w:t>s</w:t>
        </w:r>
      </w:ins>
      <w:ins w:id="745" w:author="Hervé" w:date="2021-11-09T17:26:00Z">
        <w:r w:rsidR="00E70183" w:rsidRPr="00315E4A">
          <w:rPr>
            <w:rFonts w:ascii="Times New Roman" w:hAnsi="Times New Roman" w:cs="Times New Roman"/>
            <w:color w:val="5F497A" w:themeColor="accent4" w:themeShade="BF"/>
            <w:sz w:val="24"/>
            <w:szCs w:val="24"/>
            <w:rPrChange w:id="746" w:author="Mizener, Brendon J" w:date="2021-12-09T10:12:00Z">
              <w:rPr>
                <w:rFonts w:ascii="Times New Roman" w:hAnsi="Times New Roman" w:cs="Times New Roman"/>
                <w:sz w:val="24"/>
                <w:szCs w:val="24"/>
              </w:rPr>
            </w:rPrChange>
          </w:rPr>
          <w:t xml:space="preserve"> a </w:t>
        </w:r>
        <w:r w:rsidR="00E70183" w:rsidRPr="00315E4A">
          <w:rPr>
            <w:rFonts w:ascii="Times New Roman" w:hAnsi="Times New Roman" w:cs="Times New Roman"/>
            <w:i/>
            <w:iCs/>
            <w:color w:val="5F497A" w:themeColor="accent4" w:themeShade="BF"/>
            <w:sz w:val="24"/>
            <w:szCs w:val="24"/>
            <w:rPrChange w:id="747" w:author="Mizener, Brendon J" w:date="2021-12-09T10:12:00Z">
              <w:rPr>
                <w:rFonts w:ascii="Times New Roman" w:hAnsi="Times New Roman" w:cs="Times New Roman"/>
                <w:i/>
                <w:iCs/>
                <w:sz w:val="24"/>
                <w:szCs w:val="24"/>
              </w:rPr>
            </w:rPrChange>
          </w:rPr>
          <w:t>set</w:t>
        </w:r>
        <w:r w:rsidR="00E70183" w:rsidRPr="00315E4A">
          <w:rPr>
            <w:rFonts w:ascii="Times New Roman" w:hAnsi="Times New Roman" w:cs="Times New Roman"/>
            <w:color w:val="5F497A" w:themeColor="accent4" w:themeShade="BF"/>
            <w:sz w:val="24"/>
            <w:szCs w:val="24"/>
            <w:rPrChange w:id="748" w:author="Mizener, Brendon J" w:date="2021-12-09T10:12:00Z">
              <w:rPr>
                <w:rFonts w:ascii="Times New Roman" w:hAnsi="Times New Roman" w:cs="Times New Roman"/>
                <w:sz w:val="24"/>
                <w:szCs w:val="24"/>
              </w:rPr>
            </w:rPrChange>
          </w:rPr>
          <w:t xml:space="preserve"> </w:t>
        </w:r>
      </w:ins>
      <w:ins w:id="749" w:author="Hervé" w:date="2021-11-09T17:27:00Z">
        <w:r w:rsidR="00E70183" w:rsidRPr="00315E4A">
          <w:rPr>
            <w:rFonts w:ascii="Times New Roman" w:hAnsi="Times New Roman" w:cs="Times New Roman"/>
            <w:color w:val="5F497A" w:themeColor="accent4" w:themeShade="BF"/>
            <w:sz w:val="24"/>
            <w:szCs w:val="24"/>
            <w:rPrChange w:id="750" w:author="Mizener, Brendon J" w:date="2021-12-09T10:12:00Z">
              <w:rPr>
                <w:rFonts w:ascii="Times New Roman" w:hAnsi="Times New Roman" w:cs="Times New Roman"/>
                <w:sz w:val="24"/>
                <w:szCs w:val="24"/>
              </w:rPr>
            </w:rPrChange>
          </w:rPr>
          <w:t xml:space="preserve">of responses that therefore contributes to </w:t>
        </w:r>
        <w:r w:rsidR="00E70183" w:rsidRPr="00315E4A">
          <w:rPr>
            <w:rFonts w:ascii="Times New Roman" w:hAnsi="Times New Roman" w:cs="Times New Roman"/>
            <w:i/>
            <w:iCs/>
            <w:color w:val="5F497A" w:themeColor="accent4" w:themeShade="BF"/>
            <w:sz w:val="24"/>
            <w:szCs w:val="24"/>
            <w:rPrChange w:id="751" w:author="Mizener, Brendon J" w:date="2021-12-09T10:12:00Z">
              <w:rPr>
                <w:rFonts w:ascii="Times New Roman" w:hAnsi="Times New Roman" w:cs="Times New Roman"/>
                <w:i/>
                <w:iCs/>
                <w:sz w:val="24"/>
                <w:szCs w:val="24"/>
              </w:rPr>
            </w:rPrChange>
          </w:rPr>
          <w:t xml:space="preserve">several </w:t>
        </w:r>
        <w:r w:rsidR="00E70183" w:rsidRPr="00315E4A">
          <w:rPr>
            <w:rFonts w:ascii="Times New Roman" w:hAnsi="Times New Roman" w:cs="Times New Roman"/>
            <w:color w:val="5F497A" w:themeColor="accent4" w:themeShade="BF"/>
            <w:sz w:val="24"/>
            <w:szCs w:val="24"/>
            <w:rPrChange w:id="752" w:author="Mizener, Brendon J" w:date="2021-12-09T10:12:00Z">
              <w:rPr>
                <w:rFonts w:ascii="Times New Roman" w:hAnsi="Times New Roman" w:cs="Times New Roman"/>
                <w:sz w:val="24"/>
                <w:szCs w:val="24"/>
              </w:rPr>
            </w:rPrChange>
          </w:rPr>
          <w:t>cells of the data table</w:t>
        </w:r>
      </w:ins>
      <w:ins w:id="753" w:author="Hervé" w:date="2021-11-09T17:28:00Z">
        <w:r w:rsidR="00E70183" w:rsidRPr="00315E4A">
          <w:rPr>
            <w:rFonts w:ascii="Times New Roman" w:hAnsi="Times New Roman" w:cs="Times New Roman"/>
            <w:color w:val="5F497A" w:themeColor="accent4" w:themeShade="BF"/>
            <w:sz w:val="24"/>
            <w:szCs w:val="24"/>
            <w:rPrChange w:id="754" w:author="Mizener, Brendon J" w:date="2021-12-09T10:12:00Z">
              <w:rPr>
                <w:rFonts w:ascii="Times New Roman" w:hAnsi="Times New Roman" w:cs="Times New Roman"/>
                <w:sz w:val="24"/>
                <w:szCs w:val="24"/>
              </w:rPr>
            </w:rPrChange>
          </w:rPr>
          <w:t>—a pattern that breaks the i</w:t>
        </w:r>
        <w:del w:id="755" w:author="Mizener, Brendon J" w:date="2021-11-15T09:27:00Z">
          <w:r w:rsidR="00E70183" w:rsidRPr="00315E4A" w:rsidDel="00646210">
            <w:rPr>
              <w:rFonts w:ascii="Times New Roman" w:hAnsi="Times New Roman" w:cs="Times New Roman"/>
              <w:color w:val="5F497A" w:themeColor="accent4" w:themeShade="BF"/>
              <w:sz w:val="24"/>
              <w:szCs w:val="24"/>
              <w:rPrChange w:id="756" w:author="Mizener, Brendon J" w:date="2021-12-09T10:12:00Z">
                <w:rPr>
                  <w:rFonts w:ascii="Times New Roman" w:hAnsi="Times New Roman" w:cs="Times New Roman"/>
                  <w:sz w:val="24"/>
                  <w:szCs w:val="24"/>
                </w:rPr>
              </w:rPrChange>
            </w:rPr>
            <w:delText>m</w:delText>
          </w:r>
        </w:del>
      </w:ins>
      <w:ins w:id="757" w:author="Mizener, Brendon J" w:date="2021-11-15T09:27:00Z">
        <w:r w:rsidR="00646210" w:rsidRPr="00315E4A">
          <w:rPr>
            <w:rFonts w:ascii="Times New Roman" w:hAnsi="Times New Roman" w:cs="Times New Roman"/>
            <w:color w:val="5F497A" w:themeColor="accent4" w:themeShade="BF"/>
            <w:sz w:val="24"/>
            <w:szCs w:val="24"/>
            <w:rPrChange w:id="758" w:author="Mizener, Brendon J" w:date="2021-12-09T10:12:00Z">
              <w:rPr>
                <w:rFonts w:ascii="Times New Roman" w:hAnsi="Times New Roman" w:cs="Times New Roman"/>
                <w:sz w:val="24"/>
                <w:szCs w:val="24"/>
              </w:rPr>
            </w:rPrChange>
          </w:rPr>
          <w:t>nde</w:t>
        </w:r>
      </w:ins>
      <w:ins w:id="759" w:author="Hervé" w:date="2021-11-09T17:28:00Z">
        <w:r w:rsidR="00E70183" w:rsidRPr="00315E4A">
          <w:rPr>
            <w:rFonts w:ascii="Times New Roman" w:hAnsi="Times New Roman" w:cs="Times New Roman"/>
            <w:color w:val="5F497A" w:themeColor="accent4" w:themeShade="BF"/>
            <w:sz w:val="24"/>
            <w:szCs w:val="24"/>
            <w:rPrChange w:id="760" w:author="Mizener, Brendon J" w:date="2021-12-09T10:12:00Z">
              <w:rPr>
                <w:rFonts w:ascii="Times New Roman" w:hAnsi="Times New Roman" w:cs="Times New Roman"/>
                <w:sz w:val="24"/>
                <w:szCs w:val="24"/>
              </w:rPr>
            </w:rPrChange>
          </w:rPr>
          <w:t>pendence assumption.</w:t>
        </w:r>
      </w:ins>
    </w:p>
  </w:footnote>
  <w:footnote w:id="2">
    <w:p w14:paraId="795A1877" w14:textId="54AA93BF" w:rsidR="001458FE" w:rsidDel="0007107C" w:rsidRDefault="001458FE">
      <w:pPr>
        <w:pStyle w:val="FootnoteText"/>
        <w:rPr>
          <w:del w:id="927" w:author="Hervé" w:date="2021-12-15T18:49:00Z"/>
        </w:rPr>
      </w:pPr>
      <w:del w:id="928" w:author="Hervé" w:date="2021-12-15T18:49:00Z">
        <w:r w:rsidDel="0007107C">
          <w:rPr>
            <w:rStyle w:val="FootnoteReference"/>
          </w:rPr>
          <w:footnoteRef/>
        </w:r>
        <w:r w:rsidDel="0007107C">
          <w:delText xml:space="preserve"> </w:delText>
        </w:r>
        <w:r w:rsidR="00C343AD" w:rsidRPr="0084557C" w:rsidDel="0007107C">
          <w:rPr>
            <w:rFonts w:ascii="Times New Roman" w:hAnsi="Times New Roman" w:cs="Times New Roman"/>
            <w:sz w:val="24"/>
            <w:szCs w:val="24"/>
          </w:rPr>
          <w:delText>A</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full</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list</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of</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contributions</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is</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available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at</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first</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author’s</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GitHub</w:delText>
        </w:r>
        <w:r w:rsidR="00C343AD" w:rsidDel="0007107C">
          <w:rPr>
            <w:rFonts w:ascii="Times New Roman" w:hAnsi="Times New Roman" w:cs="Times New Roman"/>
            <w:sz w:val="24"/>
            <w:szCs w:val="24"/>
          </w:rPr>
          <w:delText xml:space="preserve"> and OSF repositories</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URL</w:delText>
        </w:r>
        <w:r w:rsidR="00C343AD" w:rsidDel="0007107C">
          <w:rPr>
            <w:rFonts w:ascii="Times New Roman" w:hAnsi="Times New Roman" w:cs="Times New Roman"/>
            <w:sz w:val="24"/>
            <w:szCs w:val="24"/>
          </w:rPr>
          <w:delText>s</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for</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which</w:delText>
        </w:r>
        <w:r w:rsidR="00C343AD" w:rsidRPr="0084557C" w:rsidDel="0007107C">
          <w:rPr>
            <w:rFonts w:ascii="Times New Roman" w:hAnsi="Times New Roman" w:cs="Times New Roman"/>
            <w:spacing w:val="4"/>
            <w:sz w:val="24"/>
            <w:szCs w:val="24"/>
          </w:rPr>
          <w:delText xml:space="preserve"> </w:delText>
        </w:r>
        <w:r w:rsidR="00C343AD" w:rsidDel="0007107C">
          <w:rPr>
            <w:rFonts w:ascii="Times New Roman" w:hAnsi="Times New Roman" w:cs="Times New Roman"/>
            <w:sz w:val="24"/>
            <w:szCs w:val="24"/>
          </w:rPr>
          <w:delText xml:space="preserve">are </w:delText>
        </w:r>
        <w:r w:rsidR="00C343AD" w:rsidRPr="0084557C" w:rsidDel="0007107C">
          <w:rPr>
            <w:rFonts w:ascii="Times New Roman" w:hAnsi="Times New Roman" w:cs="Times New Roman"/>
            <w:sz w:val="24"/>
            <w:szCs w:val="24"/>
          </w:rPr>
          <w:delText>in</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autho</w:delText>
        </w:r>
        <w:r w:rsidR="00C343AD" w:rsidDel="0007107C">
          <w:rPr>
            <w:rFonts w:ascii="Times New Roman" w:hAnsi="Times New Roman" w:cs="Times New Roman"/>
            <w:sz w:val="24"/>
            <w:szCs w:val="24"/>
          </w:rPr>
          <w:delText xml:space="preserve">r </w:delText>
        </w:r>
        <w:r w:rsidR="00C343AD" w:rsidRPr="0084557C" w:rsidDel="0007107C">
          <w:rPr>
            <w:rFonts w:ascii="Times New Roman" w:hAnsi="Times New Roman" w:cs="Times New Roman"/>
            <w:spacing w:val="-47"/>
            <w:sz w:val="24"/>
            <w:szCs w:val="24"/>
          </w:rPr>
          <w:delText xml:space="preserve"> </w:delText>
        </w:r>
        <w:r w:rsidR="00C343AD" w:rsidRPr="0084557C" w:rsidDel="0007107C">
          <w:rPr>
            <w:rFonts w:ascii="Times New Roman" w:hAnsi="Times New Roman" w:cs="Times New Roman"/>
            <w:sz w:val="24"/>
            <w:szCs w:val="24"/>
          </w:rPr>
          <w:delText>note</w:delText>
        </w:r>
        <w:r w:rsidR="00C343AD" w:rsidRPr="0084557C" w:rsidDel="0007107C">
          <w:rPr>
            <w:rFonts w:ascii="Times New Roman" w:hAnsi="Times New Roman" w:cs="Times New Roman"/>
            <w:spacing w:val="14"/>
            <w:sz w:val="24"/>
            <w:szCs w:val="24"/>
          </w:rPr>
          <w:delText xml:space="preserve"> </w:delText>
        </w:r>
        <w:r w:rsidR="00C343AD" w:rsidRPr="0084557C" w:rsidDel="0007107C">
          <w:rPr>
            <w:rFonts w:ascii="Times New Roman" w:hAnsi="Times New Roman" w:cs="Times New Roman"/>
            <w:sz w:val="24"/>
            <w:szCs w:val="24"/>
          </w:rPr>
          <w:delText>and</w:delText>
        </w:r>
        <w:r w:rsidR="00C343AD" w:rsidRPr="0084557C" w:rsidDel="0007107C">
          <w:rPr>
            <w:rFonts w:ascii="Times New Roman" w:hAnsi="Times New Roman" w:cs="Times New Roman"/>
            <w:spacing w:val="15"/>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15"/>
            <w:sz w:val="24"/>
            <w:szCs w:val="24"/>
          </w:rPr>
          <w:delText xml:space="preserve"> </w:delText>
        </w:r>
        <w:r w:rsidR="00C343AD" w:rsidRPr="0084557C" w:rsidDel="0007107C">
          <w:rPr>
            <w:rFonts w:ascii="Times New Roman" w:hAnsi="Times New Roman" w:cs="Times New Roman"/>
            <w:sz w:val="24"/>
            <w:szCs w:val="24"/>
          </w:rPr>
          <w:delText>supplementary</w:delText>
        </w:r>
        <w:r w:rsidR="00C343AD" w:rsidRPr="0084557C" w:rsidDel="0007107C">
          <w:rPr>
            <w:rFonts w:ascii="Times New Roman" w:hAnsi="Times New Roman" w:cs="Times New Roman"/>
            <w:spacing w:val="15"/>
            <w:sz w:val="24"/>
            <w:szCs w:val="24"/>
          </w:rPr>
          <w:delText xml:space="preserve"> </w:delText>
        </w:r>
        <w:r w:rsidR="00C343AD" w:rsidRPr="0084557C" w:rsidDel="0007107C">
          <w:rPr>
            <w:rFonts w:ascii="Times New Roman" w:hAnsi="Times New Roman" w:cs="Times New Roman"/>
            <w:sz w:val="24"/>
            <w:szCs w:val="24"/>
          </w:rPr>
          <w:delText>materials.</w:delText>
        </w:r>
      </w:del>
    </w:p>
  </w:footnote>
  <w:footnote w:id="3">
    <w:p w14:paraId="30E26AAB" w14:textId="00B3DB6F" w:rsidR="00CF7ADD" w:rsidRDefault="00CF7ADD">
      <w:pPr>
        <w:pStyle w:val="FootnoteText"/>
      </w:pPr>
      <w:r>
        <w:rPr>
          <w:rStyle w:val="FootnoteReference"/>
        </w:rPr>
        <w:footnoteRef/>
      </w:r>
      <w: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results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of</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CA,</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other</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hand,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are</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not</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affected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by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fact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participants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only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rated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half</w:t>
      </w:r>
      <w:r w:rsidRPr="0084557C">
        <w:rPr>
          <w:rFonts w:ascii="Times New Roman" w:hAnsi="Times New Roman" w:cs="Times New Roman"/>
          <w:spacing w:val="8"/>
          <w:sz w:val="24"/>
          <w:szCs w:val="24"/>
        </w:rPr>
        <w:t xml:space="preserve"> </w:t>
      </w:r>
      <w:del w:id="1135" w:author="Mizener, Brendon J" w:date="2021-11-15T15:29:00Z">
        <w:r w:rsidRPr="0084557C" w:rsidDel="000D6C43">
          <w:rPr>
            <w:rFonts w:ascii="Times New Roman" w:hAnsi="Times New Roman" w:cs="Times New Roman"/>
            <w:sz w:val="24"/>
            <w:szCs w:val="24"/>
          </w:rPr>
          <w:delText>of</w:delText>
        </w:r>
        <w:r w:rsidRPr="0084557C" w:rsidDel="000D6C43">
          <w:rPr>
            <w:rFonts w:ascii="Times New Roman" w:hAnsi="Times New Roman" w:cs="Times New Roman"/>
            <w:spacing w:val="-47"/>
            <w:sz w:val="24"/>
            <w:szCs w:val="24"/>
          </w:rPr>
          <w:delText xml:space="preserve"> </w:delText>
        </w:r>
        <w:r w:rsidRPr="0084557C" w:rsidDel="000D6C43">
          <w:rPr>
            <w:rFonts w:ascii="Times New Roman" w:hAnsi="Times New Roman" w:cs="Times New Roman"/>
            <w:sz w:val="24"/>
            <w:szCs w:val="24"/>
          </w:rPr>
          <w:delText>the</w:delText>
        </w:r>
        <w:r w:rsidRPr="0084557C" w:rsidDel="000D6C43">
          <w:rPr>
            <w:rFonts w:ascii="Times New Roman" w:hAnsi="Times New Roman" w:cs="Times New Roman"/>
            <w:spacing w:val="15"/>
            <w:sz w:val="24"/>
            <w:szCs w:val="24"/>
          </w:rPr>
          <w:delText xml:space="preserve"> </w:delText>
        </w:r>
      </w:del>
      <w:ins w:id="1136" w:author="Mizener, Brendon J" w:date="2021-11-15T15:29:00Z">
        <w:r w:rsidR="000D6C43">
          <w:rPr>
            <w:rFonts w:ascii="Times New Roman" w:hAnsi="Times New Roman" w:cs="Times New Roman"/>
            <w:sz w:val="24"/>
            <w:szCs w:val="24"/>
          </w:rPr>
          <w:t xml:space="preserve">of the </w:t>
        </w:r>
      </w:ins>
      <w:r w:rsidRPr="0084557C">
        <w:rPr>
          <w:rFonts w:ascii="Times New Roman" w:hAnsi="Times New Roman" w:cs="Times New Roman"/>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D135" w14:textId="3D04BD4F" w:rsidR="00FE4F9A" w:rsidRDefault="00F246C5">
    <w:pPr>
      <w:pStyle w:val="BodyText"/>
      <w:spacing w:line="14" w:lineRule="auto"/>
      <w:rPr>
        <w:sz w:val="20"/>
      </w:rPr>
    </w:pPr>
    <w:r>
      <w:rPr>
        <w:noProof/>
      </w:rPr>
      <mc:AlternateContent>
        <mc:Choice Requires="wps">
          <w:drawing>
            <wp:anchor distT="0" distB="0" distL="114300" distR="114300" simplePos="0" relativeHeight="487067648" behindDoc="1" locked="0" layoutInCell="1" allowOverlap="1" wp14:anchorId="179F51F7" wp14:editId="576E4974">
              <wp:simplePos x="0" y="0"/>
              <wp:positionH relativeFrom="page">
                <wp:posOffset>901700</wp:posOffset>
              </wp:positionH>
              <wp:positionV relativeFrom="page">
                <wp:posOffset>399415</wp:posOffset>
              </wp:positionV>
              <wp:extent cx="3118485" cy="239395"/>
              <wp:effectExtent l="0" t="0" r="0" b="0"/>
              <wp:wrapNone/>
              <wp:docPr id="1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848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02230" w14:textId="669AFC50" w:rsidR="00FE4F9A" w:rsidRDefault="00B44E58">
                          <w:pPr>
                            <w:pStyle w:val="BodyText"/>
                            <w:spacing w:before="37"/>
                            <w:ind w:left="20"/>
                          </w:pPr>
                          <w:r>
                            <w:t>Running</w:t>
                          </w:r>
                          <w:r>
                            <w:rPr>
                              <w:spacing w:val="5"/>
                            </w:rPr>
                            <w:t xml:space="preserve"> </w:t>
                          </w:r>
                          <w:r>
                            <w:t>head:</w:t>
                          </w:r>
                          <w:r>
                            <w:rPr>
                              <w:spacing w:val="28"/>
                            </w:rPr>
                            <w:t xml:space="preserve"> </w:t>
                          </w:r>
                          <w:del w:id="56" w:author="Mizener, Brendon J" w:date="2021-10-25T10:46:00Z">
                            <w:r w:rsidDel="009C1818">
                              <w:delText>MUSIC</w:delText>
                            </w:r>
                            <w:r w:rsidDel="009C1818">
                              <w:rPr>
                                <w:spacing w:val="5"/>
                              </w:rPr>
                              <w:delText xml:space="preserve"> </w:delText>
                            </w:r>
                            <w:r w:rsidDel="009C1818">
                              <w:delText>DESCRIPTOR</w:delText>
                            </w:r>
                            <w:r w:rsidDel="009C1818">
                              <w:rPr>
                                <w:spacing w:val="6"/>
                              </w:rPr>
                              <w:delText xml:space="preserve"> </w:delText>
                            </w:r>
                            <w:r w:rsidDel="009C1818">
                              <w:delText>SPACE</w:delText>
                            </w:r>
                          </w:del>
                          <w:ins w:id="57" w:author="Mizener, Brendon J" w:date="2021-10-25T10:47:00Z">
                            <w:r w:rsidR="009C1818">
                              <w:t>MULTIVARIATE QUALIA</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F51F7" id="_x0000_t202" coordsize="21600,21600" o:spt="202" path="m,l,21600r21600,l21600,xe">
              <v:stroke joinstyle="miter"/>
              <v:path gradientshapeok="t" o:connecttype="rect"/>
            </v:shapetype>
            <v:shape id="docshape1" o:spid="_x0000_s1030" type="#_x0000_t202" style="position:absolute;margin-left:71pt;margin-top:31.45pt;width:245.55pt;height:18.85pt;z-index:-1624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" filled="f" stroked="f">
              <v:textbox inset="0,0,0,0">
                <w:txbxContent>
                  <w:p w14:paraId="0F302230" w14:textId="669AFC50" w:rsidR="00FE4F9A" w:rsidRDefault="00B44E58">
                    <w:pPr>
                      <w:pStyle w:val="BodyText"/>
                      <w:spacing w:before="37"/>
                      <w:ind w:left="20"/>
                    </w:pPr>
                    <w:r>
                      <w:t>Running</w:t>
                    </w:r>
                    <w:r>
                      <w:rPr>
                        <w:spacing w:val="5"/>
                      </w:rPr>
                      <w:t xml:space="preserve"> </w:t>
                    </w:r>
                    <w:r>
                      <w:t>head:</w:t>
                    </w:r>
                    <w:r>
                      <w:rPr>
                        <w:spacing w:val="28"/>
                      </w:rPr>
                      <w:t xml:space="preserve"> </w:t>
                    </w:r>
                    <w:del w:id="58" w:author="Mizener, Brendon J" w:date="2021-10-25T10:46:00Z">
                      <w:r w:rsidDel="009C1818">
                        <w:delText>MUSIC</w:delText>
                      </w:r>
                      <w:r w:rsidDel="009C1818">
                        <w:rPr>
                          <w:spacing w:val="5"/>
                        </w:rPr>
                        <w:delText xml:space="preserve"> </w:delText>
                      </w:r>
                      <w:r w:rsidDel="009C1818">
                        <w:delText>DESCRIPTOR</w:delText>
                      </w:r>
                      <w:r w:rsidDel="009C1818">
                        <w:rPr>
                          <w:spacing w:val="6"/>
                        </w:rPr>
                        <w:delText xml:space="preserve"> </w:delText>
                      </w:r>
                      <w:r w:rsidDel="009C1818">
                        <w:delText>SPACE</w:delText>
                      </w:r>
                    </w:del>
                    <w:ins w:id="59" w:author="Mizener, Brendon J" w:date="2021-10-25T10:47:00Z">
                      <w:r w:rsidR="009C1818">
                        <w:t>MULTIVARIATE QUALIA</w:t>
                      </w:r>
                    </w:ins>
                  </w:p>
                </w:txbxContent>
              </v:textbox>
              <w10:wrap anchorx="page" anchory="page"/>
            </v:shape>
          </w:pict>
        </mc:Fallback>
      </mc:AlternateContent>
    </w:r>
    <w:r>
      <w:rPr>
        <w:noProof/>
      </w:rPr>
      <mc:AlternateContent>
        <mc:Choice Requires="wps">
          <w:drawing>
            <wp:anchor distT="0" distB="0" distL="114300" distR="114300" simplePos="0" relativeHeight="487068160" behindDoc="1" locked="0" layoutInCell="1" allowOverlap="1" wp14:anchorId="56181DE9" wp14:editId="0366CD20">
              <wp:simplePos x="0" y="0"/>
              <wp:positionH relativeFrom="page">
                <wp:posOffset>6771005</wp:posOffset>
              </wp:positionH>
              <wp:positionV relativeFrom="page">
                <wp:posOffset>399415</wp:posOffset>
              </wp:positionV>
              <wp:extent cx="100330" cy="239395"/>
              <wp:effectExtent l="0" t="0" r="0" b="0"/>
              <wp:wrapNone/>
              <wp:docPr id="1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1C70E" w14:textId="77777777" w:rsidR="00FE4F9A" w:rsidRDefault="00B44E58">
                          <w:pPr>
                            <w:pStyle w:val="BodyText"/>
                            <w:spacing w:before="37"/>
                            <w:ind w:left="20"/>
                          </w:pPr>
                          <w:r>
                            <w:rPr>
                              <w:w w:val="97"/>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81DE9" id="docshape2" o:spid="_x0000_s1031" type="#_x0000_t202" style="position:absolute;margin-left:533.15pt;margin-top:31.45pt;width:7.9pt;height:18.85pt;z-index:-1624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" filled="f" stroked="f">
              <v:textbox inset="0,0,0,0">
                <w:txbxContent>
                  <w:p w14:paraId="3C11C70E" w14:textId="77777777" w:rsidR="00FE4F9A" w:rsidRDefault="00B44E58">
                    <w:pPr>
                      <w:pStyle w:val="BodyText"/>
                      <w:spacing w:before="37"/>
                      <w:ind w:left="20"/>
                    </w:pPr>
                    <w:r>
                      <w:rPr>
                        <w:w w:val="97"/>
                      </w:rPr>
                      <w:t>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67FEFDE4" w:rsidR="00FE4F9A" w:rsidRDefault="00F246C5">
    <w:pPr>
      <w:pStyle w:val="BodyText"/>
      <w:spacing w:line="14" w:lineRule="auto"/>
      <w:rPr>
        <w:sz w:val="20"/>
      </w:rPr>
    </w:pPr>
    <w:r>
      <w:rPr>
        <w:noProof/>
      </w:rPr>
      <mc:AlternateContent>
        <mc:Choice Requires="wps">
          <w:drawing>
            <wp:anchor distT="0" distB="0" distL="114300" distR="114300" simplePos="0" relativeHeight="487068672" behindDoc="1" locked="0" layoutInCell="1" allowOverlap="1" wp14:anchorId="764061C9" wp14:editId="16E4F105">
              <wp:simplePos x="0" y="0"/>
              <wp:positionH relativeFrom="page">
                <wp:posOffset>901700</wp:posOffset>
              </wp:positionH>
              <wp:positionV relativeFrom="page">
                <wp:posOffset>399415</wp:posOffset>
              </wp:positionV>
              <wp:extent cx="2104390" cy="23939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061C9" id="_x0000_t202" coordsize="21600,21600" o:spt="202" path="m,l,21600r21600,l21600,xe">
              <v:stroke joinstyle="miter"/>
              <v:path gradientshapeok="t" o:connecttype="rect"/>
            </v:shapetype>
            <v:shape id="docshape3" o:spid="_x0000_s1032" type="#_x0000_t202" style="position:absolute;margin-left:71pt;margin-top:31.45pt;width:165.7pt;height:18.85pt;z-index:-162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EoJ2g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" filled="f" stroked="f">
              <v:textbox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69184" behindDoc="1" locked="0" layoutInCell="1" allowOverlap="1" wp14:anchorId="1EF45CAC" wp14:editId="786FDA90">
              <wp:simplePos x="0" y="0"/>
              <wp:positionH relativeFrom="page">
                <wp:posOffset>6671310</wp:posOffset>
              </wp:positionH>
              <wp:positionV relativeFrom="page">
                <wp:posOffset>399415</wp:posOffset>
              </wp:positionV>
              <wp:extent cx="238125" cy="239395"/>
              <wp:effectExtent l="0" t="0" r="0" b="0"/>
              <wp:wrapNone/>
              <wp:docPr id="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5CAC" id="docshape4" o:spid="_x0000_s1033" type="#_x0000_t202" style="position:absolute;margin-left:525.3pt;margin-top:31.45pt;width:18.75pt;height:18.85pt;z-index:-162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D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" filled="f" stroked="f">
              <v:textbox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44D8" w14:textId="77777777" w:rsidR="00FE4F9A" w:rsidRDefault="00FE4F9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19EB3498" w:rsidR="00FE4F9A" w:rsidRDefault="00F246C5">
    <w:pPr>
      <w:pStyle w:val="BodyText"/>
      <w:spacing w:line="14" w:lineRule="auto"/>
      <w:rPr>
        <w:sz w:val="20"/>
      </w:rPr>
    </w:pPr>
    <w:r>
      <w:rPr>
        <w:noProof/>
      </w:rPr>
      <mc:AlternateContent>
        <mc:Choice Requires="wps">
          <w:drawing>
            <wp:anchor distT="0" distB="0" distL="114300" distR="114300" simplePos="0" relativeHeight="487069696" behindDoc="1" locked="0" layoutInCell="1" allowOverlap="1" wp14:anchorId="1F9407AE" wp14:editId="0088C49C">
              <wp:simplePos x="0" y="0"/>
              <wp:positionH relativeFrom="page">
                <wp:posOffset>901700</wp:posOffset>
              </wp:positionH>
              <wp:positionV relativeFrom="page">
                <wp:posOffset>399415</wp:posOffset>
              </wp:positionV>
              <wp:extent cx="2104390" cy="239395"/>
              <wp:effectExtent l="0" t="0" r="0" b="0"/>
              <wp:wrapNone/>
              <wp:docPr id="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9407AE" id="_x0000_t202" coordsize="21600,21600" o:spt="202" path="m,l,21600r21600,l21600,xe">
              <v:stroke joinstyle="miter"/>
              <v:path gradientshapeok="t" o:connecttype="rect"/>
            </v:shapetype>
            <v:shape id="docshape13" o:spid="_x0000_s1034" type="#_x0000_t202" style="position:absolute;margin-left:71pt;margin-top:31.45pt;width:165.7pt;height:18.85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"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70208" behindDoc="1" locked="0" layoutInCell="1" allowOverlap="1" wp14:anchorId="0CF765D9" wp14:editId="659EC4A3">
              <wp:simplePos x="0" y="0"/>
              <wp:positionH relativeFrom="page">
                <wp:posOffset>6671310</wp:posOffset>
              </wp:positionH>
              <wp:positionV relativeFrom="page">
                <wp:posOffset>399415</wp:posOffset>
              </wp:positionV>
              <wp:extent cx="238125" cy="239395"/>
              <wp:effectExtent l="0" t="0" r="0" b="0"/>
              <wp:wrapNone/>
              <wp:docPr id="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765D9" id="docshape14" o:spid="_x0000_s1035" type="#_x0000_t202" style="position:absolute;margin-left:525.3pt;margin-top:31.45pt;width:18.75pt;height:18.85pt;z-index:-1624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dl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"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zener, Brendon J">
    <w15:presenceInfo w15:providerId="None" w15:userId="Mizener, Brendon J"/>
  </w15:person>
  <w15:person w15:author="Sylvie CHOLLET">
    <w15:presenceInfo w15:providerId="AD" w15:userId="S::sylvie.chollet@junia.com::85060f24-7c42-43d2-8fc6-83501441c618"/>
  </w15:person>
  <w15:person w15:author="Brendon Mizener">
    <w15:presenceInfo w15:providerId="None" w15:userId="Brendon Mizen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F9A"/>
    <w:rsid w:val="000048B6"/>
    <w:rsid w:val="00010EEC"/>
    <w:rsid w:val="00012A23"/>
    <w:rsid w:val="00020C82"/>
    <w:rsid w:val="00023677"/>
    <w:rsid w:val="00027C1F"/>
    <w:rsid w:val="000378D9"/>
    <w:rsid w:val="00044B95"/>
    <w:rsid w:val="00045959"/>
    <w:rsid w:val="0004771A"/>
    <w:rsid w:val="000678C7"/>
    <w:rsid w:val="0007107C"/>
    <w:rsid w:val="00086A26"/>
    <w:rsid w:val="00087C99"/>
    <w:rsid w:val="000A0C3E"/>
    <w:rsid w:val="000A3765"/>
    <w:rsid w:val="000A57A8"/>
    <w:rsid w:val="000B1FB2"/>
    <w:rsid w:val="000B3D4B"/>
    <w:rsid w:val="000C6670"/>
    <w:rsid w:val="000C7FD2"/>
    <w:rsid w:val="000D4149"/>
    <w:rsid w:val="000D6C43"/>
    <w:rsid w:val="000E242A"/>
    <w:rsid w:val="000F41D6"/>
    <w:rsid w:val="000F75EA"/>
    <w:rsid w:val="00110908"/>
    <w:rsid w:val="00110CAE"/>
    <w:rsid w:val="00115058"/>
    <w:rsid w:val="001155D8"/>
    <w:rsid w:val="001176EF"/>
    <w:rsid w:val="001412D9"/>
    <w:rsid w:val="001458FE"/>
    <w:rsid w:val="00147C87"/>
    <w:rsid w:val="00150F8E"/>
    <w:rsid w:val="0016118D"/>
    <w:rsid w:val="00165445"/>
    <w:rsid w:val="00166057"/>
    <w:rsid w:val="00170484"/>
    <w:rsid w:val="00172CBA"/>
    <w:rsid w:val="0017789C"/>
    <w:rsid w:val="0018480E"/>
    <w:rsid w:val="00185812"/>
    <w:rsid w:val="0018791F"/>
    <w:rsid w:val="001A0977"/>
    <w:rsid w:val="001A37F0"/>
    <w:rsid w:val="001A6A56"/>
    <w:rsid w:val="001A794E"/>
    <w:rsid w:val="001B220A"/>
    <w:rsid w:val="001C54AA"/>
    <w:rsid w:val="001D5502"/>
    <w:rsid w:val="001E6F81"/>
    <w:rsid w:val="001F3951"/>
    <w:rsid w:val="001F3A70"/>
    <w:rsid w:val="001F6A47"/>
    <w:rsid w:val="00202F83"/>
    <w:rsid w:val="002075CB"/>
    <w:rsid w:val="00214724"/>
    <w:rsid w:val="002317A5"/>
    <w:rsid w:val="00234420"/>
    <w:rsid w:val="002532E3"/>
    <w:rsid w:val="002649BF"/>
    <w:rsid w:val="0027449D"/>
    <w:rsid w:val="00275C5E"/>
    <w:rsid w:val="002856E2"/>
    <w:rsid w:val="00292E96"/>
    <w:rsid w:val="002A065A"/>
    <w:rsid w:val="002A06AB"/>
    <w:rsid w:val="002A3CB7"/>
    <w:rsid w:val="002A5E0E"/>
    <w:rsid w:val="002C06AF"/>
    <w:rsid w:val="002E143C"/>
    <w:rsid w:val="002F5E1E"/>
    <w:rsid w:val="00306328"/>
    <w:rsid w:val="00315E4A"/>
    <w:rsid w:val="003208DB"/>
    <w:rsid w:val="00322D2C"/>
    <w:rsid w:val="003277B3"/>
    <w:rsid w:val="003278DD"/>
    <w:rsid w:val="00334FD6"/>
    <w:rsid w:val="0033537A"/>
    <w:rsid w:val="00352142"/>
    <w:rsid w:val="0035499A"/>
    <w:rsid w:val="003550E4"/>
    <w:rsid w:val="00355EE5"/>
    <w:rsid w:val="00367CF8"/>
    <w:rsid w:val="00383F2B"/>
    <w:rsid w:val="003853CD"/>
    <w:rsid w:val="003A3DE7"/>
    <w:rsid w:val="003C3E1E"/>
    <w:rsid w:val="003C5274"/>
    <w:rsid w:val="003C63A4"/>
    <w:rsid w:val="003C74D3"/>
    <w:rsid w:val="003D12B8"/>
    <w:rsid w:val="003D1A23"/>
    <w:rsid w:val="003E42DD"/>
    <w:rsid w:val="003E6D74"/>
    <w:rsid w:val="003F0DC2"/>
    <w:rsid w:val="003F2F41"/>
    <w:rsid w:val="003F3A9B"/>
    <w:rsid w:val="00400E84"/>
    <w:rsid w:val="00411DA2"/>
    <w:rsid w:val="00414950"/>
    <w:rsid w:val="00422F7B"/>
    <w:rsid w:val="00426855"/>
    <w:rsid w:val="00432F58"/>
    <w:rsid w:val="00440B3C"/>
    <w:rsid w:val="004444B9"/>
    <w:rsid w:val="00445C34"/>
    <w:rsid w:val="00447E8C"/>
    <w:rsid w:val="00453BED"/>
    <w:rsid w:val="0045445E"/>
    <w:rsid w:val="004602A6"/>
    <w:rsid w:val="00464A50"/>
    <w:rsid w:val="00467217"/>
    <w:rsid w:val="004723B9"/>
    <w:rsid w:val="00482BEA"/>
    <w:rsid w:val="004866D7"/>
    <w:rsid w:val="00490454"/>
    <w:rsid w:val="00491F4F"/>
    <w:rsid w:val="004930C1"/>
    <w:rsid w:val="004A0D1B"/>
    <w:rsid w:val="004B20B9"/>
    <w:rsid w:val="004D0CEF"/>
    <w:rsid w:val="004D3B53"/>
    <w:rsid w:val="004D4852"/>
    <w:rsid w:val="004D73B6"/>
    <w:rsid w:val="004F086F"/>
    <w:rsid w:val="004F25CD"/>
    <w:rsid w:val="004F2AC9"/>
    <w:rsid w:val="004F5B53"/>
    <w:rsid w:val="00500988"/>
    <w:rsid w:val="00501429"/>
    <w:rsid w:val="00506CD4"/>
    <w:rsid w:val="00514875"/>
    <w:rsid w:val="00523D50"/>
    <w:rsid w:val="00526D52"/>
    <w:rsid w:val="0053477E"/>
    <w:rsid w:val="0053491B"/>
    <w:rsid w:val="00556455"/>
    <w:rsid w:val="005606C2"/>
    <w:rsid w:val="00585310"/>
    <w:rsid w:val="00593286"/>
    <w:rsid w:val="005934E5"/>
    <w:rsid w:val="005A1AD1"/>
    <w:rsid w:val="005B3744"/>
    <w:rsid w:val="005B5B4F"/>
    <w:rsid w:val="005B72F1"/>
    <w:rsid w:val="005C7FA6"/>
    <w:rsid w:val="005D06FA"/>
    <w:rsid w:val="005D1F82"/>
    <w:rsid w:val="005E3B20"/>
    <w:rsid w:val="005F0662"/>
    <w:rsid w:val="005F7899"/>
    <w:rsid w:val="006020D7"/>
    <w:rsid w:val="00607F36"/>
    <w:rsid w:val="00613DE7"/>
    <w:rsid w:val="00621FEA"/>
    <w:rsid w:val="006261B1"/>
    <w:rsid w:val="006262A7"/>
    <w:rsid w:val="00633A9C"/>
    <w:rsid w:val="006405F3"/>
    <w:rsid w:val="00644204"/>
    <w:rsid w:val="00646210"/>
    <w:rsid w:val="006533F5"/>
    <w:rsid w:val="00660C13"/>
    <w:rsid w:val="006613A6"/>
    <w:rsid w:val="00666445"/>
    <w:rsid w:val="0067079E"/>
    <w:rsid w:val="0068585C"/>
    <w:rsid w:val="006930ED"/>
    <w:rsid w:val="006A3922"/>
    <w:rsid w:val="006B5E8E"/>
    <w:rsid w:val="006B7D94"/>
    <w:rsid w:val="006D043D"/>
    <w:rsid w:val="006D0E1E"/>
    <w:rsid w:val="006D1DD8"/>
    <w:rsid w:val="006D5D20"/>
    <w:rsid w:val="006E466C"/>
    <w:rsid w:val="006E5C97"/>
    <w:rsid w:val="0071054A"/>
    <w:rsid w:val="00713B77"/>
    <w:rsid w:val="00714E3C"/>
    <w:rsid w:val="007171C7"/>
    <w:rsid w:val="00722EB7"/>
    <w:rsid w:val="00731757"/>
    <w:rsid w:val="00735C1D"/>
    <w:rsid w:val="00737D1E"/>
    <w:rsid w:val="0074150B"/>
    <w:rsid w:val="007419DB"/>
    <w:rsid w:val="00747231"/>
    <w:rsid w:val="007521CB"/>
    <w:rsid w:val="007657AD"/>
    <w:rsid w:val="00777D0F"/>
    <w:rsid w:val="007841D7"/>
    <w:rsid w:val="007878DF"/>
    <w:rsid w:val="007922A3"/>
    <w:rsid w:val="007949AE"/>
    <w:rsid w:val="00796D38"/>
    <w:rsid w:val="00796D3A"/>
    <w:rsid w:val="007974A8"/>
    <w:rsid w:val="007A1C0C"/>
    <w:rsid w:val="007B2421"/>
    <w:rsid w:val="007C1751"/>
    <w:rsid w:val="007C30C9"/>
    <w:rsid w:val="007D2DD8"/>
    <w:rsid w:val="007D5157"/>
    <w:rsid w:val="007D58AA"/>
    <w:rsid w:val="007E49D6"/>
    <w:rsid w:val="007F0180"/>
    <w:rsid w:val="007F41AF"/>
    <w:rsid w:val="008131EB"/>
    <w:rsid w:val="00821DB2"/>
    <w:rsid w:val="008252FD"/>
    <w:rsid w:val="00826615"/>
    <w:rsid w:val="0082669C"/>
    <w:rsid w:val="00832444"/>
    <w:rsid w:val="00840CEC"/>
    <w:rsid w:val="00844FC2"/>
    <w:rsid w:val="0084557C"/>
    <w:rsid w:val="00851120"/>
    <w:rsid w:val="00864E93"/>
    <w:rsid w:val="00876FDE"/>
    <w:rsid w:val="008A0DFF"/>
    <w:rsid w:val="008A73A9"/>
    <w:rsid w:val="008D06B2"/>
    <w:rsid w:val="008D62DD"/>
    <w:rsid w:val="008E2EE3"/>
    <w:rsid w:val="00912FCC"/>
    <w:rsid w:val="00915A77"/>
    <w:rsid w:val="009265BF"/>
    <w:rsid w:val="0093239A"/>
    <w:rsid w:val="00934AF0"/>
    <w:rsid w:val="00942172"/>
    <w:rsid w:val="009452FB"/>
    <w:rsid w:val="00947C9D"/>
    <w:rsid w:val="009721E1"/>
    <w:rsid w:val="00973086"/>
    <w:rsid w:val="00976CCB"/>
    <w:rsid w:val="0099013A"/>
    <w:rsid w:val="009C1818"/>
    <w:rsid w:val="009C2F4A"/>
    <w:rsid w:val="009D1CFD"/>
    <w:rsid w:val="009D625A"/>
    <w:rsid w:val="009D79FD"/>
    <w:rsid w:val="009E6241"/>
    <w:rsid w:val="009F532F"/>
    <w:rsid w:val="00A01E36"/>
    <w:rsid w:val="00A21A09"/>
    <w:rsid w:val="00A4744A"/>
    <w:rsid w:val="00A57C28"/>
    <w:rsid w:val="00A62544"/>
    <w:rsid w:val="00A66A72"/>
    <w:rsid w:val="00A72957"/>
    <w:rsid w:val="00A753C2"/>
    <w:rsid w:val="00A86BAD"/>
    <w:rsid w:val="00A97E1D"/>
    <w:rsid w:val="00AA2827"/>
    <w:rsid w:val="00AB5C9E"/>
    <w:rsid w:val="00AC344F"/>
    <w:rsid w:val="00AD20A3"/>
    <w:rsid w:val="00AE5D96"/>
    <w:rsid w:val="00AE7500"/>
    <w:rsid w:val="00AF18F2"/>
    <w:rsid w:val="00B12D4C"/>
    <w:rsid w:val="00B23EB2"/>
    <w:rsid w:val="00B23F82"/>
    <w:rsid w:val="00B2589E"/>
    <w:rsid w:val="00B26E46"/>
    <w:rsid w:val="00B44E58"/>
    <w:rsid w:val="00B527FD"/>
    <w:rsid w:val="00B53F89"/>
    <w:rsid w:val="00B57E94"/>
    <w:rsid w:val="00B744EC"/>
    <w:rsid w:val="00B76309"/>
    <w:rsid w:val="00B91776"/>
    <w:rsid w:val="00B936C7"/>
    <w:rsid w:val="00BA1BD4"/>
    <w:rsid w:val="00BA6301"/>
    <w:rsid w:val="00BB1396"/>
    <w:rsid w:val="00BC137B"/>
    <w:rsid w:val="00BC4589"/>
    <w:rsid w:val="00BC78D1"/>
    <w:rsid w:val="00BC798C"/>
    <w:rsid w:val="00BD26A6"/>
    <w:rsid w:val="00BE24BC"/>
    <w:rsid w:val="00BE6007"/>
    <w:rsid w:val="00BE74D3"/>
    <w:rsid w:val="00BF399F"/>
    <w:rsid w:val="00BF4954"/>
    <w:rsid w:val="00C01C61"/>
    <w:rsid w:val="00C05315"/>
    <w:rsid w:val="00C1479F"/>
    <w:rsid w:val="00C160CF"/>
    <w:rsid w:val="00C16FE4"/>
    <w:rsid w:val="00C237D7"/>
    <w:rsid w:val="00C25EBC"/>
    <w:rsid w:val="00C314B6"/>
    <w:rsid w:val="00C32365"/>
    <w:rsid w:val="00C343AD"/>
    <w:rsid w:val="00C355B5"/>
    <w:rsid w:val="00C45535"/>
    <w:rsid w:val="00C45AF8"/>
    <w:rsid w:val="00C62BEE"/>
    <w:rsid w:val="00C73C51"/>
    <w:rsid w:val="00C74665"/>
    <w:rsid w:val="00C83F79"/>
    <w:rsid w:val="00C9158F"/>
    <w:rsid w:val="00C94864"/>
    <w:rsid w:val="00CA3068"/>
    <w:rsid w:val="00CA4B9C"/>
    <w:rsid w:val="00CB277A"/>
    <w:rsid w:val="00CB5211"/>
    <w:rsid w:val="00CC44E5"/>
    <w:rsid w:val="00CD47E2"/>
    <w:rsid w:val="00CE0CAE"/>
    <w:rsid w:val="00CE4717"/>
    <w:rsid w:val="00CE5499"/>
    <w:rsid w:val="00CF0D18"/>
    <w:rsid w:val="00CF7ADD"/>
    <w:rsid w:val="00D012E8"/>
    <w:rsid w:val="00D02FF3"/>
    <w:rsid w:val="00D13C56"/>
    <w:rsid w:val="00D14FD7"/>
    <w:rsid w:val="00D178B9"/>
    <w:rsid w:val="00D3743C"/>
    <w:rsid w:val="00D4192C"/>
    <w:rsid w:val="00D453A9"/>
    <w:rsid w:val="00D45406"/>
    <w:rsid w:val="00D8672C"/>
    <w:rsid w:val="00DA714C"/>
    <w:rsid w:val="00DB1D28"/>
    <w:rsid w:val="00DB2365"/>
    <w:rsid w:val="00DB3AEC"/>
    <w:rsid w:val="00DB3AF9"/>
    <w:rsid w:val="00DD364E"/>
    <w:rsid w:val="00DD6719"/>
    <w:rsid w:val="00DE4629"/>
    <w:rsid w:val="00DE509A"/>
    <w:rsid w:val="00E04AFB"/>
    <w:rsid w:val="00E11626"/>
    <w:rsid w:val="00E277C0"/>
    <w:rsid w:val="00E31CCA"/>
    <w:rsid w:val="00E34BCB"/>
    <w:rsid w:val="00E35884"/>
    <w:rsid w:val="00E4541D"/>
    <w:rsid w:val="00E46B7B"/>
    <w:rsid w:val="00E55791"/>
    <w:rsid w:val="00E70183"/>
    <w:rsid w:val="00E766D7"/>
    <w:rsid w:val="00E76D94"/>
    <w:rsid w:val="00E92B27"/>
    <w:rsid w:val="00EA136C"/>
    <w:rsid w:val="00EA2ED8"/>
    <w:rsid w:val="00EA3CAD"/>
    <w:rsid w:val="00EB03AF"/>
    <w:rsid w:val="00EB1944"/>
    <w:rsid w:val="00EB230B"/>
    <w:rsid w:val="00EB4D99"/>
    <w:rsid w:val="00EB760E"/>
    <w:rsid w:val="00EC74E0"/>
    <w:rsid w:val="00ED6B68"/>
    <w:rsid w:val="00EE400E"/>
    <w:rsid w:val="00EF3408"/>
    <w:rsid w:val="00EF5B97"/>
    <w:rsid w:val="00EF733B"/>
    <w:rsid w:val="00F1317A"/>
    <w:rsid w:val="00F246C5"/>
    <w:rsid w:val="00F258C3"/>
    <w:rsid w:val="00F34D82"/>
    <w:rsid w:val="00F34E56"/>
    <w:rsid w:val="00F55481"/>
    <w:rsid w:val="00F66274"/>
    <w:rsid w:val="00F77971"/>
    <w:rsid w:val="00F804FE"/>
    <w:rsid w:val="00F82035"/>
    <w:rsid w:val="00F9564D"/>
    <w:rsid w:val="00FA0F1C"/>
    <w:rsid w:val="00FB431C"/>
    <w:rsid w:val="00FB5403"/>
    <w:rsid w:val="00FC36D2"/>
    <w:rsid w:val="00FC6C03"/>
    <w:rsid w:val="00FC7013"/>
    <w:rsid w:val="00FD05D7"/>
    <w:rsid w:val="00FD2B7C"/>
    <w:rsid w:val="00FD3132"/>
    <w:rsid w:val="00FD73F7"/>
    <w:rsid w:val="00FE19B8"/>
    <w:rsid w:val="00FE3A69"/>
    <w:rsid w:val="00FE4F9A"/>
    <w:rsid w:val="00FE76DF"/>
    <w:rsid w:val="00FF0648"/>
    <w:rsid w:val="00FF24F1"/>
    <w:rsid w:val="00FF6628"/>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 w:type="character" w:customStyle="1" w:styleId="BodyTextChar">
    <w:name w:val="Body Text Char"/>
    <w:basedOn w:val="DefaultParagraphFont"/>
    <w:link w:val="BodyText"/>
    <w:uiPriority w:val="1"/>
    <w:rsid w:val="002856E2"/>
    <w:rPr>
      <w:rFonts w:ascii="Palatino Linotype" w:eastAsia="Palatino Linotype" w:hAnsi="Palatino Linotype" w:cs="Palatino Linotype"/>
      <w:sz w:val="24"/>
      <w:szCs w:val="24"/>
    </w:rPr>
  </w:style>
  <w:style w:type="table" w:styleId="TableGrid">
    <w:name w:val="Table Grid"/>
    <w:basedOn w:val="TableNormal"/>
    <w:uiPriority w:val="39"/>
    <w:rsid w:val="00912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118D"/>
    <w:pPr>
      <w:widowControl/>
      <w:autoSpaceDE/>
      <w:autoSpaceDN/>
    </w:pPr>
    <w:rPr>
      <w:rFonts w:ascii="Palatino Linotype" w:eastAsia="Palatino Linotype" w:hAnsi="Palatino Linotype" w:cs="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154512">
      <w:bodyDiv w:val="1"/>
      <w:marLeft w:val="0"/>
      <w:marRight w:val="0"/>
      <w:marTop w:val="0"/>
      <w:marBottom w:val="0"/>
      <w:divBdr>
        <w:top w:val="none" w:sz="0" w:space="0" w:color="auto"/>
        <w:left w:val="none" w:sz="0" w:space="0" w:color="auto"/>
        <w:bottom w:val="none" w:sz="0" w:space="0" w:color="auto"/>
        <w:right w:val="none" w:sz="0" w:space="0" w:color="auto"/>
      </w:divBdr>
      <w:divsChild>
        <w:div w:id="1026174628">
          <w:marLeft w:val="0"/>
          <w:marRight w:val="0"/>
          <w:marTop w:val="0"/>
          <w:marBottom w:val="0"/>
          <w:divBdr>
            <w:top w:val="none" w:sz="0" w:space="0" w:color="auto"/>
            <w:left w:val="none" w:sz="0" w:space="0" w:color="auto"/>
            <w:bottom w:val="none" w:sz="0" w:space="0" w:color="auto"/>
            <w:right w:val="none" w:sz="0" w:space="0" w:color="auto"/>
          </w:divBdr>
        </w:div>
      </w:divsChild>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sChild>
        <w:div w:id="1636058498">
          <w:marLeft w:val="0"/>
          <w:marRight w:val="0"/>
          <w:marTop w:val="0"/>
          <w:marBottom w:val="0"/>
          <w:divBdr>
            <w:top w:val="none" w:sz="0" w:space="0" w:color="auto"/>
            <w:left w:val="none" w:sz="0" w:space="0" w:color="auto"/>
            <w:bottom w:val="none" w:sz="0" w:space="0" w:color="auto"/>
            <w:right w:val="none" w:sz="0" w:space="0" w:color="auto"/>
          </w:divBdr>
        </w:div>
        <w:div w:id="244385321">
          <w:marLeft w:val="0"/>
          <w:marRight w:val="0"/>
          <w:marTop w:val="0"/>
          <w:marBottom w:val="0"/>
          <w:divBdr>
            <w:top w:val="none" w:sz="0" w:space="0" w:color="auto"/>
            <w:left w:val="none" w:sz="0" w:space="0" w:color="auto"/>
            <w:bottom w:val="none" w:sz="0" w:space="0" w:color="auto"/>
            <w:right w:val="none" w:sz="0" w:space="0" w:color="auto"/>
          </w:divBdr>
          <w:divsChild>
            <w:div w:id="4275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foodqual.2009.10.006" TargetMode="External"/><Relationship Id="rId18" Type="http://schemas.openxmlformats.org/officeDocument/2006/relationships/hyperlink" Target="https://doi.org/10.1080/02699930500204250" TargetMode="External"/><Relationship Id="rId26" Type="http://schemas.openxmlformats.org/officeDocument/2006/relationships/hyperlink" Target="https://doi.org/10.1002/wics.182" TargetMode="External"/><Relationship Id="rId39" Type="http://schemas.openxmlformats.org/officeDocument/2006/relationships/hyperlink" Target="https://doi.org/10.1525/MP.2014.31.4.339" TargetMode="External"/><Relationship Id="rId21" Type="http://schemas.openxmlformats.org/officeDocument/2006/relationships/hyperlink" Target="https://doi.org/10.2307/3345076" TargetMode="External"/><Relationship Id="rId34" Type="http://schemas.openxmlformats.org/officeDocument/2006/relationships/hyperlink" Target="https://doi.org/10.1525/MP.2016.33.03.367" TargetMode="External"/><Relationship Id="rId42" Type="http://schemas.openxmlformats.org/officeDocument/2006/relationships/header" Target="header3.xml"/><Relationship Id="rId47" Type="http://schemas.openxmlformats.org/officeDocument/2006/relationships/image" Target="media/image4.jpeg"/><Relationship Id="rId50" Type="http://schemas.openxmlformats.org/officeDocument/2006/relationships/image" Target="media/image7.jpeg"/><Relationship Id="rId55"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yperlink" Target="https://doi.org/10.1002/wics.1246" TargetMode="External"/><Relationship Id="rId17" Type="http://schemas.openxmlformats.org/officeDocument/2006/relationships/hyperlink" Target="https://doi.org/10.1525/MP.2019.37.1.66" TargetMode="External"/><Relationship Id="rId25" Type="http://schemas.openxmlformats.org/officeDocument/2006/relationships/hyperlink" Target="https://doi.org/10.1080/00224545.1967.9922321" TargetMode="External"/><Relationship Id="rId33" Type="http://schemas.openxmlformats.org/officeDocument/2006/relationships/hyperlink" Target="https://doi.org/10.1037/h0043965" TargetMode="External"/><Relationship Id="rId38" Type="http://schemas.openxmlformats.org/officeDocument/2006/relationships/hyperlink" Target="https://doi.org/10.1177/0305735618768102" TargetMode="External"/><Relationship Id="rId46" Type="http://schemas.openxmlformats.org/officeDocument/2006/relationships/image" Target="media/image3.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037/0096-1523.6.3.501" TargetMode="External"/><Relationship Id="rId20" Type="http://schemas.openxmlformats.org/officeDocument/2006/relationships/hyperlink" Target="https://doi.org/10.1073/pnas.1910704117" TargetMode="External"/><Relationship Id="rId29" Type="http://schemas.openxmlformats.org/officeDocument/2006/relationships/hyperlink" Target="https://doi.org/10.1016/j.neuroimage.2010.07.034" TargetMode="External"/><Relationship Id="rId41" Type="http://schemas.openxmlformats.org/officeDocument/2006/relationships/hyperlink" Target="https://doi.org/10.1111/j.1745-459x.2004.080403.x" TargetMode="External"/><Relationship Id="rId54"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978-1-62703-059-5" TargetMode="External"/><Relationship Id="rId24" Type="http://schemas.openxmlformats.org/officeDocument/2006/relationships/hyperlink" Target="https://doi.org/10.2307/2333639" TargetMode="External"/><Relationship Id="rId32" Type="http://schemas.openxmlformats.org/officeDocument/2006/relationships/hyperlink" Target="https://doi.org/10.1201/b16853-12" TargetMode="External"/><Relationship Id="rId37" Type="http://schemas.openxmlformats.org/officeDocument/2006/relationships/hyperlink" Target="https://doi.org/10.1111/j.1365-2621.2012.03022.x" TargetMode="External"/><Relationship Id="rId40" Type="http://schemas.openxmlformats.org/officeDocument/2006/relationships/hyperlink" Target="https://doi.org/10.1525/MP.2015.32.4.394" TargetMode="External"/><Relationship Id="rId45" Type="http://schemas.openxmlformats.org/officeDocument/2006/relationships/image" Target="media/image2.png"/><Relationship Id="rId53" Type="http://schemas.openxmlformats.org/officeDocument/2006/relationships/image" Target="media/image10.jpe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i.org/10.1111/j.1468-5584.2004.00265.x" TargetMode="External"/><Relationship Id="rId23" Type="http://schemas.openxmlformats.org/officeDocument/2006/relationships/hyperlink" Target="https://doi.org/10.1016/j.cub.2009.02.058" TargetMode="External"/><Relationship Id="rId28" Type="http://schemas.openxmlformats.org/officeDocument/2006/relationships/hyperlink" Target="https://doi.org/10.1093/jmt/42.3.216" TargetMode="External"/><Relationship Id="rId36" Type="http://schemas.openxmlformats.org/officeDocument/2006/relationships/hyperlink" Target="https://doi.org/10.3758/BF03209770" TargetMode="External"/><Relationship Id="rId49" Type="http://schemas.openxmlformats.org/officeDocument/2006/relationships/image" Target="media/image6.png"/><Relationship Id="rId57" Type="http://schemas.openxmlformats.org/officeDocument/2006/relationships/fontTable" Target="fontTable.xml"/><Relationship Id="rId10" Type="http://schemas.openxmlformats.org/officeDocument/2006/relationships/hyperlink" Target="https://doi.org/10.1007/978-3-642-04898-2_195" TargetMode="External"/><Relationship Id="rId19" Type="http://schemas.openxmlformats.org/officeDocument/2006/relationships/hyperlink" Target="https://doi.org/10.1177/001316445601600102" TargetMode="External"/><Relationship Id="rId31" Type="http://schemas.openxmlformats.org/officeDocument/2006/relationships/hyperlink" Target="https://doi.org/10.1093/jmt/34.3.187" TargetMode="External"/><Relationship Id="rId44" Type="http://schemas.openxmlformats.org/officeDocument/2006/relationships/header" Target="header4.xml"/><Relationship Id="rId52"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doi.org/10.2307/40285811" TargetMode="External"/><Relationship Id="rId22" Type="http://schemas.openxmlformats.org/officeDocument/2006/relationships/hyperlink" Target="https://doi.org/10.1016/0167-9473(94)90135-X" TargetMode="External"/><Relationship Id="rId27" Type="http://schemas.openxmlformats.org/officeDocument/2006/relationships/hyperlink" Target="https://doi.org/10.1037/h0074049" TargetMode="External"/><Relationship Id="rId30" Type="http://schemas.openxmlformats.org/officeDocument/2006/relationships/hyperlink" Target="https://doi.org/10.1037/a0024671" TargetMode="External"/><Relationship Id="rId35" Type="http://schemas.openxmlformats.org/officeDocument/2006/relationships/hyperlink" Target="https://doi.org/10.1038/s41562-020-0924-8" TargetMode="External"/><Relationship Id="rId43" Type="http://schemas.openxmlformats.org/officeDocument/2006/relationships/image" Target="media/image1.png"/><Relationship Id="rId48" Type="http://schemas.openxmlformats.org/officeDocument/2006/relationships/image" Target="media/image5.png"/><Relationship Id="rId56" Type="http://schemas.openxmlformats.org/officeDocument/2006/relationships/image" Target="media/image13.jpeg"/><Relationship Id="rId8" Type="http://schemas.openxmlformats.org/officeDocument/2006/relationships/header" Target="header1.xml"/><Relationship Id="rId51" Type="http://schemas.openxmlformats.org/officeDocument/2006/relationships/image" Target="media/image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13010</Words>
  <Characters>74158</Characters>
  <Application>Microsoft Office Word</Application>
  <DocSecurity>0</DocSecurity>
  <Lines>617</Lines>
  <Paragraphs>173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Cognitive Music Listening Space: A Multivariate Approach</vt:lpstr>
      <vt:lpstr>Cognitive Music Listening Space: A Multivariate Approach</vt:lpstr>
    </vt:vector>
  </TitlesOfParts>
  <Company/>
  <LinksUpToDate>false</LinksUpToDate>
  <CharactersWithSpaces>86995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3</cp:revision>
  <dcterms:created xsi:type="dcterms:W3CDTF">2021-12-16T02:34:00Z</dcterms:created>
  <dcterms:modified xsi:type="dcterms:W3CDTF">2021-12-16T02:35:00Z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